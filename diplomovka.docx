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75DCFD" w14:textId="49AE4D8B" w:rsidR="00BF7073" w:rsidRPr="00BF7073" w:rsidRDefault="00BF7073" w:rsidP="00BF7073">
      <w:pPr>
        <w:spacing w:line="240" w:lineRule="auto"/>
        <w:jc w:val="center"/>
        <w:rPr>
          <w:rFonts w:ascii="Times New Roman" w:hAnsi="Times New Roman" w:cs="Times New Roman"/>
          <w:smallCaps/>
          <w:sz w:val="32"/>
          <w:szCs w:val="32"/>
        </w:rPr>
      </w:pPr>
      <w:r w:rsidRPr="00BF7073">
        <w:rPr>
          <w:rFonts w:ascii="Times New Roman" w:hAnsi="Times New Roman" w:cs="Times New Roman"/>
          <w:smallCaps/>
          <w:sz w:val="32"/>
          <w:szCs w:val="32"/>
        </w:rPr>
        <w:t>Univerzita Komenského v Bratislave</w:t>
      </w:r>
    </w:p>
    <w:p w14:paraId="42AB88DD" w14:textId="77777777" w:rsidR="00BF7073" w:rsidRPr="00BF7073" w:rsidRDefault="00BF7073" w:rsidP="00BF7073">
      <w:pPr>
        <w:spacing w:line="240" w:lineRule="auto"/>
        <w:jc w:val="center"/>
        <w:rPr>
          <w:rFonts w:ascii="Times New Roman" w:hAnsi="Times New Roman" w:cs="Times New Roman"/>
          <w:smallCaps/>
          <w:sz w:val="32"/>
          <w:szCs w:val="32"/>
        </w:rPr>
      </w:pPr>
      <w:r w:rsidRPr="00BF7073">
        <w:rPr>
          <w:rFonts w:ascii="Times New Roman" w:hAnsi="Times New Roman" w:cs="Times New Roman"/>
          <w:smallCaps/>
          <w:sz w:val="32"/>
          <w:szCs w:val="32"/>
        </w:rPr>
        <w:t>Fakulta matematiky, fyziky a informatiky</w:t>
      </w:r>
    </w:p>
    <w:p w14:paraId="427E7597" w14:textId="77777777" w:rsidR="00BF7073" w:rsidRDefault="00BF7073" w:rsidP="0095794A">
      <w:pPr>
        <w:pStyle w:val="Standard"/>
        <w:spacing w:line="360" w:lineRule="auto"/>
        <w:jc w:val="center"/>
        <w:rPr>
          <w:rFonts w:ascii="Times New Roman" w:hAnsi="Times New Roman" w:cs="Times New Roman"/>
          <w:b/>
          <w:sz w:val="46"/>
          <w:szCs w:val="46"/>
        </w:rPr>
      </w:pPr>
    </w:p>
    <w:p w14:paraId="55E0965C" w14:textId="77777777" w:rsidR="00BF7073" w:rsidRDefault="00BF7073" w:rsidP="0095794A">
      <w:pPr>
        <w:pStyle w:val="Standard"/>
        <w:spacing w:line="360" w:lineRule="auto"/>
        <w:jc w:val="center"/>
        <w:rPr>
          <w:rFonts w:ascii="Times New Roman" w:hAnsi="Times New Roman" w:cs="Times New Roman"/>
          <w:b/>
          <w:sz w:val="46"/>
          <w:szCs w:val="46"/>
        </w:rPr>
      </w:pPr>
    </w:p>
    <w:p w14:paraId="408D4880" w14:textId="77777777" w:rsidR="00FA1D17" w:rsidRDefault="00FA1D17" w:rsidP="0095794A">
      <w:pPr>
        <w:pStyle w:val="Standard"/>
        <w:spacing w:line="360" w:lineRule="auto"/>
        <w:jc w:val="center"/>
        <w:rPr>
          <w:rFonts w:ascii="Times New Roman" w:hAnsi="Times New Roman" w:cs="Times New Roman"/>
          <w:b/>
          <w:sz w:val="46"/>
          <w:szCs w:val="46"/>
        </w:rPr>
      </w:pPr>
    </w:p>
    <w:p w14:paraId="75DD6156" w14:textId="77777777" w:rsidR="00FA1D17" w:rsidRDefault="00FA1D17" w:rsidP="007D6789">
      <w:pPr>
        <w:pStyle w:val="Standard"/>
        <w:spacing w:line="360" w:lineRule="auto"/>
        <w:rPr>
          <w:rFonts w:ascii="Times New Roman" w:hAnsi="Times New Roman" w:cs="Times New Roman"/>
          <w:b/>
          <w:sz w:val="46"/>
          <w:szCs w:val="46"/>
        </w:rPr>
      </w:pPr>
    </w:p>
    <w:p w14:paraId="23F52A2E" w14:textId="77777777" w:rsidR="00BF7073" w:rsidRDefault="00BF7073" w:rsidP="0095794A">
      <w:pPr>
        <w:pStyle w:val="Standard"/>
        <w:spacing w:line="360" w:lineRule="auto"/>
        <w:jc w:val="center"/>
        <w:rPr>
          <w:rFonts w:ascii="Times New Roman" w:hAnsi="Times New Roman" w:cs="Times New Roman"/>
          <w:b/>
          <w:sz w:val="46"/>
          <w:szCs w:val="46"/>
        </w:rPr>
      </w:pPr>
    </w:p>
    <w:p w14:paraId="587DEA0F" w14:textId="103A617A" w:rsidR="0095794A" w:rsidRPr="00BF7073" w:rsidRDefault="00BF7073" w:rsidP="00BF7073">
      <w:pPr>
        <w:jc w:val="center"/>
        <w:rPr>
          <w:rFonts w:ascii="Times New Roman" w:hAnsi="Times New Roman" w:cs="Times New Roman"/>
          <w:smallCaps/>
          <w:sz w:val="36"/>
          <w:szCs w:val="36"/>
        </w:rPr>
      </w:pPr>
      <w:r w:rsidRPr="00BF7073">
        <w:rPr>
          <w:rFonts w:ascii="Times New Roman" w:hAnsi="Times New Roman" w:cs="Times New Roman"/>
          <w:smallCaps/>
          <w:sz w:val="36"/>
          <w:szCs w:val="36"/>
        </w:rPr>
        <w:t>Klasifikácia obrazu ľudských tvári pomocou hlbokých neurónových sietí</w:t>
      </w:r>
    </w:p>
    <w:p w14:paraId="28C76A5A" w14:textId="01A1597E" w:rsidR="00BF7073" w:rsidRPr="00BF7073" w:rsidRDefault="00BF7073" w:rsidP="00BF7073">
      <w:pPr>
        <w:jc w:val="center"/>
        <w:rPr>
          <w:rFonts w:ascii="Times New Roman" w:hAnsi="Times New Roman" w:cs="Times New Roman"/>
          <w:smallCaps/>
          <w:sz w:val="32"/>
          <w:szCs w:val="28"/>
        </w:rPr>
      </w:pPr>
      <w:r>
        <w:rPr>
          <w:rFonts w:ascii="Times New Roman" w:hAnsi="Times New Roman" w:cs="Times New Roman"/>
          <w:smallCaps/>
          <w:sz w:val="32"/>
          <w:szCs w:val="28"/>
        </w:rPr>
        <w:t>Diplomová</w:t>
      </w:r>
      <w:r w:rsidRPr="00BF7073">
        <w:rPr>
          <w:rFonts w:ascii="Times New Roman" w:hAnsi="Times New Roman" w:cs="Times New Roman"/>
          <w:smallCaps/>
          <w:sz w:val="32"/>
          <w:szCs w:val="28"/>
        </w:rPr>
        <w:t xml:space="preserve"> práca</w:t>
      </w:r>
    </w:p>
    <w:p w14:paraId="37DC8A08" w14:textId="77777777" w:rsidR="0095794A" w:rsidRPr="005624EA" w:rsidRDefault="0095794A" w:rsidP="0095794A">
      <w:pPr>
        <w:pStyle w:val="Standard"/>
        <w:spacing w:line="360" w:lineRule="auto"/>
        <w:rPr>
          <w:rFonts w:ascii="Times New Roman" w:hAnsi="Times New Roman" w:cs="Times New Roman"/>
          <w:sz w:val="28"/>
          <w:szCs w:val="28"/>
        </w:rPr>
      </w:pPr>
    </w:p>
    <w:p w14:paraId="440AE7F2" w14:textId="77777777" w:rsidR="0095794A" w:rsidRDefault="0095794A" w:rsidP="0095794A">
      <w:pPr>
        <w:pStyle w:val="Standard"/>
        <w:spacing w:line="360" w:lineRule="auto"/>
        <w:rPr>
          <w:rFonts w:ascii="Times New Roman" w:hAnsi="Times New Roman" w:cs="Times New Roman"/>
          <w:sz w:val="32"/>
          <w:szCs w:val="36"/>
        </w:rPr>
      </w:pPr>
    </w:p>
    <w:p w14:paraId="7CCFA856" w14:textId="77777777" w:rsidR="00BF7073" w:rsidRDefault="00BF7073" w:rsidP="0095794A">
      <w:pPr>
        <w:pStyle w:val="Standard"/>
        <w:spacing w:line="360" w:lineRule="auto"/>
        <w:rPr>
          <w:rFonts w:ascii="Times New Roman" w:hAnsi="Times New Roman" w:cs="Times New Roman"/>
          <w:sz w:val="32"/>
          <w:szCs w:val="36"/>
        </w:rPr>
      </w:pPr>
    </w:p>
    <w:p w14:paraId="4579E5FA" w14:textId="77777777" w:rsidR="00BF7073" w:rsidRPr="005624EA" w:rsidRDefault="00BF7073" w:rsidP="0095794A">
      <w:pPr>
        <w:pStyle w:val="Standard"/>
        <w:spacing w:line="360" w:lineRule="auto"/>
        <w:rPr>
          <w:rFonts w:ascii="Times New Roman" w:hAnsi="Times New Roman" w:cs="Times New Roman"/>
          <w:sz w:val="28"/>
          <w:szCs w:val="28"/>
        </w:rPr>
      </w:pPr>
    </w:p>
    <w:p w14:paraId="71710BAC" w14:textId="77777777" w:rsidR="0095794A" w:rsidRPr="005624EA" w:rsidRDefault="0095794A" w:rsidP="0095794A">
      <w:pPr>
        <w:pStyle w:val="Standard"/>
        <w:spacing w:line="360" w:lineRule="auto"/>
        <w:rPr>
          <w:rFonts w:ascii="Times New Roman" w:hAnsi="Times New Roman" w:cs="Times New Roman"/>
          <w:sz w:val="28"/>
          <w:szCs w:val="28"/>
        </w:rPr>
      </w:pPr>
    </w:p>
    <w:p w14:paraId="18D9C0BE" w14:textId="77777777" w:rsidR="0095794A" w:rsidRDefault="0095794A" w:rsidP="0095794A">
      <w:pPr>
        <w:pStyle w:val="Standard"/>
        <w:spacing w:line="360" w:lineRule="auto"/>
        <w:rPr>
          <w:rFonts w:ascii="Times New Roman" w:hAnsi="Times New Roman" w:cs="Times New Roman"/>
          <w:sz w:val="28"/>
          <w:szCs w:val="28"/>
        </w:rPr>
      </w:pPr>
    </w:p>
    <w:p w14:paraId="148216A1" w14:textId="77777777" w:rsidR="007D6789" w:rsidRDefault="007D6789" w:rsidP="0095794A">
      <w:pPr>
        <w:pStyle w:val="Standard"/>
        <w:spacing w:line="360" w:lineRule="auto"/>
        <w:rPr>
          <w:rFonts w:ascii="Times New Roman" w:hAnsi="Times New Roman" w:cs="Times New Roman"/>
          <w:sz w:val="28"/>
          <w:szCs w:val="28"/>
        </w:rPr>
      </w:pPr>
    </w:p>
    <w:p w14:paraId="5DAACBE5" w14:textId="77777777" w:rsidR="007D6789" w:rsidRPr="005624EA" w:rsidRDefault="007D6789" w:rsidP="0095794A">
      <w:pPr>
        <w:pStyle w:val="Standard"/>
        <w:spacing w:line="360" w:lineRule="auto"/>
        <w:rPr>
          <w:rFonts w:ascii="Times New Roman" w:hAnsi="Times New Roman" w:cs="Times New Roman"/>
          <w:sz w:val="28"/>
          <w:szCs w:val="28"/>
        </w:rPr>
      </w:pPr>
    </w:p>
    <w:p w14:paraId="356D5087" w14:textId="77777777" w:rsidR="007D6789" w:rsidRDefault="007D6789" w:rsidP="0095794A">
      <w:pPr>
        <w:pStyle w:val="Standard"/>
        <w:spacing w:line="360" w:lineRule="auto"/>
        <w:rPr>
          <w:rFonts w:ascii="Times New Roman" w:hAnsi="Times New Roman" w:cs="Times New Roman"/>
          <w:sz w:val="28"/>
          <w:szCs w:val="28"/>
        </w:rPr>
      </w:pPr>
    </w:p>
    <w:p w14:paraId="58EC1EC3" w14:textId="77777777" w:rsidR="007D6789" w:rsidRPr="005624EA" w:rsidRDefault="007D6789" w:rsidP="0095794A">
      <w:pPr>
        <w:pStyle w:val="Standard"/>
        <w:spacing w:line="360" w:lineRule="auto"/>
        <w:rPr>
          <w:rFonts w:ascii="Times New Roman" w:hAnsi="Times New Roman" w:cs="Times New Roman"/>
          <w:sz w:val="28"/>
          <w:szCs w:val="28"/>
        </w:rPr>
      </w:pPr>
    </w:p>
    <w:p w14:paraId="72A9B0B5" w14:textId="77777777" w:rsidR="007D6789" w:rsidRPr="005624EA" w:rsidRDefault="007D6789" w:rsidP="0095794A">
      <w:pPr>
        <w:pStyle w:val="Standard"/>
        <w:spacing w:line="360" w:lineRule="auto"/>
        <w:rPr>
          <w:rFonts w:ascii="Times New Roman" w:hAnsi="Times New Roman" w:cs="Times New Roman"/>
          <w:sz w:val="28"/>
          <w:szCs w:val="28"/>
        </w:rPr>
      </w:pPr>
    </w:p>
    <w:p w14:paraId="3D509EE2" w14:textId="756516CC" w:rsidR="007D6789" w:rsidRPr="005624EA" w:rsidRDefault="00BF7073" w:rsidP="00BF7073">
      <w:pPr>
        <w:pStyle w:val="Standard"/>
        <w:spacing w:line="360" w:lineRule="auto"/>
        <w:rPr>
          <w:rFonts w:ascii="Times New Roman" w:hAnsi="Times New Roman" w:cs="Times New Roman"/>
          <w:sz w:val="28"/>
          <w:szCs w:val="28"/>
        </w:rPr>
      </w:pPr>
      <w:r>
        <w:rPr>
          <w:rFonts w:ascii="Times New Roman" w:hAnsi="Times New Roman" w:cs="Times New Roman"/>
          <w:sz w:val="28"/>
          <w:szCs w:val="28"/>
        </w:rPr>
        <w:t>2016</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Bc. Martin Slavkovský</w:t>
      </w:r>
    </w:p>
    <w:p w14:paraId="5728AE94" w14:textId="77777777" w:rsidR="00FA1D17" w:rsidRPr="00BF7073" w:rsidRDefault="00FA1D17" w:rsidP="00FA1D17">
      <w:pPr>
        <w:spacing w:line="240" w:lineRule="auto"/>
        <w:jc w:val="center"/>
        <w:rPr>
          <w:rFonts w:ascii="Times New Roman" w:hAnsi="Times New Roman" w:cs="Times New Roman"/>
          <w:smallCaps/>
          <w:sz w:val="32"/>
          <w:szCs w:val="32"/>
        </w:rPr>
      </w:pPr>
      <w:r w:rsidRPr="00BF7073">
        <w:rPr>
          <w:rFonts w:ascii="Times New Roman" w:hAnsi="Times New Roman" w:cs="Times New Roman"/>
          <w:smallCaps/>
          <w:sz w:val="32"/>
          <w:szCs w:val="32"/>
        </w:rPr>
        <w:lastRenderedPageBreak/>
        <w:t>Univerzita Komenského v Bratislave</w:t>
      </w:r>
    </w:p>
    <w:p w14:paraId="4EBE446C" w14:textId="77777777" w:rsidR="00FA1D17" w:rsidRPr="00BF7073" w:rsidRDefault="00FA1D17" w:rsidP="00FA1D17">
      <w:pPr>
        <w:spacing w:line="240" w:lineRule="auto"/>
        <w:jc w:val="center"/>
        <w:rPr>
          <w:rFonts w:ascii="Times New Roman" w:hAnsi="Times New Roman" w:cs="Times New Roman"/>
          <w:smallCaps/>
          <w:sz w:val="32"/>
          <w:szCs w:val="32"/>
        </w:rPr>
      </w:pPr>
      <w:r w:rsidRPr="00BF7073">
        <w:rPr>
          <w:rFonts w:ascii="Times New Roman" w:hAnsi="Times New Roman" w:cs="Times New Roman"/>
          <w:smallCaps/>
          <w:sz w:val="32"/>
          <w:szCs w:val="32"/>
        </w:rPr>
        <w:t>Fakulta matematiky, fyziky a informatiky</w:t>
      </w:r>
    </w:p>
    <w:p w14:paraId="7453C935" w14:textId="77777777" w:rsidR="00FA1D17" w:rsidRDefault="00FA1D17" w:rsidP="00FA1D17">
      <w:pPr>
        <w:pStyle w:val="Standard"/>
        <w:spacing w:line="360" w:lineRule="auto"/>
        <w:jc w:val="center"/>
        <w:rPr>
          <w:rFonts w:ascii="Times New Roman" w:hAnsi="Times New Roman" w:cs="Times New Roman"/>
          <w:b/>
          <w:sz w:val="46"/>
          <w:szCs w:val="46"/>
        </w:rPr>
      </w:pPr>
    </w:p>
    <w:p w14:paraId="4D5AFE9F" w14:textId="77777777" w:rsidR="00FA1D17" w:rsidRDefault="00FA1D17" w:rsidP="00FA1D17">
      <w:pPr>
        <w:pStyle w:val="Standard"/>
        <w:spacing w:line="360" w:lineRule="auto"/>
        <w:jc w:val="center"/>
        <w:rPr>
          <w:rFonts w:ascii="Times New Roman" w:hAnsi="Times New Roman" w:cs="Times New Roman"/>
          <w:b/>
          <w:sz w:val="46"/>
          <w:szCs w:val="46"/>
        </w:rPr>
      </w:pPr>
    </w:p>
    <w:p w14:paraId="36E70A15" w14:textId="77777777" w:rsidR="00FA1D17" w:rsidRDefault="00FA1D17" w:rsidP="00FA1D17">
      <w:pPr>
        <w:pStyle w:val="Standard"/>
        <w:spacing w:line="360" w:lineRule="auto"/>
        <w:jc w:val="center"/>
        <w:rPr>
          <w:rFonts w:ascii="Times New Roman" w:hAnsi="Times New Roman" w:cs="Times New Roman"/>
          <w:b/>
          <w:sz w:val="46"/>
          <w:szCs w:val="46"/>
        </w:rPr>
      </w:pPr>
    </w:p>
    <w:p w14:paraId="6F6C99FC" w14:textId="77777777" w:rsidR="00FA1D17" w:rsidRDefault="00FA1D17" w:rsidP="00FA1D17">
      <w:pPr>
        <w:pStyle w:val="Standard"/>
        <w:spacing w:line="360" w:lineRule="auto"/>
        <w:jc w:val="center"/>
        <w:rPr>
          <w:rFonts w:ascii="Times New Roman" w:hAnsi="Times New Roman" w:cs="Times New Roman"/>
          <w:b/>
          <w:sz w:val="46"/>
          <w:szCs w:val="46"/>
        </w:rPr>
      </w:pPr>
    </w:p>
    <w:p w14:paraId="345C4A70" w14:textId="77777777" w:rsidR="00FA1D17" w:rsidRDefault="00FA1D17" w:rsidP="00FA1D17">
      <w:pPr>
        <w:pStyle w:val="Standard"/>
        <w:spacing w:line="360" w:lineRule="auto"/>
        <w:jc w:val="center"/>
        <w:rPr>
          <w:rFonts w:ascii="Times New Roman" w:hAnsi="Times New Roman" w:cs="Times New Roman"/>
          <w:b/>
          <w:sz w:val="46"/>
          <w:szCs w:val="46"/>
        </w:rPr>
      </w:pPr>
    </w:p>
    <w:p w14:paraId="53A0881F" w14:textId="77777777" w:rsidR="00FA1D17" w:rsidRPr="00BF7073" w:rsidRDefault="00FA1D17" w:rsidP="00FA1D17">
      <w:pPr>
        <w:jc w:val="center"/>
        <w:rPr>
          <w:rFonts w:ascii="Times New Roman" w:hAnsi="Times New Roman" w:cs="Times New Roman"/>
          <w:smallCaps/>
          <w:sz w:val="36"/>
          <w:szCs w:val="36"/>
        </w:rPr>
      </w:pPr>
      <w:r w:rsidRPr="00BF7073">
        <w:rPr>
          <w:rFonts w:ascii="Times New Roman" w:hAnsi="Times New Roman" w:cs="Times New Roman"/>
          <w:smallCaps/>
          <w:sz w:val="36"/>
          <w:szCs w:val="36"/>
        </w:rPr>
        <w:t>Klasifikácia obrazu ľudských tvári pomocou hlbokých neurónových sietí</w:t>
      </w:r>
    </w:p>
    <w:p w14:paraId="5092FA82" w14:textId="77777777" w:rsidR="00FA1D17" w:rsidRPr="00BF7073" w:rsidRDefault="00FA1D17" w:rsidP="00FA1D17">
      <w:pPr>
        <w:jc w:val="center"/>
        <w:rPr>
          <w:rFonts w:ascii="Times New Roman" w:hAnsi="Times New Roman" w:cs="Times New Roman"/>
          <w:smallCaps/>
          <w:sz w:val="32"/>
          <w:szCs w:val="28"/>
        </w:rPr>
      </w:pPr>
      <w:r>
        <w:rPr>
          <w:rFonts w:ascii="Times New Roman" w:hAnsi="Times New Roman" w:cs="Times New Roman"/>
          <w:smallCaps/>
          <w:sz w:val="32"/>
          <w:szCs w:val="28"/>
        </w:rPr>
        <w:t>Diplomová</w:t>
      </w:r>
      <w:r w:rsidRPr="00BF7073">
        <w:rPr>
          <w:rFonts w:ascii="Times New Roman" w:hAnsi="Times New Roman" w:cs="Times New Roman"/>
          <w:smallCaps/>
          <w:sz w:val="32"/>
          <w:szCs w:val="28"/>
        </w:rPr>
        <w:t xml:space="preserve"> práca</w:t>
      </w:r>
    </w:p>
    <w:p w14:paraId="31A1209F" w14:textId="77777777" w:rsidR="00FA1D17" w:rsidRPr="005624EA" w:rsidRDefault="00FA1D17" w:rsidP="00FA1D17">
      <w:pPr>
        <w:pStyle w:val="Standard"/>
        <w:spacing w:line="360" w:lineRule="auto"/>
        <w:rPr>
          <w:rFonts w:ascii="Times New Roman" w:hAnsi="Times New Roman" w:cs="Times New Roman"/>
          <w:sz w:val="28"/>
          <w:szCs w:val="28"/>
        </w:rPr>
      </w:pPr>
    </w:p>
    <w:p w14:paraId="0D6D53F9" w14:textId="77777777" w:rsidR="00FA1D17" w:rsidRDefault="00FA1D17" w:rsidP="00FA1D17">
      <w:pPr>
        <w:pStyle w:val="Standard"/>
        <w:spacing w:line="360" w:lineRule="auto"/>
        <w:rPr>
          <w:rFonts w:ascii="Times New Roman" w:hAnsi="Times New Roman" w:cs="Times New Roman"/>
          <w:sz w:val="32"/>
          <w:szCs w:val="36"/>
        </w:rPr>
      </w:pPr>
    </w:p>
    <w:p w14:paraId="7C5CECE0" w14:textId="77777777" w:rsidR="007D6789" w:rsidRDefault="007D6789" w:rsidP="00FA1D17">
      <w:pPr>
        <w:pStyle w:val="Standard"/>
        <w:spacing w:line="360" w:lineRule="auto"/>
        <w:rPr>
          <w:rFonts w:ascii="Times New Roman" w:hAnsi="Times New Roman" w:cs="Times New Roman"/>
          <w:sz w:val="32"/>
          <w:szCs w:val="36"/>
        </w:rPr>
      </w:pPr>
    </w:p>
    <w:tbl>
      <w:tblPr>
        <w:tblW w:w="9003" w:type="dxa"/>
        <w:tblLayout w:type="fixed"/>
        <w:tblLook w:val="0000" w:firstRow="0" w:lastRow="0" w:firstColumn="0" w:lastColumn="0" w:noHBand="0" w:noVBand="0"/>
      </w:tblPr>
      <w:tblGrid>
        <w:gridCol w:w="4501"/>
        <w:gridCol w:w="4502"/>
      </w:tblGrid>
      <w:tr w:rsidR="00FA1D17" w:rsidRPr="00B1604A" w14:paraId="77F4F9A0" w14:textId="77777777" w:rsidTr="004F02AB">
        <w:trPr>
          <w:trHeight w:val="570"/>
        </w:trPr>
        <w:tc>
          <w:tcPr>
            <w:tcW w:w="4501" w:type="dxa"/>
            <w:vAlign w:val="center"/>
          </w:tcPr>
          <w:p w14:paraId="2C5949AF" w14:textId="77777777" w:rsidR="00FA1D17" w:rsidRPr="007D6789" w:rsidRDefault="00FA1D17" w:rsidP="00FA1D17">
            <w:pPr>
              <w:spacing w:line="240" w:lineRule="auto"/>
              <w:rPr>
                <w:rFonts w:ascii="Times New Roman" w:hAnsi="Times New Roman" w:cs="Times New Roman"/>
                <w:sz w:val="24"/>
                <w:szCs w:val="24"/>
                <w:lang w:eastAsia="en-US"/>
              </w:rPr>
            </w:pPr>
            <w:r w:rsidRPr="007D6789">
              <w:rPr>
                <w:rFonts w:ascii="Times New Roman" w:hAnsi="Times New Roman" w:cs="Times New Roman"/>
                <w:sz w:val="24"/>
                <w:szCs w:val="24"/>
                <w:lang w:eastAsia="en-US"/>
              </w:rPr>
              <w:t>Študijný program:</w:t>
            </w:r>
          </w:p>
        </w:tc>
        <w:tc>
          <w:tcPr>
            <w:tcW w:w="4502" w:type="dxa"/>
            <w:vAlign w:val="center"/>
          </w:tcPr>
          <w:p w14:paraId="786C909E" w14:textId="77777777" w:rsidR="00FA1D17" w:rsidRPr="007D6789" w:rsidRDefault="00FA1D17" w:rsidP="00FA1D17">
            <w:pPr>
              <w:spacing w:line="240" w:lineRule="auto"/>
              <w:rPr>
                <w:rFonts w:ascii="Times New Roman" w:hAnsi="Times New Roman" w:cs="Times New Roman"/>
                <w:sz w:val="24"/>
                <w:szCs w:val="24"/>
                <w:lang w:eastAsia="en-US"/>
              </w:rPr>
            </w:pPr>
            <w:r w:rsidRPr="007D6789">
              <w:rPr>
                <w:rFonts w:ascii="Times New Roman" w:hAnsi="Times New Roman" w:cs="Times New Roman"/>
                <w:sz w:val="24"/>
                <w:szCs w:val="24"/>
                <w:lang w:eastAsia="en-US"/>
              </w:rPr>
              <w:fldChar w:fldCharType="begin"/>
            </w:r>
            <w:r w:rsidRPr="007D6789">
              <w:rPr>
                <w:rFonts w:ascii="Times New Roman" w:hAnsi="Times New Roman" w:cs="Times New Roman"/>
                <w:sz w:val="24"/>
                <w:szCs w:val="24"/>
                <w:lang w:eastAsia="en-US"/>
              </w:rPr>
              <w:instrText xml:space="preserve"> ASK  Specializacia "Zadajte presný názov ŠTUDIJNÉHO PROGRAMU"</w:instrText>
            </w:r>
            <w:r w:rsidRPr="007D6789">
              <w:rPr>
                <w:rFonts w:ascii="Times New Roman" w:hAnsi="Times New Roman" w:cs="Times New Roman"/>
                <w:sz w:val="24"/>
                <w:szCs w:val="24"/>
                <w:lang w:eastAsia="en-US"/>
              </w:rPr>
              <w:fldChar w:fldCharType="separate"/>
            </w:r>
            <w:bookmarkStart w:id="0" w:name="Specializacia"/>
            <w:r w:rsidRPr="007D6789">
              <w:rPr>
                <w:rFonts w:ascii="Times New Roman" w:hAnsi="Times New Roman" w:cs="Times New Roman"/>
                <w:sz w:val="24"/>
                <w:szCs w:val="24"/>
                <w:lang w:eastAsia="en-US"/>
              </w:rPr>
              <w:t>Špecializácia</w:t>
            </w:r>
            <w:bookmarkEnd w:id="0"/>
            <w:r w:rsidRPr="007D6789">
              <w:rPr>
                <w:rFonts w:ascii="Times New Roman" w:hAnsi="Times New Roman" w:cs="Times New Roman"/>
                <w:sz w:val="24"/>
                <w:szCs w:val="24"/>
                <w:lang w:eastAsia="en-US"/>
              </w:rPr>
              <w:fldChar w:fldCharType="end"/>
            </w:r>
            <w:r w:rsidRPr="007D6789">
              <w:rPr>
                <w:rFonts w:ascii="Times New Roman" w:hAnsi="Times New Roman" w:cs="Times New Roman"/>
                <w:sz w:val="24"/>
                <w:szCs w:val="24"/>
                <w:lang w:eastAsia="en-US"/>
              </w:rPr>
              <w:t>aplikovaná informatika</w:t>
            </w:r>
          </w:p>
        </w:tc>
      </w:tr>
      <w:tr w:rsidR="00FA1D17" w:rsidRPr="00B1604A" w14:paraId="7FC79882" w14:textId="77777777" w:rsidTr="004F02AB">
        <w:trPr>
          <w:trHeight w:val="570"/>
        </w:trPr>
        <w:tc>
          <w:tcPr>
            <w:tcW w:w="4501" w:type="dxa"/>
            <w:vAlign w:val="center"/>
          </w:tcPr>
          <w:p w14:paraId="0C1975A0" w14:textId="77777777" w:rsidR="00FA1D17" w:rsidRPr="007D6789" w:rsidRDefault="00FA1D17" w:rsidP="00FA1D17">
            <w:pPr>
              <w:spacing w:line="240" w:lineRule="auto"/>
              <w:rPr>
                <w:rFonts w:ascii="Times New Roman" w:hAnsi="Times New Roman" w:cs="Times New Roman"/>
                <w:sz w:val="24"/>
                <w:szCs w:val="24"/>
                <w:lang w:eastAsia="en-US"/>
              </w:rPr>
            </w:pPr>
            <w:r w:rsidRPr="007D6789">
              <w:rPr>
                <w:rFonts w:ascii="Times New Roman" w:hAnsi="Times New Roman" w:cs="Times New Roman"/>
                <w:sz w:val="24"/>
                <w:szCs w:val="24"/>
                <w:lang w:eastAsia="en-US"/>
              </w:rPr>
              <w:t>Študijný odbor:</w:t>
            </w:r>
          </w:p>
        </w:tc>
        <w:tc>
          <w:tcPr>
            <w:tcW w:w="4502" w:type="dxa"/>
            <w:vAlign w:val="center"/>
          </w:tcPr>
          <w:p w14:paraId="47C23066" w14:textId="77777777" w:rsidR="00FA1D17" w:rsidRPr="007D6789" w:rsidRDefault="00FA1D17" w:rsidP="00FA1D17">
            <w:pPr>
              <w:spacing w:line="240" w:lineRule="auto"/>
              <w:rPr>
                <w:rFonts w:ascii="Times New Roman" w:hAnsi="Times New Roman" w:cs="Times New Roman"/>
                <w:sz w:val="24"/>
                <w:szCs w:val="24"/>
                <w:lang w:eastAsia="en-US"/>
              </w:rPr>
            </w:pPr>
            <w:r w:rsidRPr="007D6789">
              <w:rPr>
                <w:rFonts w:ascii="Times New Roman" w:hAnsi="Times New Roman" w:cs="Times New Roman"/>
                <w:sz w:val="24"/>
                <w:szCs w:val="24"/>
                <w:lang w:eastAsia="en-US"/>
              </w:rPr>
              <w:t>2511 aplikovaná informatika</w:t>
            </w:r>
          </w:p>
        </w:tc>
      </w:tr>
      <w:tr w:rsidR="00FA1D17" w:rsidRPr="00B1604A" w14:paraId="05F36128" w14:textId="77777777" w:rsidTr="004F02AB">
        <w:trPr>
          <w:trHeight w:val="570"/>
        </w:trPr>
        <w:tc>
          <w:tcPr>
            <w:tcW w:w="4501" w:type="dxa"/>
            <w:vAlign w:val="center"/>
          </w:tcPr>
          <w:p w14:paraId="2732C32A" w14:textId="77777777" w:rsidR="00FA1D17" w:rsidRPr="007D6789" w:rsidRDefault="00FA1D17" w:rsidP="00FA1D17">
            <w:pPr>
              <w:spacing w:line="240" w:lineRule="auto"/>
              <w:rPr>
                <w:rFonts w:ascii="Times New Roman" w:hAnsi="Times New Roman" w:cs="Times New Roman"/>
                <w:sz w:val="24"/>
                <w:szCs w:val="24"/>
                <w:lang w:eastAsia="en-US"/>
              </w:rPr>
            </w:pPr>
            <w:r w:rsidRPr="007D6789">
              <w:rPr>
                <w:rFonts w:ascii="Times New Roman" w:hAnsi="Times New Roman" w:cs="Times New Roman"/>
                <w:sz w:val="24"/>
                <w:szCs w:val="24"/>
                <w:lang w:eastAsia="en-US"/>
              </w:rPr>
              <w:t>Školiace pracovisko:</w:t>
            </w:r>
          </w:p>
        </w:tc>
        <w:tc>
          <w:tcPr>
            <w:tcW w:w="4502" w:type="dxa"/>
            <w:vAlign w:val="center"/>
          </w:tcPr>
          <w:p w14:paraId="6175F98C" w14:textId="399288B7" w:rsidR="00FA1D17" w:rsidRPr="007D6789" w:rsidRDefault="00FA1D17" w:rsidP="00FA1D17">
            <w:pPr>
              <w:spacing w:line="240" w:lineRule="auto"/>
              <w:rPr>
                <w:rFonts w:ascii="Times New Roman" w:hAnsi="Times New Roman" w:cs="Times New Roman"/>
                <w:sz w:val="24"/>
                <w:szCs w:val="24"/>
                <w:lang w:eastAsia="en-US"/>
              </w:rPr>
            </w:pPr>
            <w:r w:rsidRPr="007D6789">
              <w:rPr>
                <w:rFonts w:ascii="Times New Roman" w:hAnsi="Times New Roman" w:cs="Times New Roman"/>
                <w:sz w:val="24"/>
                <w:szCs w:val="24"/>
                <w:lang w:eastAsia="en-US"/>
              </w:rPr>
              <w:t>Katedra aplikovanej informatiky FMFI</w:t>
            </w:r>
          </w:p>
        </w:tc>
      </w:tr>
      <w:tr w:rsidR="00FA1D17" w:rsidRPr="00B1604A" w14:paraId="30589390" w14:textId="77777777" w:rsidTr="004F02AB">
        <w:trPr>
          <w:trHeight w:val="570"/>
        </w:trPr>
        <w:tc>
          <w:tcPr>
            <w:tcW w:w="4501" w:type="dxa"/>
            <w:vAlign w:val="center"/>
          </w:tcPr>
          <w:p w14:paraId="64E2E138" w14:textId="77777777" w:rsidR="00FA1D17" w:rsidRPr="007D6789" w:rsidRDefault="00FA1D17" w:rsidP="00FA1D17">
            <w:pPr>
              <w:spacing w:line="240" w:lineRule="auto"/>
              <w:rPr>
                <w:rFonts w:ascii="Times New Roman" w:hAnsi="Times New Roman" w:cs="Times New Roman"/>
                <w:sz w:val="24"/>
                <w:szCs w:val="24"/>
                <w:lang w:eastAsia="en-US"/>
              </w:rPr>
            </w:pPr>
            <w:r w:rsidRPr="007D6789">
              <w:rPr>
                <w:rFonts w:ascii="Times New Roman" w:hAnsi="Times New Roman" w:cs="Times New Roman"/>
                <w:sz w:val="24"/>
                <w:szCs w:val="24"/>
                <w:lang w:eastAsia="en-US"/>
              </w:rPr>
              <w:t>Vedúci práce:</w:t>
            </w:r>
          </w:p>
        </w:tc>
        <w:tc>
          <w:tcPr>
            <w:tcW w:w="4502" w:type="dxa"/>
            <w:vAlign w:val="center"/>
          </w:tcPr>
          <w:p w14:paraId="6EE70931" w14:textId="46205F05" w:rsidR="00FA1D17" w:rsidRPr="007D6789" w:rsidRDefault="00FA1D17" w:rsidP="00FA1D17">
            <w:pPr>
              <w:spacing w:line="240" w:lineRule="auto"/>
              <w:rPr>
                <w:rFonts w:ascii="Times New Roman" w:hAnsi="Times New Roman" w:cs="Times New Roman"/>
                <w:sz w:val="24"/>
                <w:szCs w:val="24"/>
                <w:lang w:eastAsia="en-US"/>
              </w:rPr>
            </w:pPr>
            <w:r w:rsidRPr="007D6789">
              <w:rPr>
                <w:rFonts w:ascii="Times New Roman" w:hAnsi="Times New Roman" w:cs="Times New Roman"/>
                <w:sz w:val="24"/>
                <w:szCs w:val="24"/>
                <w:lang w:eastAsia="en-US"/>
              </w:rPr>
              <w:t>RNDr. Elena Šikudová, PhD.</w:t>
            </w:r>
          </w:p>
        </w:tc>
      </w:tr>
      <w:tr w:rsidR="007D6789" w:rsidRPr="007D6789" w14:paraId="51571309" w14:textId="77777777" w:rsidTr="007D6789">
        <w:trPr>
          <w:trHeight w:val="570"/>
        </w:trPr>
        <w:tc>
          <w:tcPr>
            <w:tcW w:w="4501" w:type="dxa"/>
            <w:vAlign w:val="center"/>
          </w:tcPr>
          <w:p w14:paraId="2052872B" w14:textId="7C82CFC5" w:rsidR="007D6789" w:rsidRPr="007D6789" w:rsidRDefault="007D6789" w:rsidP="004F02AB">
            <w:pPr>
              <w:spacing w:line="240" w:lineRule="auto"/>
              <w:rPr>
                <w:rFonts w:ascii="Times New Roman" w:hAnsi="Times New Roman" w:cs="Times New Roman"/>
                <w:sz w:val="24"/>
                <w:szCs w:val="24"/>
                <w:lang w:eastAsia="en-US"/>
              </w:rPr>
            </w:pPr>
            <w:r>
              <w:rPr>
                <w:rFonts w:ascii="Times New Roman" w:hAnsi="Times New Roman" w:cs="Times New Roman"/>
                <w:sz w:val="24"/>
                <w:szCs w:val="24"/>
                <w:lang w:eastAsia="en-US"/>
              </w:rPr>
              <w:t>Konzultant</w:t>
            </w:r>
            <w:r w:rsidRPr="007D6789">
              <w:rPr>
                <w:rFonts w:ascii="Times New Roman" w:hAnsi="Times New Roman" w:cs="Times New Roman"/>
                <w:sz w:val="24"/>
                <w:szCs w:val="24"/>
                <w:lang w:eastAsia="en-US"/>
              </w:rPr>
              <w:t>:</w:t>
            </w:r>
          </w:p>
        </w:tc>
        <w:tc>
          <w:tcPr>
            <w:tcW w:w="4502" w:type="dxa"/>
            <w:vAlign w:val="center"/>
          </w:tcPr>
          <w:p w14:paraId="19183933" w14:textId="333428C1" w:rsidR="007D6789" w:rsidRPr="007D6789" w:rsidRDefault="007D6789" w:rsidP="007D6789">
            <w:pPr>
              <w:spacing w:line="240" w:lineRule="auto"/>
              <w:rPr>
                <w:rFonts w:ascii="Times New Roman" w:hAnsi="Times New Roman" w:cs="Times New Roman"/>
                <w:sz w:val="24"/>
                <w:szCs w:val="24"/>
                <w:lang w:eastAsia="en-US"/>
              </w:rPr>
            </w:pPr>
            <w:r>
              <w:rPr>
                <w:rFonts w:ascii="Times New Roman" w:hAnsi="Times New Roman" w:cs="Times New Roman"/>
                <w:sz w:val="24"/>
                <w:szCs w:val="24"/>
                <w:lang w:eastAsia="en-US"/>
              </w:rPr>
              <w:t>Ing</w:t>
            </w:r>
            <w:r w:rsidRPr="007D6789">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Marián Beszédeš</w:t>
            </w:r>
            <w:r w:rsidRPr="007D6789">
              <w:rPr>
                <w:rFonts w:ascii="Times New Roman" w:hAnsi="Times New Roman" w:cs="Times New Roman"/>
                <w:sz w:val="24"/>
                <w:szCs w:val="24"/>
                <w:lang w:eastAsia="en-US"/>
              </w:rPr>
              <w:t>, PhD.</w:t>
            </w:r>
          </w:p>
        </w:tc>
      </w:tr>
    </w:tbl>
    <w:p w14:paraId="35FBED00" w14:textId="77777777" w:rsidR="007D6789" w:rsidRDefault="007D6789" w:rsidP="00FA1D17">
      <w:pPr>
        <w:pStyle w:val="Standard"/>
        <w:spacing w:line="360" w:lineRule="auto"/>
        <w:rPr>
          <w:rFonts w:ascii="Times New Roman" w:hAnsi="Times New Roman" w:cs="Times New Roman"/>
          <w:sz w:val="28"/>
          <w:szCs w:val="28"/>
        </w:rPr>
      </w:pPr>
    </w:p>
    <w:p w14:paraId="08A73D11" w14:textId="77777777" w:rsidR="007D6789" w:rsidRPr="005624EA" w:rsidRDefault="007D6789" w:rsidP="00FA1D17">
      <w:pPr>
        <w:pStyle w:val="Standard"/>
        <w:spacing w:line="360" w:lineRule="auto"/>
        <w:rPr>
          <w:rFonts w:ascii="Times New Roman" w:hAnsi="Times New Roman" w:cs="Times New Roman"/>
          <w:sz w:val="28"/>
          <w:szCs w:val="28"/>
        </w:rPr>
      </w:pPr>
    </w:p>
    <w:p w14:paraId="207CB7CE" w14:textId="77777777" w:rsidR="00393F95" w:rsidRDefault="00FA1D17" w:rsidP="00FA1D17">
      <w:pPr>
        <w:pStyle w:val="Standard"/>
        <w:spacing w:line="360" w:lineRule="auto"/>
        <w:rPr>
          <w:rFonts w:ascii="Times New Roman" w:hAnsi="Times New Roman" w:cs="Times New Roman"/>
          <w:sz w:val="28"/>
          <w:szCs w:val="28"/>
        </w:rPr>
        <w:sectPr w:rsidR="00393F95" w:rsidSect="00407D69">
          <w:footerReference w:type="default" r:id="rId8"/>
          <w:footerReference w:type="first" r:id="rId9"/>
          <w:pgSz w:w="11906" w:h="16838" w:code="9"/>
          <w:pgMar w:top="1418" w:right="1134" w:bottom="1418" w:left="1985" w:header="709" w:footer="709" w:gutter="0"/>
          <w:pgNumType w:start="1"/>
          <w:cols w:space="708"/>
          <w:docGrid w:linePitch="299"/>
        </w:sectPr>
      </w:pPr>
      <w:r>
        <w:rPr>
          <w:rFonts w:ascii="Times New Roman" w:hAnsi="Times New Roman" w:cs="Times New Roman"/>
          <w:sz w:val="28"/>
          <w:szCs w:val="28"/>
        </w:rPr>
        <w:t>2016</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Bc. Martin Slavkovský</w:t>
      </w:r>
    </w:p>
    <w:p w14:paraId="120E7BA8" w14:textId="4D3FB7D8" w:rsidR="00FA1D17" w:rsidRPr="00393F95" w:rsidRDefault="00FA1D17" w:rsidP="00FA1D17">
      <w:pPr>
        <w:pStyle w:val="Standard"/>
        <w:spacing w:line="360" w:lineRule="auto"/>
        <w:rPr>
          <w:rFonts w:ascii="Times New Roman" w:hAnsi="Times New Roman" w:cs="Times New Roman"/>
          <w:sz w:val="28"/>
          <w:szCs w:val="28"/>
          <w:lang w:val="en-US"/>
        </w:rPr>
      </w:pPr>
    </w:p>
    <w:p w14:paraId="2831BD10" w14:textId="77777777" w:rsidR="00D47506" w:rsidRDefault="00D47506" w:rsidP="00AB3F5C">
      <w:pPr>
        <w:pStyle w:val="Standard"/>
        <w:spacing w:line="360" w:lineRule="auto"/>
        <w:jc w:val="center"/>
        <w:rPr>
          <w:rFonts w:ascii="Times New Roman" w:hAnsi="Times New Roman" w:cs="Times New Roman"/>
          <w:sz w:val="36"/>
          <w:szCs w:val="28"/>
        </w:rPr>
      </w:pPr>
    </w:p>
    <w:p w14:paraId="3E238BFE" w14:textId="77777777" w:rsidR="00D47506" w:rsidRDefault="00D47506" w:rsidP="00AB3F5C">
      <w:pPr>
        <w:pStyle w:val="Standard"/>
        <w:spacing w:line="360" w:lineRule="auto"/>
        <w:jc w:val="center"/>
        <w:rPr>
          <w:rFonts w:ascii="Times New Roman" w:hAnsi="Times New Roman" w:cs="Times New Roman"/>
          <w:sz w:val="36"/>
          <w:szCs w:val="28"/>
        </w:rPr>
      </w:pPr>
    </w:p>
    <w:p w14:paraId="371C8538" w14:textId="77777777" w:rsidR="0077719B" w:rsidRDefault="0077719B" w:rsidP="00AB3F5C">
      <w:pPr>
        <w:pStyle w:val="Standard"/>
        <w:spacing w:line="360" w:lineRule="auto"/>
        <w:jc w:val="center"/>
        <w:rPr>
          <w:rFonts w:ascii="Times New Roman" w:hAnsi="Times New Roman" w:cs="Times New Roman"/>
          <w:sz w:val="36"/>
          <w:szCs w:val="28"/>
        </w:rPr>
      </w:pPr>
    </w:p>
    <w:p w14:paraId="4C88C7C4" w14:textId="77777777" w:rsidR="0077719B" w:rsidRDefault="0077719B" w:rsidP="00AB3F5C">
      <w:pPr>
        <w:pStyle w:val="Standard"/>
        <w:spacing w:line="360" w:lineRule="auto"/>
        <w:jc w:val="center"/>
        <w:rPr>
          <w:rFonts w:ascii="Times New Roman" w:hAnsi="Times New Roman" w:cs="Times New Roman"/>
          <w:sz w:val="36"/>
          <w:szCs w:val="28"/>
        </w:rPr>
      </w:pPr>
    </w:p>
    <w:p w14:paraId="36648B9C" w14:textId="77777777" w:rsidR="0077719B" w:rsidRDefault="0077719B" w:rsidP="00AB3F5C">
      <w:pPr>
        <w:pStyle w:val="Standard"/>
        <w:spacing w:line="360" w:lineRule="auto"/>
        <w:jc w:val="center"/>
        <w:rPr>
          <w:rFonts w:ascii="Times New Roman" w:hAnsi="Times New Roman" w:cs="Times New Roman"/>
          <w:sz w:val="36"/>
          <w:szCs w:val="28"/>
        </w:rPr>
      </w:pPr>
    </w:p>
    <w:p w14:paraId="4A4CBE9B" w14:textId="77777777" w:rsidR="0077719B" w:rsidRDefault="0077719B" w:rsidP="00AB3F5C">
      <w:pPr>
        <w:pStyle w:val="Standard"/>
        <w:spacing w:line="360" w:lineRule="auto"/>
        <w:jc w:val="center"/>
        <w:rPr>
          <w:rFonts w:ascii="Times New Roman" w:hAnsi="Times New Roman" w:cs="Times New Roman"/>
          <w:sz w:val="36"/>
          <w:szCs w:val="28"/>
        </w:rPr>
      </w:pPr>
    </w:p>
    <w:p w14:paraId="7D391F77" w14:textId="77777777" w:rsidR="0077719B" w:rsidRDefault="0077719B" w:rsidP="00AB3F5C">
      <w:pPr>
        <w:pStyle w:val="Standard"/>
        <w:spacing w:line="360" w:lineRule="auto"/>
        <w:jc w:val="center"/>
        <w:rPr>
          <w:rFonts w:ascii="Times New Roman" w:hAnsi="Times New Roman" w:cs="Times New Roman"/>
          <w:sz w:val="36"/>
          <w:szCs w:val="28"/>
        </w:rPr>
      </w:pPr>
    </w:p>
    <w:p w14:paraId="13790C4C" w14:textId="77777777" w:rsidR="0077719B" w:rsidRDefault="0077719B" w:rsidP="00AB3F5C">
      <w:pPr>
        <w:pStyle w:val="Standard"/>
        <w:spacing w:line="360" w:lineRule="auto"/>
        <w:jc w:val="center"/>
        <w:rPr>
          <w:rFonts w:ascii="Times New Roman" w:hAnsi="Times New Roman" w:cs="Times New Roman"/>
          <w:sz w:val="36"/>
          <w:szCs w:val="28"/>
        </w:rPr>
      </w:pPr>
    </w:p>
    <w:p w14:paraId="25D98106" w14:textId="77777777" w:rsidR="0077719B" w:rsidRDefault="0077719B" w:rsidP="00AB3F5C">
      <w:pPr>
        <w:pStyle w:val="Standard"/>
        <w:spacing w:line="360" w:lineRule="auto"/>
        <w:jc w:val="center"/>
        <w:rPr>
          <w:rFonts w:ascii="Times New Roman" w:hAnsi="Times New Roman" w:cs="Times New Roman"/>
          <w:sz w:val="36"/>
          <w:szCs w:val="28"/>
        </w:rPr>
      </w:pPr>
    </w:p>
    <w:p w14:paraId="24378C9D" w14:textId="77777777" w:rsidR="0077719B" w:rsidRDefault="0077719B" w:rsidP="00AB3F5C">
      <w:pPr>
        <w:pStyle w:val="Standard"/>
        <w:spacing w:line="360" w:lineRule="auto"/>
        <w:jc w:val="center"/>
        <w:rPr>
          <w:rFonts w:ascii="Times New Roman" w:hAnsi="Times New Roman" w:cs="Times New Roman"/>
          <w:sz w:val="36"/>
          <w:szCs w:val="28"/>
        </w:rPr>
      </w:pPr>
    </w:p>
    <w:p w14:paraId="021A16D1" w14:textId="77777777" w:rsidR="0077719B" w:rsidRDefault="0077719B" w:rsidP="00AB3F5C">
      <w:pPr>
        <w:pStyle w:val="Standard"/>
        <w:spacing w:line="360" w:lineRule="auto"/>
        <w:jc w:val="center"/>
        <w:rPr>
          <w:rFonts w:ascii="Times New Roman" w:hAnsi="Times New Roman" w:cs="Times New Roman"/>
          <w:sz w:val="36"/>
          <w:szCs w:val="28"/>
        </w:rPr>
      </w:pPr>
    </w:p>
    <w:p w14:paraId="3DE9F0BF" w14:textId="77777777" w:rsidR="0077719B" w:rsidRDefault="0077719B" w:rsidP="00AB3F5C">
      <w:pPr>
        <w:pStyle w:val="Standard"/>
        <w:spacing w:line="360" w:lineRule="auto"/>
        <w:jc w:val="center"/>
        <w:rPr>
          <w:rFonts w:ascii="Times New Roman" w:hAnsi="Times New Roman" w:cs="Times New Roman"/>
          <w:sz w:val="36"/>
          <w:szCs w:val="28"/>
        </w:rPr>
      </w:pPr>
    </w:p>
    <w:p w14:paraId="44C73CAB" w14:textId="77777777" w:rsidR="009F4CD4" w:rsidRDefault="009F4CD4" w:rsidP="009F4CD4">
      <w:pPr>
        <w:pStyle w:val="Heading1"/>
        <w:numPr>
          <w:ilvl w:val="0"/>
          <w:numId w:val="0"/>
        </w:numPr>
        <w:rPr>
          <w:rFonts w:ascii="Times New Roman" w:eastAsia="Arial" w:hAnsi="Times New Roman" w:cs="Times New Roman"/>
          <w:b w:val="0"/>
          <w:bCs w:val="0"/>
          <w:color w:val="000000"/>
        </w:rPr>
      </w:pPr>
    </w:p>
    <w:p w14:paraId="094C0682" w14:textId="3E70C7D2" w:rsidR="009F4CD4" w:rsidRPr="009F4CD4" w:rsidRDefault="009F4CD4" w:rsidP="009F4CD4">
      <w:pPr>
        <w:pStyle w:val="Anotacenadpis"/>
        <w:spacing w:line="240" w:lineRule="auto"/>
        <w:ind w:left="0"/>
        <w:rPr>
          <w:szCs w:val="36"/>
          <w:lang w:val="sk-SK"/>
        </w:rPr>
      </w:pPr>
      <w:r w:rsidRPr="009F4CD4">
        <w:rPr>
          <w:szCs w:val="36"/>
          <w:lang w:val="sk-SK"/>
        </w:rPr>
        <w:t>Čestné prehlásenie</w:t>
      </w:r>
    </w:p>
    <w:p w14:paraId="1027918E" w14:textId="394B0B50" w:rsidR="0077719B" w:rsidRPr="0077719B" w:rsidRDefault="0077719B" w:rsidP="0077719B">
      <w:pPr>
        <w:pStyle w:val="Style1"/>
      </w:pPr>
      <w:r w:rsidRPr="0077719B">
        <w:rPr>
          <w:lang w:bidi="si-LK"/>
        </w:rPr>
        <w:t xml:space="preserve">Čestne prehlasujem, že som túto diplomovú prácu vypracoval samostatne s použitím citovaných zdrojov a za odborného vedenia môjho vedúceho </w:t>
      </w:r>
      <w:r w:rsidR="0011171A">
        <w:rPr>
          <w:lang w:bidi="si-LK"/>
        </w:rPr>
        <w:t>diplomovej</w:t>
      </w:r>
      <w:r w:rsidRPr="0077719B">
        <w:rPr>
          <w:lang w:bidi="si-LK"/>
        </w:rPr>
        <w:t xml:space="preserve"> práce</w:t>
      </w:r>
      <w:r w:rsidRPr="0077719B">
        <w:t>.</w:t>
      </w:r>
    </w:p>
    <w:p w14:paraId="5907AB0F" w14:textId="77777777" w:rsidR="0077719B" w:rsidRDefault="0077719B" w:rsidP="0077719B">
      <w:pPr>
        <w:pStyle w:val="Anotace"/>
        <w:jc w:val="right"/>
      </w:pPr>
    </w:p>
    <w:p w14:paraId="28EF2F3D" w14:textId="77777777" w:rsidR="0077719B" w:rsidRDefault="0077719B" w:rsidP="0077719B">
      <w:pPr>
        <w:pStyle w:val="Anotace"/>
        <w:jc w:val="right"/>
      </w:pPr>
    </w:p>
    <w:p w14:paraId="7CA2482F" w14:textId="77777777" w:rsidR="0077719B" w:rsidRDefault="0077719B" w:rsidP="0077719B">
      <w:pPr>
        <w:pStyle w:val="Anotace"/>
        <w:jc w:val="right"/>
      </w:pPr>
    </w:p>
    <w:p w14:paraId="163A3A50" w14:textId="77777777" w:rsidR="0077719B" w:rsidRPr="00036664" w:rsidRDefault="0077719B" w:rsidP="0077719B">
      <w:pPr>
        <w:pStyle w:val="Anotace"/>
        <w:jc w:val="right"/>
      </w:pPr>
      <w:r w:rsidRPr="00036664">
        <w:t>.................................................</w:t>
      </w:r>
    </w:p>
    <w:p w14:paraId="52DBDD10" w14:textId="4589A7EC" w:rsidR="0077719B" w:rsidRDefault="0077719B" w:rsidP="0077719B">
      <w:pPr>
        <w:pStyle w:val="Anotace"/>
        <w:jc w:val="right"/>
      </w:pPr>
      <w:r>
        <w:t>Bc. Martin Slavkovský</w:t>
      </w:r>
    </w:p>
    <w:p w14:paraId="4A8BDF75" w14:textId="77777777" w:rsidR="0077719B" w:rsidRDefault="0077719B" w:rsidP="0077719B">
      <w:pPr>
        <w:pStyle w:val="Standard"/>
        <w:spacing w:line="360" w:lineRule="auto"/>
        <w:jc w:val="center"/>
      </w:pPr>
    </w:p>
    <w:p w14:paraId="73086C15" w14:textId="77777777" w:rsidR="0077719B" w:rsidRDefault="0077719B" w:rsidP="0077719B">
      <w:pPr>
        <w:pStyle w:val="Standard"/>
        <w:spacing w:line="360" w:lineRule="auto"/>
        <w:jc w:val="center"/>
      </w:pPr>
    </w:p>
    <w:p w14:paraId="25276701" w14:textId="77777777" w:rsidR="0077719B" w:rsidRDefault="0077719B" w:rsidP="0077719B">
      <w:pPr>
        <w:pStyle w:val="Standard"/>
        <w:spacing w:line="360" w:lineRule="auto"/>
        <w:jc w:val="center"/>
      </w:pPr>
    </w:p>
    <w:p w14:paraId="73A75120" w14:textId="77777777" w:rsidR="0077719B" w:rsidRDefault="0077719B" w:rsidP="0077719B">
      <w:pPr>
        <w:pStyle w:val="Standard"/>
        <w:spacing w:line="360" w:lineRule="auto"/>
        <w:jc w:val="center"/>
      </w:pPr>
    </w:p>
    <w:p w14:paraId="74E02891" w14:textId="77777777" w:rsidR="0077719B" w:rsidRDefault="0077719B" w:rsidP="0077719B">
      <w:pPr>
        <w:pStyle w:val="Standard"/>
        <w:spacing w:line="360" w:lineRule="auto"/>
        <w:jc w:val="center"/>
      </w:pPr>
    </w:p>
    <w:p w14:paraId="56812AE6" w14:textId="77777777" w:rsidR="0077719B" w:rsidRDefault="0077719B" w:rsidP="0077719B">
      <w:pPr>
        <w:pStyle w:val="Standard"/>
        <w:spacing w:line="360" w:lineRule="auto"/>
        <w:jc w:val="center"/>
      </w:pPr>
    </w:p>
    <w:p w14:paraId="3457ACDF" w14:textId="77777777" w:rsidR="0077719B" w:rsidRDefault="0077719B" w:rsidP="0077719B">
      <w:pPr>
        <w:pStyle w:val="Standard"/>
        <w:spacing w:line="360" w:lineRule="auto"/>
        <w:jc w:val="center"/>
      </w:pPr>
    </w:p>
    <w:p w14:paraId="228FAF65" w14:textId="77777777" w:rsidR="0077719B" w:rsidRDefault="0077719B" w:rsidP="0077719B">
      <w:pPr>
        <w:pStyle w:val="Standard"/>
        <w:spacing w:line="360" w:lineRule="auto"/>
        <w:jc w:val="center"/>
      </w:pPr>
    </w:p>
    <w:p w14:paraId="7D487AFF" w14:textId="77777777" w:rsidR="0077719B" w:rsidRDefault="0077719B" w:rsidP="0077719B">
      <w:pPr>
        <w:pStyle w:val="Standard"/>
        <w:spacing w:line="360" w:lineRule="auto"/>
        <w:jc w:val="center"/>
      </w:pPr>
    </w:p>
    <w:p w14:paraId="60A38983" w14:textId="77777777" w:rsidR="0077719B" w:rsidRDefault="0077719B" w:rsidP="0077719B">
      <w:pPr>
        <w:pStyle w:val="Standard"/>
        <w:spacing w:line="360" w:lineRule="auto"/>
        <w:jc w:val="center"/>
      </w:pPr>
    </w:p>
    <w:p w14:paraId="7CDF509C" w14:textId="77777777" w:rsidR="0077719B" w:rsidRDefault="0077719B" w:rsidP="0077719B">
      <w:pPr>
        <w:pStyle w:val="Standard"/>
        <w:spacing w:line="360" w:lineRule="auto"/>
        <w:jc w:val="center"/>
      </w:pPr>
    </w:p>
    <w:p w14:paraId="1E2471B3" w14:textId="77777777" w:rsidR="0077719B" w:rsidRDefault="0077719B" w:rsidP="0077719B">
      <w:pPr>
        <w:pStyle w:val="Standard"/>
        <w:spacing w:line="360" w:lineRule="auto"/>
        <w:jc w:val="center"/>
      </w:pPr>
    </w:p>
    <w:p w14:paraId="772AB1C5" w14:textId="77777777" w:rsidR="0077719B" w:rsidRDefault="0077719B" w:rsidP="0077719B">
      <w:pPr>
        <w:pStyle w:val="Standard"/>
        <w:spacing w:line="360" w:lineRule="auto"/>
        <w:jc w:val="center"/>
      </w:pPr>
    </w:p>
    <w:p w14:paraId="3BF2D94A" w14:textId="77777777" w:rsidR="0077719B" w:rsidRDefault="0077719B" w:rsidP="0077719B">
      <w:pPr>
        <w:pStyle w:val="Standard"/>
        <w:spacing w:line="360" w:lineRule="auto"/>
        <w:jc w:val="center"/>
      </w:pPr>
    </w:p>
    <w:p w14:paraId="6E86B622" w14:textId="77777777" w:rsidR="0077719B" w:rsidRDefault="0077719B" w:rsidP="0077719B">
      <w:pPr>
        <w:pStyle w:val="Standard"/>
        <w:spacing w:line="360" w:lineRule="auto"/>
        <w:jc w:val="center"/>
      </w:pPr>
    </w:p>
    <w:p w14:paraId="410636C7" w14:textId="77777777" w:rsidR="0077719B" w:rsidRDefault="0077719B" w:rsidP="0077719B">
      <w:pPr>
        <w:pStyle w:val="Standard"/>
        <w:spacing w:line="360" w:lineRule="auto"/>
        <w:jc w:val="center"/>
      </w:pPr>
    </w:p>
    <w:p w14:paraId="26705706" w14:textId="77777777" w:rsidR="0077719B" w:rsidRDefault="0077719B" w:rsidP="0077719B">
      <w:pPr>
        <w:pStyle w:val="Standard"/>
        <w:spacing w:line="360" w:lineRule="auto"/>
        <w:jc w:val="center"/>
      </w:pPr>
    </w:p>
    <w:p w14:paraId="3EC735C8" w14:textId="77777777" w:rsidR="0077719B" w:rsidRDefault="0077719B" w:rsidP="0077719B">
      <w:pPr>
        <w:pStyle w:val="Standard"/>
        <w:spacing w:line="360" w:lineRule="auto"/>
        <w:jc w:val="center"/>
      </w:pPr>
    </w:p>
    <w:p w14:paraId="7B6700C3" w14:textId="77777777" w:rsidR="0077719B" w:rsidRDefault="0077719B" w:rsidP="0077719B">
      <w:pPr>
        <w:pStyle w:val="Standard"/>
        <w:spacing w:line="360" w:lineRule="auto"/>
        <w:jc w:val="center"/>
      </w:pPr>
    </w:p>
    <w:p w14:paraId="39952124" w14:textId="77777777" w:rsidR="0077719B" w:rsidRDefault="0077719B" w:rsidP="0077719B">
      <w:pPr>
        <w:pStyle w:val="Standard"/>
        <w:spacing w:line="360" w:lineRule="auto"/>
        <w:jc w:val="center"/>
      </w:pPr>
    </w:p>
    <w:p w14:paraId="292535ED" w14:textId="77777777" w:rsidR="0077719B" w:rsidRDefault="0077719B" w:rsidP="0077719B">
      <w:pPr>
        <w:pStyle w:val="Standard"/>
        <w:spacing w:line="360" w:lineRule="auto"/>
        <w:jc w:val="center"/>
      </w:pPr>
    </w:p>
    <w:p w14:paraId="13928264" w14:textId="77777777" w:rsidR="0077719B" w:rsidRDefault="0077719B" w:rsidP="0077719B">
      <w:pPr>
        <w:pStyle w:val="Standard"/>
        <w:spacing w:line="360" w:lineRule="auto"/>
        <w:jc w:val="center"/>
      </w:pPr>
    </w:p>
    <w:p w14:paraId="76A10021" w14:textId="77777777" w:rsidR="0077719B" w:rsidRDefault="0077719B" w:rsidP="0077719B">
      <w:pPr>
        <w:pStyle w:val="Standard"/>
        <w:spacing w:line="360" w:lineRule="auto"/>
        <w:jc w:val="center"/>
      </w:pPr>
    </w:p>
    <w:p w14:paraId="198EEEF9" w14:textId="77777777" w:rsidR="0077719B" w:rsidRDefault="0077719B" w:rsidP="0077719B">
      <w:pPr>
        <w:pStyle w:val="Standard"/>
        <w:spacing w:line="360" w:lineRule="auto"/>
        <w:jc w:val="center"/>
      </w:pPr>
    </w:p>
    <w:p w14:paraId="777EB6C9" w14:textId="77777777" w:rsidR="009F4CD4" w:rsidRPr="009F4CD4" w:rsidRDefault="0077719B" w:rsidP="009F4CD4">
      <w:pPr>
        <w:pStyle w:val="Anotacenadpis"/>
        <w:spacing w:line="240" w:lineRule="auto"/>
        <w:ind w:left="0"/>
        <w:rPr>
          <w:szCs w:val="36"/>
          <w:lang w:val="sk-SK"/>
        </w:rPr>
      </w:pPr>
      <w:r w:rsidRPr="009F4CD4">
        <w:rPr>
          <w:szCs w:val="36"/>
          <w:lang w:val="sk-SK"/>
        </w:rPr>
        <w:t>Poďakovanie</w:t>
      </w:r>
    </w:p>
    <w:p w14:paraId="098FE560" w14:textId="127DF3C1" w:rsidR="0077719B" w:rsidRPr="009F4CD4" w:rsidRDefault="009F4CD4" w:rsidP="009F4CD4">
      <w:pPr>
        <w:pStyle w:val="Style1"/>
        <w:rPr>
          <w:sz w:val="40"/>
        </w:rPr>
      </w:pPr>
      <w:r>
        <w:t xml:space="preserve">Chcem sa poďakovať svojej školiteľke </w:t>
      </w:r>
      <w:r w:rsidRPr="007D6789">
        <w:rPr>
          <w:lang w:eastAsia="en-US"/>
        </w:rPr>
        <w:t>RNDr. Elena Šikudov</w:t>
      </w:r>
      <w:r>
        <w:rPr>
          <w:lang w:eastAsia="en-US"/>
        </w:rPr>
        <w:t>ej</w:t>
      </w:r>
      <w:r w:rsidRPr="007D6789">
        <w:rPr>
          <w:lang w:eastAsia="en-US"/>
        </w:rPr>
        <w:t>, PhD</w:t>
      </w:r>
      <w:r>
        <w:rPr>
          <w:lang w:eastAsia="en-US"/>
        </w:rPr>
        <w:t xml:space="preserve"> a konzultantovi Ing</w:t>
      </w:r>
      <w:r w:rsidRPr="007D6789">
        <w:rPr>
          <w:lang w:eastAsia="en-US"/>
        </w:rPr>
        <w:t xml:space="preserve">. </w:t>
      </w:r>
      <w:r>
        <w:rPr>
          <w:lang w:eastAsia="en-US"/>
        </w:rPr>
        <w:t>Marián Beszédešovi</w:t>
      </w:r>
      <w:r w:rsidRPr="007D6789">
        <w:rPr>
          <w:lang w:eastAsia="en-US"/>
        </w:rPr>
        <w:t>, PhD.</w:t>
      </w:r>
      <w:r>
        <w:rPr>
          <w:lang w:eastAsia="en-US"/>
        </w:rPr>
        <w:t xml:space="preserve"> </w:t>
      </w:r>
      <w:r>
        <w:t xml:space="preserve"> za cennú pomoc, rady, konzultácie a čas, ktorý mi venovali počas písania tejto diplomovej práce.</w:t>
      </w:r>
      <w:r w:rsidR="0077719B">
        <w:br w:type="page"/>
      </w:r>
    </w:p>
    <w:p w14:paraId="7B18F950" w14:textId="123029A2" w:rsidR="009F4CD4" w:rsidRDefault="009F4CD4" w:rsidP="009F4CD4">
      <w:pPr>
        <w:pStyle w:val="TOCHeading"/>
        <w:numPr>
          <w:ilvl w:val="0"/>
          <w:numId w:val="0"/>
        </w:numPr>
        <w:ind w:left="432" w:hanging="432"/>
      </w:pPr>
      <w:r>
        <w:lastRenderedPageBreak/>
        <w:t>Abstrakt</w:t>
      </w:r>
    </w:p>
    <w:p w14:paraId="045D8125" w14:textId="7BDAB24F" w:rsidR="009F4CD4" w:rsidRDefault="009F4CD4" w:rsidP="009F4CD4">
      <w:pPr>
        <w:pStyle w:val="Style1"/>
      </w:pPr>
      <w:r>
        <w:t xml:space="preserve">Úlohou diplomovej práce je štúdium problematiky </w:t>
      </w:r>
      <w:r w:rsidR="00EE4FD9">
        <w:t xml:space="preserve">neurónových sietí so zameraním </w:t>
      </w:r>
      <w:r w:rsidR="00996C3A">
        <w:t xml:space="preserve">sa </w:t>
      </w:r>
      <w:r w:rsidR="00EE4FD9">
        <w:t xml:space="preserve">na hlboké konvolučné siete a ich využitie na </w:t>
      </w:r>
      <w:r w:rsidR="00515712">
        <w:t>klasifikáciu</w:t>
      </w:r>
      <w:r w:rsidR="00EE4FD9">
        <w:t xml:space="preserve"> ľudských tvárí.</w:t>
      </w:r>
      <w:r w:rsidR="00996C3A">
        <w:t xml:space="preserve"> Teoretická časť pr</w:t>
      </w:r>
      <w:r w:rsidR="00042828">
        <w:t>áce</w:t>
      </w:r>
      <w:r w:rsidR="00996C3A">
        <w:t xml:space="preserve"> sa do hĺbky zaoberá architektúrou konvolučných sietí, tým ako fungujú a ako ich </w:t>
      </w:r>
      <w:r w:rsidR="00042828">
        <w:t>vieme</w:t>
      </w:r>
      <w:r w:rsidR="00996C3A">
        <w:t xml:space="preserve"> použiť na úlohu rozpoznávania veku a pohlavia.</w:t>
      </w:r>
    </w:p>
    <w:p w14:paraId="7C48AFA8" w14:textId="4269A8A4" w:rsidR="00685042" w:rsidRDefault="00EE4FD9" w:rsidP="00685042">
      <w:pPr>
        <w:pStyle w:val="Style1"/>
      </w:pPr>
      <w:r>
        <w:t>Praktickou časťou tejto práce je zostavenie vhodnej databázy</w:t>
      </w:r>
      <w:r w:rsidR="00515712">
        <w:t xml:space="preserve"> pre experimenty, zoznámenie sa s </w:t>
      </w:r>
      <w:r w:rsidR="00386E7E">
        <w:t>open</w:t>
      </w:r>
      <w:r w:rsidR="00515712">
        <w:t>source</w:t>
      </w:r>
      <w:r>
        <w:t xml:space="preserve"> </w:t>
      </w:r>
      <w:r w:rsidR="00515712">
        <w:t xml:space="preserve">Caffe </w:t>
      </w:r>
      <w:r>
        <w:t xml:space="preserve">frameworkom </w:t>
      </w:r>
      <w:r w:rsidR="00515712">
        <w:t xml:space="preserve">umožňujúcim pokročilé techniky učenia konvolučných neurónových sietí. Cieľom práce je </w:t>
      </w:r>
      <w:r>
        <w:t>implementácia rozpoznávania veku</w:t>
      </w:r>
      <w:r w:rsidR="00515712">
        <w:t xml:space="preserve"> a pohlavia</w:t>
      </w:r>
      <w:r>
        <w:t xml:space="preserve"> </w:t>
      </w:r>
      <w:r w:rsidR="00515712">
        <w:t>pomocou Caffe, integrácie natrénovaného modelu neurónovej siete do demonštračnej aplikácie, </w:t>
      </w:r>
      <w:r w:rsidR="00042828">
        <w:t xml:space="preserve"> vysvetlenie štatistickýc</w:t>
      </w:r>
      <w:r w:rsidR="00336BF5">
        <w:t>h metód použitých na testovanie</w:t>
      </w:r>
      <w:r w:rsidR="00042828">
        <w:t xml:space="preserve">, podrobné </w:t>
      </w:r>
      <w:r w:rsidR="00515712">
        <w:t>vyh</w:t>
      </w:r>
      <w:r w:rsidR="00042828">
        <w:t>odnotenie dosiahnutých výsledkov a</w:t>
      </w:r>
      <w:r w:rsidR="00515712">
        <w:t xml:space="preserve"> diskusia o možnosti </w:t>
      </w:r>
      <w:r w:rsidR="00996C3A">
        <w:t xml:space="preserve">ich </w:t>
      </w:r>
      <w:r w:rsidR="00515712">
        <w:t xml:space="preserve">rozvoja. </w:t>
      </w:r>
    </w:p>
    <w:p w14:paraId="11D85EC8" w14:textId="77777777" w:rsidR="00452A21" w:rsidRDefault="00452A21" w:rsidP="00515712">
      <w:pPr>
        <w:pStyle w:val="Style1"/>
        <w:ind w:firstLine="0"/>
        <w:rPr>
          <w:b/>
          <w:bCs/>
        </w:rPr>
      </w:pPr>
    </w:p>
    <w:p w14:paraId="15A16133" w14:textId="4F1C4C21" w:rsidR="00515712" w:rsidRPr="00515712" w:rsidRDefault="00515712" w:rsidP="00515712">
      <w:pPr>
        <w:pStyle w:val="Style1"/>
        <w:ind w:firstLine="0"/>
      </w:pPr>
      <w:r w:rsidRPr="00515712">
        <w:rPr>
          <w:b/>
          <w:bCs/>
        </w:rPr>
        <w:t>Kľúčové slová</w:t>
      </w:r>
      <w:r>
        <w:rPr>
          <w:b/>
          <w:bCs/>
        </w:rPr>
        <w:t xml:space="preserve"> : </w:t>
      </w:r>
      <w:r>
        <w:t>Caffe, neurónová sieť, konvolučná neurónová sieť, trénovacia množina, testovacia množina, testovacia chyba</w:t>
      </w:r>
      <w:r w:rsidR="00996C3A">
        <w:t>, feature mapa</w:t>
      </w:r>
    </w:p>
    <w:p w14:paraId="680F84D4" w14:textId="77777777" w:rsidR="00D47506" w:rsidRDefault="00D47506" w:rsidP="00AB3F5C">
      <w:pPr>
        <w:pStyle w:val="Standard"/>
        <w:spacing w:line="360" w:lineRule="auto"/>
        <w:jc w:val="center"/>
        <w:rPr>
          <w:rFonts w:ascii="Times New Roman" w:hAnsi="Times New Roman" w:cs="Times New Roman"/>
          <w:sz w:val="36"/>
          <w:szCs w:val="28"/>
        </w:rPr>
      </w:pPr>
    </w:p>
    <w:p w14:paraId="1D7E741A" w14:textId="77777777" w:rsidR="0077719B" w:rsidRDefault="0077719B" w:rsidP="00AB3F5C">
      <w:pPr>
        <w:pStyle w:val="Standard"/>
        <w:spacing w:line="360" w:lineRule="auto"/>
        <w:jc w:val="center"/>
        <w:rPr>
          <w:rFonts w:ascii="Times New Roman" w:hAnsi="Times New Roman" w:cs="Times New Roman"/>
          <w:sz w:val="36"/>
          <w:szCs w:val="28"/>
        </w:rPr>
      </w:pPr>
    </w:p>
    <w:p w14:paraId="1738CFE1" w14:textId="77777777" w:rsidR="0077719B" w:rsidRDefault="0077719B" w:rsidP="00AB3F5C">
      <w:pPr>
        <w:pStyle w:val="Standard"/>
        <w:spacing w:line="360" w:lineRule="auto"/>
        <w:jc w:val="center"/>
        <w:rPr>
          <w:rFonts w:ascii="Times New Roman" w:hAnsi="Times New Roman" w:cs="Times New Roman"/>
          <w:sz w:val="36"/>
          <w:szCs w:val="28"/>
        </w:rPr>
      </w:pPr>
    </w:p>
    <w:p w14:paraId="798BBAAF" w14:textId="77777777" w:rsidR="0077719B" w:rsidRDefault="0077719B" w:rsidP="00AB3F5C">
      <w:pPr>
        <w:pStyle w:val="Standard"/>
        <w:spacing w:line="360" w:lineRule="auto"/>
        <w:jc w:val="center"/>
        <w:rPr>
          <w:rFonts w:ascii="Times New Roman" w:hAnsi="Times New Roman" w:cs="Times New Roman"/>
          <w:sz w:val="36"/>
          <w:szCs w:val="28"/>
        </w:rPr>
      </w:pPr>
    </w:p>
    <w:p w14:paraId="0085C483" w14:textId="77777777" w:rsidR="0077719B" w:rsidRDefault="0077719B" w:rsidP="00AB3F5C">
      <w:pPr>
        <w:pStyle w:val="Standard"/>
        <w:spacing w:line="360" w:lineRule="auto"/>
        <w:jc w:val="center"/>
        <w:rPr>
          <w:rFonts w:ascii="Times New Roman" w:hAnsi="Times New Roman" w:cs="Times New Roman"/>
          <w:sz w:val="36"/>
          <w:szCs w:val="28"/>
        </w:rPr>
      </w:pPr>
    </w:p>
    <w:p w14:paraId="26D08FA9" w14:textId="77777777" w:rsidR="0077719B" w:rsidRDefault="0077719B" w:rsidP="00AB3F5C">
      <w:pPr>
        <w:pStyle w:val="Standard"/>
        <w:spacing w:line="360" w:lineRule="auto"/>
        <w:jc w:val="center"/>
        <w:rPr>
          <w:rFonts w:ascii="Times New Roman" w:hAnsi="Times New Roman" w:cs="Times New Roman"/>
          <w:sz w:val="36"/>
          <w:szCs w:val="28"/>
        </w:rPr>
      </w:pPr>
    </w:p>
    <w:p w14:paraId="2A241778" w14:textId="77777777" w:rsidR="0077719B" w:rsidRDefault="0077719B" w:rsidP="00AB3F5C">
      <w:pPr>
        <w:pStyle w:val="Standard"/>
        <w:spacing w:line="360" w:lineRule="auto"/>
        <w:jc w:val="center"/>
        <w:rPr>
          <w:rFonts w:ascii="Times New Roman" w:hAnsi="Times New Roman" w:cs="Times New Roman"/>
          <w:sz w:val="36"/>
          <w:szCs w:val="28"/>
        </w:rPr>
      </w:pPr>
    </w:p>
    <w:p w14:paraId="45A52A1A" w14:textId="77777777" w:rsidR="0077719B" w:rsidRDefault="0077719B" w:rsidP="00AB3F5C">
      <w:pPr>
        <w:pStyle w:val="Standard"/>
        <w:spacing w:line="360" w:lineRule="auto"/>
        <w:jc w:val="center"/>
        <w:rPr>
          <w:rFonts w:ascii="Times New Roman" w:hAnsi="Times New Roman" w:cs="Times New Roman"/>
          <w:sz w:val="36"/>
          <w:szCs w:val="28"/>
        </w:rPr>
      </w:pPr>
    </w:p>
    <w:p w14:paraId="6C4CFEEC" w14:textId="77777777" w:rsidR="0077719B" w:rsidRDefault="0077719B" w:rsidP="00AB3F5C">
      <w:pPr>
        <w:pStyle w:val="Standard"/>
        <w:spacing w:line="360" w:lineRule="auto"/>
        <w:jc w:val="center"/>
        <w:rPr>
          <w:rFonts w:ascii="Times New Roman" w:hAnsi="Times New Roman" w:cs="Times New Roman"/>
          <w:sz w:val="36"/>
          <w:szCs w:val="28"/>
        </w:rPr>
      </w:pPr>
    </w:p>
    <w:p w14:paraId="60DC933A" w14:textId="77777777" w:rsidR="0077719B" w:rsidRDefault="0077719B" w:rsidP="00AB3F5C">
      <w:pPr>
        <w:pStyle w:val="Standard"/>
        <w:spacing w:line="360" w:lineRule="auto"/>
        <w:jc w:val="center"/>
        <w:rPr>
          <w:rFonts w:ascii="Times New Roman" w:hAnsi="Times New Roman" w:cs="Times New Roman"/>
          <w:sz w:val="36"/>
          <w:szCs w:val="28"/>
        </w:rPr>
      </w:pPr>
    </w:p>
    <w:p w14:paraId="0908FCB4" w14:textId="77777777" w:rsidR="0077719B" w:rsidRDefault="0077719B" w:rsidP="00AB3F5C">
      <w:pPr>
        <w:pStyle w:val="Standard"/>
        <w:spacing w:line="360" w:lineRule="auto"/>
        <w:jc w:val="center"/>
        <w:rPr>
          <w:rFonts w:ascii="Times New Roman" w:hAnsi="Times New Roman" w:cs="Times New Roman"/>
          <w:sz w:val="36"/>
          <w:szCs w:val="28"/>
        </w:rPr>
      </w:pPr>
    </w:p>
    <w:p w14:paraId="0792B716" w14:textId="29D509DB" w:rsidR="00606E93" w:rsidRPr="00606E93" w:rsidRDefault="00606E93" w:rsidP="00606E93">
      <w:pPr>
        <w:pStyle w:val="TOCHeading"/>
        <w:numPr>
          <w:ilvl w:val="0"/>
          <w:numId w:val="0"/>
        </w:numPr>
        <w:ind w:left="432" w:hanging="432"/>
        <w:rPr>
          <w:lang w:val="en-US"/>
        </w:rPr>
      </w:pPr>
      <w:r w:rsidRPr="00606E93">
        <w:rPr>
          <w:lang w:val="en-US"/>
        </w:rPr>
        <w:lastRenderedPageBreak/>
        <w:t>Abstract</w:t>
      </w:r>
    </w:p>
    <w:p w14:paraId="0BA1783D" w14:textId="47DC6C9C" w:rsidR="00996C3A" w:rsidRDefault="00606E93" w:rsidP="00336BF5">
      <w:pPr>
        <w:pStyle w:val="Style1"/>
        <w:rPr>
          <w:lang w:val="en-US"/>
        </w:rPr>
      </w:pPr>
      <w:r w:rsidRPr="00606E93">
        <w:rPr>
          <w:lang w:val="en-US"/>
        </w:rPr>
        <w:t>The goal of the master</w:t>
      </w:r>
      <w:r>
        <w:rPr>
          <w:lang w:val="en-US"/>
        </w:rPr>
        <w:t>’s</w:t>
      </w:r>
      <w:r w:rsidRPr="00606E93">
        <w:rPr>
          <w:lang w:val="en-US"/>
        </w:rPr>
        <w:t xml:space="preserve"> thesis is </w:t>
      </w:r>
      <w:r w:rsidR="004D5E8B">
        <w:rPr>
          <w:lang w:val="en-US"/>
        </w:rPr>
        <w:t>the</w:t>
      </w:r>
      <w:r w:rsidR="00386E7E">
        <w:rPr>
          <w:lang w:val="en-US"/>
        </w:rPr>
        <w:t xml:space="preserve"> study of neural networks with a focus on convolution deep neural networks and their use for a classification of human faces.</w:t>
      </w:r>
      <w:r w:rsidR="00042828">
        <w:rPr>
          <w:lang w:val="en-US"/>
        </w:rPr>
        <w:t xml:space="preserve"> In the theoretical part of </w:t>
      </w:r>
      <w:r w:rsidR="00336BF5">
        <w:rPr>
          <w:lang w:val="en-US"/>
        </w:rPr>
        <w:t xml:space="preserve">the </w:t>
      </w:r>
      <w:r w:rsidR="00042828">
        <w:rPr>
          <w:lang w:val="en-US"/>
        </w:rPr>
        <w:t>thesis we analyze and explain the architecture of convolutional neural networks</w:t>
      </w:r>
      <w:r w:rsidR="00336BF5">
        <w:rPr>
          <w:lang w:val="en-US"/>
        </w:rPr>
        <w:t>, how they work and how we can use them for the purpose of age and gender recognition.</w:t>
      </w:r>
    </w:p>
    <w:p w14:paraId="7E885202" w14:textId="784834FE" w:rsidR="00386E7E" w:rsidRPr="00606E93" w:rsidRDefault="00386E7E" w:rsidP="00606E93">
      <w:pPr>
        <w:pStyle w:val="Style1"/>
        <w:rPr>
          <w:lang w:val="en-US"/>
        </w:rPr>
      </w:pPr>
      <w:r>
        <w:rPr>
          <w:lang w:val="en-US"/>
        </w:rPr>
        <w:t xml:space="preserve">Practical part of </w:t>
      </w:r>
      <w:r w:rsidR="004D5E8B">
        <w:rPr>
          <w:lang w:val="en-US"/>
        </w:rPr>
        <w:t xml:space="preserve">the </w:t>
      </w:r>
      <w:r>
        <w:rPr>
          <w:lang w:val="en-US"/>
        </w:rPr>
        <w:t xml:space="preserve">thesis </w:t>
      </w:r>
      <w:r w:rsidR="00452A21">
        <w:rPr>
          <w:lang w:val="en-US"/>
        </w:rPr>
        <w:t xml:space="preserve">consists of </w:t>
      </w:r>
      <w:r>
        <w:rPr>
          <w:lang w:val="en-US"/>
        </w:rPr>
        <w:t xml:space="preserve">creating suitable database for experiments </w:t>
      </w:r>
      <w:r w:rsidR="00452A21">
        <w:rPr>
          <w:lang w:val="en-US"/>
        </w:rPr>
        <w:t xml:space="preserve">along with getting to know </w:t>
      </w:r>
      <w:r>
        <w:rPr>
          <w:lang w:val="en-US"/>
        </w:rPr>
        <w:t>the opensource Caffe</w:t>
      </w:r>
      <w:r w:rsidR="004D5E8B">
        <w:rPr>
          <w:lang w:val="en-US"/>
        </w:rPr>
        <w:t xml:space="preserve"> framework which allows to work with advanced learning </w:t>
      </w:r>
      <w:r w:rsidR="004D5E8B" w:rsidRPr="004D5E8B">
        <w:rPr>
          <w:lang w:val="en-US"/>
        </w:rPr>
        <w:t>technique</w:t>
      </w:r>
      <w:r w:rsidR="004D5E8B">
        <w:rPr>
          <w:lang w:val="en-US"/>
        </w:rPr>
        <w:t>s of convolutional neural networks. The goals are: implementing age and gender recognition by using Caffe, integration of the trained model to the demo application,</w:t>
      </w:r>
      <w:r w:rsidR="00336BF5">
        <w:rPr>
          <w:lang w:val="en-US"/>
        </w:rPr>
        <w:t xml:space="preserve"> explaining the statistical methods used for testing, </w:t>
      </w:r>
      <w:r w:rsidR="004D5E8B">
        <w:rPr>
          <w:lang w:val="en-US"/>
        </w:rPr>
        <w:t xml:space="preserve">evaluation of the test results and a discussion about the future improvements. </w:t>
      </w:r>
    </w:p>
    <w:p w14:paraId="320F590F" w14:textId="77777777" w:rsidR="00452A21" w:rsidRDefault="00452A21" w:rsidP="00606E93">
      <w:pPr>
        <w:pStyle w:val="Style1"/>
        <w:ind w:firstLine="0"/>
      </w:pPr>
    </w:p>
    <w:p w14:paraId="0CE5A58F" w14:textId="69437123" w:rsidR="00606E93" w:rsidRPr="004D5E8B" w:rsidRDefault="004D5E8B" w:rsidP="00606E93">
      <w:pPr>
        <w:pStyle w:val="Style1"/>
        <w:ind w:firstLine="0"/>
        <w:rPr>
          <w:lang w:val="en-US"/>
        </w:rPr>
      </w:pPr>
      <w:r w:rsidRPr="004D5E8B">
        <w:rPr>
          <w:b/>
          <w:bCs/>
          <w:lang w:val="en-US"/>
        </w:rPr>
        <w:t>Key word</w:t>
      </w:r>
      <w:r>
        <w:rPr>
          <w:b/>
          <w:bCs/>
          <w:lang w:val="en-US"/>
        </w:rPr>
        <w:t>s</w:t>
      </w:r>
      <w:r w:rsidR="00606E93" w:rsidRPr="004D5E8B">
        <w:rPr>
          <w:b/>
          <w:bCs/>
          <w:lang w:val="en-US"/>
        </w:rPr>
        <w:t xml:space="preserve">: </w:t>
      </w:r>
      <w:r w:rsidR="00606E93" w:rsidRPr="004D5E8B">
        <w:rPr>
          <w:lang w:val="en-US"/>
        </w:rPr>
        <w:t xml:space="preserve">Caffe, </w:t>
      </w:r>
      <w:r w:rsidR="00452A21">
        <w:rPr>
          <w:lang w:val="en-US"/>
        </w:rPr>
        <w:t>neural network</w:t>
      </w:r>
      <w:r w:rsidR="00606E93" w:rsidRPr="004D5E8B">
        <w:rPr>
          <w:lang w:val="en-US"/>
        </w:rPr>
        <w:t xml:space="preserve">, </w:t>
      </w:r>
      <w:r w:rsidR="00452A21">
        <w:rPr>
          <w:lang w:val="en-US"/>
        </w:rPr>
        <w:t>convolutional neural network</w:t>
      </w:r>
      <w:r w:rsidR="00606E93" w:rsidRPr="004D5E8B">
        <w:rPr>
          <w:lang w:val="en-US"/>
        </w:rPr>
        <w:t xml:space="preserve">, </w:t>
      </w:r>
      <w:r w:rsidR="00452A21">
        <w:rPr>
          <w:lang w:val="en-US"/>
        </w:rPr>
        <w:t>train set</w:t>
      </w:r>
      <w:r w:rsidR="00606E93" w:rsidRPr="004D5E8B">
        <w:rPr>
          <w:lang w:val="en-US"/>
        </w:rPr>
        <w:t xml:space="preserve">, </w:t>
      </w:r>
      <w:r w:rsidR="00452A21">
        <w:rPr>
          <w:lang w:val="en-US"/>
        </w:rPr>
        <w:t xml:space="preserve">test set, </w:t>
      </w:r>
      <w:r w:rsidR="00336BF5">
        <w:rPr>
          <w:lang w:val="en-US"/>
        </w:rPr>
        <w:t>error, accuracy</w:t>
      </w:r>
    </w:p>
    <w:p w14:paraId="6A168A08" w14:textId="77777777" w:rsidR="0095794A" w:rsidRDefault="0095794A" w:rsidP="00DB73E3">
      <w:pPr>
        <w:pStyle w:val="Standard"/>
        <w:spacing w:line="360" w:lineRule="auto"/>
        <w:rPr>
          <w:rFonts w:ascii="Times New Roman" w:hAnsi="Times New Roman" w:cs="Times New Roman"/>
          <w:sz w:val="36"/>
          <w:szCs w:val="28"/>
        </w:rPr>
      </w:pPr>
    </w:p>
    <w:p w14:paraId="610D0DED" w14:textId="77777777" w:rsidR="00606E93" w:rsidRDefault="00606E93" w:rsidP="00DB73E3">
      <w:pPr>
        <w:pStyle w:val="Standard"/>
        <w:spacing w:line="360" w:lineRule="auto"/>
        <w:rPr>
          <w:rFonts w:ascii="Times New Roman" w:hAnsi="Times New Roman" w:cs="Times New Roman"/>
          <w:sz w:val="36"/>
          <w:szCs w:val="28"/>
        </w:rPr>
      </w:pPr>
    </w:p>
    <w:p w14:paraId="4E76DC49" w14:textId="77777777" w:rsidR="0031782F" w:rsidRDefault="0031782F" w:rsidP="00DB73E3">
      <w:pPr>
        <w:pStyle w:val="Standard"/>
        <w:spacing w:line="360" w:lineRule="auto"/>
        <w:rPr>
          <w:rFonts w:ascii="Times New Roman" w:hAnsi="Times New Roman" w:cs="Times New Roman"/>
          <w:sz w:val="36"/>
          <w:szCs w:val="28"/>
          <w:lang w:val="en-US"/>
        </w:rPr>
        <w:sectPr w:rsidR="0031782F" w:rsidSect="00393F95">
          <w:headerReference w:type="default" r:id="rId10"/>
          <w:footerReference w:type="default" r:id="rId11"/>
          <w:pgSz w:w="11906" w:h="16838" w:code="9"/>
          <w:pgMar w:top="1418" w:right="1134" w:bottom="1418" w:left="1985" w:header="709" w:footer="709" w:gutter="0"/>
          <w:pgNumType w:fmt="upperRoman" w:start="1"/>
          <w:cols w:space="708"/>
          <w:docGrid w:linePitch="299"/>
        </w:sectPr>
      </w:pPr>
    </w:p>
    <w:p w14:paraId="7E604B4C" w14:textId="4F35A0F0" w:rsidR="00CF32C4" w:rsidRDefault="00CF32C4" w:rsidP="00CF32C4">
      <w:pPr>
        <w:pStyle w:val="TOCHeading"/>
        <w:numPr>
          <w:ilvl w:val="0"/>
          <w:numId w:val="0"/>
        </w:numPr>
        <w:spacing w:line="240" w:lineRule="auto"/>
        <w:ind w:left="432" w:hanging="432"/>
      </w:pPr>
      <w:r>
        <w:lastRenderedPageBreak/>
        <w:t>Obsah</w:t>
      </w:r>
    </w:p>
    <w:p w14:paraId="0A3995A6" w14:textId="77777777" w:rsidR="00CF32C4" w:rsidRPr="00CF32C4" w:rsidRDefault="00CF32C4" w:rsidP="00CF32C4"/>
    <w:sdt>
      <w:sdtPr>
        <w:rPr>
          <w:b/>
          <w:bCs/>
        </w:rPr>
        <w:id w:val="417908385"/>
        <w:docPartObj>
          <w:docPartGallery w:val="Table of Contents"/>
          <w:docPartUnique/>
        </w:docPartObj>
      </w:sdtPr>
      <w:sdtEndPr>
        <w:rPr>
          <w:b w:val="0"/>
          <w:bCs w:val="0"/>
          <w:noProof/>
        </w:rPr>
      </w:sdtEndPr>
      <w:sdtContent>
        <w:p w14:paraId="642427B5" w14:textId="77777777" w:rsidR="00042828" w:rsidRDefault="00A07CF0">
          <w:pPr>
            <w:pStyle w:val="TOC1"/>
            <w:rPr>
              <w:noProof/>
              <w:lang w:bidi="si-LK"/>
            </w:rPr>
          </w:pPr>
          <w:r w:rsidRPr="005624EA">
            <w:fldChar w:fldCharType="begin"/>
          </w:r>
          <w:r w:rsidRPr="005624EA">
            <w:instrText xml:space="preserve"> TOC \o "1-3" \h \z \u </w:instrText>
          </w:r>
          <w:r w:rsidRPr="005624EA">
            <w:fldChar w:fldCharType="separate"/>
          </w:r>
          <w:hyperlink w:anchor="_Toc450087535" w:history="1">
            <w:r w:rsidR="00042828" w:rsidRPr="00FC65C1">
              <w:rPr>
                <w:rStyle w:val="Hyperlink"/>
                <w:noProof/>
              </w:rPr>
              <w:t>Úvod</w:t>
            </w:r>
            <w:r w:rsidR="00042828">
              <w:rPr>
                <w:noProof/>
                <w:webHidden/>
              </w:rPr>
              <w:tab/>
            </w:r>
            <w:r w:rsidR="00042828">
              <w:rPr>
                <w:noProof/>
                <w:webHidden/>
              </w:rPr>
              <w:fldChar w:fldCharType="begin"/>
            </w:r>
            <w:r w:rsidR="00042828">
              <w:rPr>
                <w:noProof/>
                <w:webHidden/>
              </w:rPr>
              <w:instrText xml:space="preserve"> PAGEREF _Toc450087535 \h </w:instrText>
            </w:r>
            <w:r w:rsidR="00042828">
              <w:rPr>
                <w:noProof/>
                <w:webHidden/>
              </w:rPr>
            </w:r>
            <w:r w:rsidR="00042828">
              <w:rPr>
                <w:noProof/>
                <w:webHidden/>
              </w:rPr>
              <w:fldChar w:fldCharType="separate"/>
            </w:r>
            <w:r w:rsidR="001B74CA">
              <w:rPr>
                <w:noProof/>
                <w:webHidden/>
              </w:rPr>
              <w:t>4</w:t>
            </w:r>
            <w:r w:rsidR="00042828">
              <w:rPr>
                <w:noProof/>
                <w:webHidden/>
              </w:rPr>
              <w:fldChar w:fldCharType="end"/>
            </w:r>
          </w:hyperlink>
        </w:p>
        <w:p w14:paraId="5A143D05" w14:textId="77777777" w:rsidR="00042828" w:rsidRDefault="00E05113">
          <w:pPr>
            <w:pStyle w:val="TOC1"/>
            <w:rPr>
              <w:noProof/>
              <w:lang w:bidi="si-LK"/>
            </w:rPr>
          </w:pPr>
          <w:hyperlink w:anchor="_Toc450087536" w:history="1">
            <w:r w:rsidR="00042828" w:rsidRPr="00FC65C1">
              <w:rPr>
                <w:rStyle w:val="Hyperlink"/>
                <w:noProof/>
              </w:rPr>
              <w:t>1</w:t>
            </w:r>
            <w:r w:rsidR="00042828">
              <w:rPr>
                <w:noProof/>
                <w:lang w:bidi="si-LK"/>
              </w:rPr>
              <w:tab/>
            </w:r>
            <w:r w:rsidR="00042828" w:rsidRPr="00FC65C1">
              <w:rPr>
                <w:rStyle w:val="Hyperlink"/>
                <w:noProof/>
              </w:rPr>
              <w:t>Umelé neurónové siete</w:t>
            </w:r>
            <w:r w:rsidR="00042828">
              <w:rPr>
                <w:noProof/>
                <w:webHidden/>
              </w:rPr>
              <w:tab/>
            </w:r>
            <w:r w:rsidR="00042828">
              <w:rPr>
                <w:noProof/>
                <w:webHidden/>
              </w:rPr>
              <w:fldChar w:fldCharType="begin"/>
            </w:r>
            <w:r w:rsidR="00042828">
              <w:rPr>
                <w:noProof/>
                <w:webHidden/>
              </w:rPr>
              <w:instrText xml:space="preserve"> PAGEREF _Toc450087536 \h </w:instrText>
            </w:r>
            <w:r w:rsidR="00042828">
              <w:rPr>
                <w:noProof/>
                <w:webHidden/>
              </w:rPr>
            </w:r>
            <w:r w:rsidR="00042828">
              <w:rPr>
                <w:noProof/>
                <w:webHidden/>
              </w:rPr>
              <w:fldChar w:fldCharType="separate"/>
            </w:r>
            <w:r w:rsidR="001B74CA">
              <w:rPr>
                <w:noProof/>
                <w:webHidden/>
              </w:rPr>
              <w:t>5</w:t>
            </w:r>
            <w:r w:rsidR="00042828">
              <w:rPr>
                <w:noProof/>
                <w:webHidden/>
              </w:rPr>
              <w:fldChar w:fldCharType="end"/>
            </w:r>
          </w:hyperlink>
        </w:p>
        <w:p w14:paraId="5575C2BB" w14:textId="77777777" w:rsidR="00042828" w:rsidRDefault="00E05113">
          <w:pPr>
            <w:pStyle w:val="TOC2"/>
            <w:tabs>
              <w:tab w:val="left" w:pos="880"/>
              <w:tab w:val="right" w:leader="dot" w:pos="8777"/>
            </w:tabs>
            <w:rPr>
              <w:noProof/>
              <w:lang w:bidi="si-LK"/>
            </w:rPr>
          </w:pPr>
          <w:hyperlink w:anchor="_Toc450087537" w:history="1">
            <w:r w:rsidR="00042828" w:rsidRPr="00FC65C1">
              <w:rPr>
                <w:rStyle w:val="Hyperlink"/>
                <w:noProof/>
              </w:rPr>
              <w:t>1.1</w:t>
            </w:r>
            <w:r w:rsidR="00042828">
              <w:rPr>
                <w:noProof/>
                <w:lang w:bidi="si-LK"/>
              </w:rPr>
              <w:tab/>
            </w:r>
            <w:r w:rsidR="00042828" w:rsidRPr="00FC65C1">
              <w:rPr>
                <w:rStyle w:val="Hyperlink"/>
                <w:noProof/>
              </w:rPr>
              <w:t>Viacvrstvová plne prepojená neurónová sieť</w:t>
            </w:r>
            <w:r w:rsidR="00042828">
              <w:rPr>
                <w:noProof/>
                <w:webHidden/>
              </w:rPr>
              <w:tab/>
            </w:r>
            <w:r w:rsidR="00042828">
              <w:rPr>
                <w:noProof/>
                <w:webHidden/>
              </w:rPr>
              <w:fldChar w:fldCharType="begin"/>
            </w:r>
            <w:r w:rsidR="00042828">
              <w:rPr>
                <w:noProof/>
                <w:webHidden/>
              </w:rPr>
              <w:instrText xml:space="preserve"> PAGEREF _Toc450087537 \h </w:instrText>
            </w:r>
            <w:r w:rsidR="00042828">
              <w:rPr>
                <w:noProof/>
                <w:webHidden/>
              </w:rPr>
            </w:r>
            <w:r w:rsidR="00042828">
              <w:rPr>
                <w:noProof/>
                <w:webHidden/>
              </w:rPr>
              <w:fldChar w:fldCharType="separate"/>
            </w:r>
            <w:r w:rsidR="001B74CA">
              <w:rPr>
                <w:noProof/>
                <w:webHidden/>
              </w:rPr>
              <w:t>5</w:t>
            </w:r>
            <w:r w:rsidR="00042828">
              <w:rPr>
                <w:noProof/>
                <w:webHidden/>
              </w:rPr>
              <w:fldChar w:fldCharType="end"/>
            </w:r>
          </w:hyperlink>
        </w:p>
        <w:p w14:paraId="21BC5893" w14:textId="77777777" w:rsidR="00042828" w:rsidRDefault="00E05113">
          <w:pPr>
            <w:pStyle w:val="TOC3"/>
            <w:rPr>
              <w:noProof/>
              <w:lang w:bidi="si-LK"/>
            </w:rPr>
          </w:pPr>
          <w:hyperlink w:anchor="_Toc450087538" w:history="1">
            <w:r w:rsidR="00042828" w:rsidRPr="00FC65C1">
              <w:rPr>
                <w:rStyle w:val="Hyperlink"/>
                <w:noProof/>
              </w:rPr>
              <w:t>1.1.1</w:t>
            </w:r>
            <w:r w:rsidR="00042828">
              <w:rPr>
                <w:noProof/>
                <w:lang w:bidi="si-LK"/>
              </w:rPr>
              <w:tab/>
            </w:r>
            <w:r w:rsidR="00042828" w:rsidRPr="00FC65C1">
              <w:rPr>
                <w:rStyle w:val="Hyperlink"/>
                <w:noProof/>
              </w:rPr>
              <w:t>Učenie pomocou algoritmu spätnej propagácie</w:t>
            </w:r>
            <w:r w:rsidR="00042828">
              <w:rPr>
                <w:noProof/>
                <w:webHidden/>
              </w:rPr>
              <w:tab/>
            </w:r>
            <w:r w:rsidR="00042828">
              <w:rPr>
                <w:noProof/>
                <w:webHidden/>
              </w:rPr>
              <w:fldChar w:fldCharType="begin"/>
            </w:r>
            <w:r w:rsidR="00042828">
              <w:rPr>
                <w:noProof/>
                <w:webHidden/>
              </w:rPr>
              <w:instrText xml:space="preserve"> PAGEREF _Toc450087538 \h </w:instrText>
            </w:r>
            <w:r w:rsidR="00042828">
              <w:rPr>
                <w:noProof/>
                <w:webHidden/>
              </w:rPr>
            </w:r>
            <w:r w:rsidR="00042828">
              <w:rPr>
                <w:noProof/>
                <w:webHidden/>
              </w:rPr>
              <w:fldChar w:fldCharType="separate"/>
            </w:r>
            <w:r w:rsidR="001B74CA">
              <w:rPr>
                <w:noProof/>
                <w:webHidden/>
              </w:rPr>
              <w:t>6</w:t>
            </w:r>
            <w:r w:rsidR="00042828">
              <w:rPr>
                <w:noProof/>
                <w:webHidden/>
              </w:rPr>
              <w:fldChar w:fldCharType="end"/>
            </w:r>
          </w:hyperlink>
        </w:p>
        <w:p w14:paraId="519ED4AC" w14:textId="77777777" w:rsidR="00042828" w:rsidRDefault="00E05113">
          <w:pPr>
            <w:pStyle w:val="TOC3"/>
            <w:rPr>
              <w:noProof/>
              <w:lang w:bidi="si-LK"/>
            </w:rPr>
          </w:pPr>
          <w:hyperlink w:anchor="_Toc450087539" w:history="1">
            <w:r w:rsidR="00042828" w:rsidRPr="00FC65C1">
              <w:rPr>
                <w:rStyle w:val="Hyperlink"/>
                <w:noProof/>
              </w:rPr>
              <w:t>1.1.2</w:t>
            </w:r>
            <w:r w:rsidR="00042828">
              <w:rPr>
                <w:noProof/>
                <w:lang w:bidi="si-LK"/>
              </w:rPr>
              <w:tab/>
            </w:r>
            <w:r w:rsidR="00042828" w:rsidRPr="00FC65C1">
              <w:rPr>
                <w:rStyle w:val="Hyperlink"/>
                <w:noProof/>
              </w:rPr>
              <w:t>Algoritmus spätnej propagácie</w:t>
            </w:r>
            <w:r w:rsidR="00042828">
              <w:rPr>
                <w:noProof/>
                <w:webHidden/>
              </w:rPr>
              <w:tab/>
            </w:r>
            <w:r w:rsidR="00042828">
              <w:rPr>
                <w:noProof/>
                <w:webHidden/>
              </w:rPr>
              <w:fldChar w:fldCharType="begin"/>
            </w:r>
            <w:r w:rsidR="00042828">
              <w:rPr>
                <w:noProof/>
                <w:webHidden/>
              </w:rPr>
              <w:instrText xml:space="preserve"> PAGEREF _Toc450087539 \h </w:instrText>
            </w:r>
            <w:r w:rsidR="00042828">
              <w:rPr>
                <w:noProof/>
                <w:webHidden/>
              </w:rPr>
            </w:r>
            <w:r w:rsidR="00042828">
              <w:rPr>
                <w:noProof/>
                <w:webHidden/>
              </w:rPr>
              <w:fldChar w:fldCharType="separate"/>
            </w:r>
            <w:r w:rsidR="001B74CA">
              <w:rPr>
                <w:noProof/>
                <w:webHidden/>
              </w:rPr>
              <w:t>10</w:t>
            </w:r>
            <w:r w:rsidR="00042828">
              <w:rPr>
                <w:noProof/>
                <w:webHidden/>
              </w:rPr>
              <w:fldChar w:fldCharType="end"/>
            </w:r>
          </w:hyperlink>
        </w:p>
        <w:p w14:paraId="55519915" w14:textId="77777777" w:rsidR="00042828" w:rsidRDefault="00E05113">
          <w:pPr>
            <w:pStyle w:val="TOC2"/>
            <w:tabs>
              <w:tab w:val="left" w:pos="880"/>
              <w:tab w:val="right" w:leader="dot" w:pos="8777"/>
            </w:tabs>
            <w:rPr>
              <w:noProof/>
              <w:lang w:bidi="si-LK"/>
            </w:rPr>
          </w:pPr>
          <w:hyperlink w:anchor="_Toc450087540" w:history="1">
            <w:r w:rsidR="00042828" w:rsidRPr="00FC65C1">
              <w:rPr>
                <w:rStyle w:val="Hyperlink"/>
                <w:noProof/>
              </w:rPr>
              <w:t>1.2</w:t>
            </w:r>
            <w:r w:rsidR="00042828">
              <w:rPr>
                <w:noProof/>
                <w:lang w:bidi="si-LK"/>
              </w:rPr>
              <w:tab/>
            </w:r>
            <w:r w:rsidR="00042828" w:rsidRPr="00FC65C1">
              <w:rPr>
                <w:rStyle w:val="Hyperlink"/>
                <w:noProof/>
              </w:rPr>
              <w:t>Konvolučné siete ( CNN )</w:t>
            </w:r>
            <w:r w:rsidR="00042828">
              <w:rPr>
                <w:noProof/>
                <w:webHidden/>
              </w:rPr>
              <w:tab/>
            </w:r>
            <w:r w:rsidR="00042828">
              <w:rPr>
                <w:noProof/>
                <w:webHidden/>
              </w:rPr>
              <w:fldChar w:fldCharType="begin"/>
            </w:r>
            <w:r w:rsidR="00042828">
              <w:rPr>
                <w:noProof/>
                <w:webHidden/>
              </w:rPr>
              <w:instrText xml:space="preserve"> PAGEREF _Toc450087540 \h </w:instrText>
            </w:r>
            <w:r w:rsidR="00042828">
              <w:rPr>
                <w:noProof/>
                <w:webHidden/>
              </w:rPr>
            </w:r>
            <w:r w:rsidR="00042828">
              <w:rPr>
                <w:noProof/>
                <w:webHidden/>
              </w:rPr>
              <w:fldChar w:fldCharType="separate"/>
            </w:r>
            <w:r w:rsidR="001B74CA">
              <w:rPr>
                <w:noProof/>
                <w:webHidden/>
              </w:rPr>
              <w:t>10</w:t>
            </w:r>
            <w:r w:rsidR="00042828">
              <w:rPr>
                <w:noProof/>
                <w:webHidden/>
              </w:rPr>
              <w:fldChar w:fldCharType="end"/>
            </w:r>
          </w:hyperlink>
        </w:p>
        <w:p w14:paraId="366AA939" w14:textId="77777777" w:rsidR="00042828" w:rsidRDefault="00E05113">
          <w:pPr>
            <w:pStyle w:val="TOC3"/>
            <w:rPr>
              <w:noProof/>
              <w:lang w:bidi="si-LK"/>
            </w:rPr>
          </w:pPr>
          <w:hyperlink w:anchor="_Toc450087541" w:history="1">
            <w:r w:rsidR="00042828" w:rsidRPr="00FC65C1">
              <w:rPr>
                <w:rStyle w:val="Hyperlink"/>
                <w:noProof/>
              </w:rPr>
              <w:t>1.2.1</w:t>
            </w:r>
            <w:r w:rsidR="00042828">
              <w:rPr>
                <w:noProof/>
                <w:lang w:bidi="si-LK"/>
              </w:rPr>
              <w:tab/>
            </w:r>
            <w:r w:rsidR="00042828" w:rsidRPr="00FC65C1">
              <w:rPr>
                <w:rStyle w:val="Hyperlink"/>
                <w:noProof/>
              </w:rPr>
              <w:t>Konvolúcia</w:t>
            </w:r>
            <w:r w:rsidR="00042828">
              <w:rPr>
                <w:noProof/>
                <w:webHidden/>
              </w:rPr>
              <w:tab/>
            </w:r>
            <w:r w:rsidR="00042828">
              <w:rPr>
                <w:noProof/>
                <w:webHidden/>
              </w:rPr>
              <w:fldChar w:fldCharType="begin"/>
            </w:r>
            <w:r w:rsidR="00042828">
              <w:rPr>
                <w:noProof/>
                <w:webHidden/>
              </w:rPr>
              <w:instrText xml:space="preserve"> PAGEREF _Toc450087541 \h </w:instrText>
            </w:r>
            <w:r w:rsidR="00042828">
              <w:rPr>
                <w:noProof/>
                <w:webHidden/>
              </w:rPr>
            </w:r>
            <w:r w:rsidR="00042828">
              <w:rPr>
                <w:noProof/>
                <w:webHidden/>
              </w:rPr>
              <w:fldChar w:fldCharType="separate"/>
            </w:r>
            <w:r w:rsidR="001B74CA">
              <w:rPr>
                <w:noProof/>
                <w:webHidden/>
              </w:rPr>
              <w:t>11</w:t>
            </w:r>
            <w:r w:rsidR="00042828">
              <w:rPr>
                <w:noProof/>
                <w:webHidden/>
              </w:rPr>
              <w:fldChar w:fldCharType="end"/>
            </w:r>
          </w:hyperlink>
        </w:p>
        <w:p w14:paraId="34EACD71" w14:textId="77777777" w:rsidR="00042828" w:rsidRDefault="00E05113">
          <w:pPr>
            <w:pStyle w:val="TOC3"/>
            <w:rPr>
              <w:noProof/>
              <w:lang w:bidi="si-LK"/>
            </w:rPr>
          </w:pPr>
          <w:hyperlink w:anchor="_Toc450087542" w:history="1">
            <w:r w:rsidR="00042828" w:rsidRPr="00FC65C1">
              <w:rPr>
                <w:rStyle w:val="Hyperlink"/>
                <w:noProof/>
              </w:rPr>
              <w:t>1.2.2</w:t>
            </w:r>
            <w:r w:rsidR="00042828">
              <w:rPr>
                <w:noProof/>
                <w:lang w:bidi="si-LK"/>
              </w:rPr>
              <w:tab/>
            </w:r>
            <w:r w:rsidR="00042828" w:rsidRPr="00FC65C1">
              <w:rPr>
                <w:rStyle w:val="Hyperlink"/>
                <w:noProof/>
              </w:rPr>
              <w:t>Architektúra konvolučnej siete</w:t>
            </w:r>
            <w:r w:rsidR="00042828">
              <w:rPr>
                <w:noProof/>
                <w:webHidden/>
              </w:rPr>
              <w:tab/>
            </w:r>
            <w:r w:rsidR="00042828">
              <w:rPr>
                <w:noProof/>
                <w:webHidden/>
              </w:rPr>
              <w:fldChar w:fldCharType="begin"/>
            </w:r>
            <w:r w:rsidR="00042828">
              <w:rPr>
                <w:noProof/>
                <w:webHidden/>
              </w:rPr>
              <w:instrText xml:space="preserve"> PAGEREF _Toc450087542 \h </w:instrText>
            </w:r>
            <w:r w:rsidR="00042828">
              <w:rPr>
                <w:noProof/>
                <w:webHidden/>
              </w:rPr>
            </w:r>
            <w:r w:rsidR="00042828">
              <w:rPr>
                <w:noProof/>
                <w:webHidden/>
              </w:rPr>
              <w:fldChar w:fldCharType="separate"/>
            </w:r>
            <w:r w:rsidR="001B74CA">
              <w:rPr>
                <w:noProof/>
                <w:webHidden/>
              </w:rPr>
              <w:t>12</w:t>
            </w:r>
            <w:r w:rsidR="00042828">
              <w:rPr>
                <w:noProof/>
                <w:webHidden/>
              </w:rPr>
              <w:fldChar w:fldCharType="end"/>
            </w:r>
          </w:hyperlink>
        </w:p>
        <w:p w14:paraId="2ED84ACF" w14:textId="77777777" w:rsidR="00042828" w:rsidRDefault="00E05113">
          <w:pPr>
            <w:pStyle w:val="TOC3"/>
            <w:rPr>
              <w:noProof/>
              <w:lang w:bidi="si-LK"/>
            </w:rPr>
          </w:pPr>
          <w:hyperlink w:anchor="_Toc450087543" w:history="1">
            <w:r w:rsidR="00042828" w:rsidRPr="00FC65C1">
              <w:rPr>
                <w:rStyle w:val="Hyperlink"/>
                <w:noProof/>
              </w:rPr>
              <w:t>1.2.3</w:t>
            </w:r>
            <w:r w:rsidR="00042828">
              <w:rPr>
                <w:noProof/>
                <w:lang w:bidi="si-LK"/>
              </w:rPr>
              <w:tab/>
            </w:r>
            <w:r w:rsidR="00042828" w:rsidRPr="00FC65C1">
              <w:rPr>
                <w:rStyle w:val="Hyperlink"/>
                <w:noProof/>
              </w:rPr>
              <w:t>Vstupná vrstva</w:t>
            </w:r>
            <w:r w:rsidR="00042828">
              <w:rPr>
                <w:noProof/>
                <w:webHidden/>
              </w:rPr>
              <w:tab/>
            </w:r>
            <w:r w:rsidR="00042828">
              <w:rPr>
                <w:noProof/>
                <w:webHidden/>
              </w:rPr>
              <w:fldChar w:fldCharType="begin"/>
            </w:r>
            <w:r w:rsidR="00042828">
              <w:rPr>
                <w:noProof/>
                <w:webHidden/>
              </w:rPr>
              <w:instrText xml:space="preserve"> PAGEREF _Toc450087543 \h </w:instrText>
            </w:r>
            <w:r w:rsidR="00042828">
              <w:rPr>
                <w:noProof/>
                <w:webHidden/>
              </w:rPr>
            </w:r>
            <w:r w:rsidR="00042828">
              <w:rPr>
                <w:noProof/>
                <w:webHidden/>
              </w:rPr>
              <w:fldChar w:fldCharType="separate"/>
            </w:r>
            <w:r w:rsidR="001B74CA">
              <w:rPr>
                <w:noProof/>
                <w:webHidden/>
              </w:rPr>
              <w:t>12</w:t>
            </w:r>
            <w:r w:rsidR="00042828">
              <w:rPr>
                <w:noProof/>
                <w:webHidden/>
              </w:rPr>
              <w:fldChar w:fldCharType="end"/>
            </w:r>
          </w:hyperlink>
        </w:p>
        <w:p w14:paraId="3ABAAA1C" w14:textId="77777777" w:rsidR="00042828" w:rsidRDefault="00E05113">
          <w:pPr>
            <w:pStyle w:val="TOC3"/>
            <w:rPr>
              <w:noProof/>
              <w:lang w:bidi="si-LK"/>
            </w:rPr>
          </w:pPr>
          <w:hyperlink w:anchor="_Toc450087544" w:history="1">
            <w:r w:rsidR="00042828" w:rsidRPr="00FC65C1">
              <w:rPr>
                <w:rStyle w:val="Hyperlink"/>
                <w:noProof/>
              </w:rPr>
              <w:t>1.2.4</w:t>
            </w:r>
            <w:r w:rsidR="00042828">
              <w:rPr>
                <w:noProof/>
                <w:lang w:bidi="si-LK"/>
              </w:rPr>
              <w:tab/>
            </w:r>
            <w:r w:rsidR="00042828" w:rsidRPr="00FC65C1">
              <w:rPr>
                <w:rStyle w:val="Hyperlink"/>
                <w:noProof/>
              </w:rPr>
              <w:t>Konvolučná vrstva</w:t>
            </w:r>
            <w:r w:rsidR="00042828">
              <w:rPr>
                <w:noProof/>
                <w:webHidden/>
              </w:rPr>
              <w:tab/>
            </w:r>
            <w:r w:rsidR="00042828">
              <w:rPr>
                <w:noProof/>
                <w:webHidden/>
              </w:rPr>
              <w:fldChar w:fldCharType="begin"/>
            </w:r>
            <w:r w:rsidR="00042828">
              <w:rPr>
                <w:noProof/>
                <w:webHidden/>
              </w:rPr>
              <w:instrText xml:space="preserve"> PAGEREF _Toc450087544 \h </w:instrText>
            </w:r>
            <w:r w:rsidR="00042828">
              <w:rPr>
                <w:noProof/>
                <w:webHidden/>
              </w:rPr>
            </w:r>
            <w:r w:rsidR="00042828">
              <w:rPr>
                <w:noProof/>
                <w:webHidden/>
              </w:rPr>
              <w:fldChar w:fldCharType="separate"/>
            </w:r>
            <w:r w:rsidR="001B74CA">
              <w:rPr>
                <w:noProof/>
                <w:webHidden/>
              </w:rPr>
              <w:t>13</w:t>
            </w:r>
            <w:r w:rsidR="00042828">
              <w:rPr>
                <w:noProof/>
                <w:webHidden/>
              </w:rPr>
              <w:fldChar w:fldCharType="end"/>
            </w:r>
          </w:hyperlink>
        </w:p>
        <w:p w14:paraId="261CD5E1" w14:textId="77777777" w:rsidR="00042828" w:rsidRDefault="00E05113">
          <w:pPr>
            <w:pStyle w:val="TOC3"/>
            <w:rPr>
              <w:noProof/>
              <w:lang w:bidi="si-LK"/>
            </w:rPr>
          </w:pPr>
          <w:hyperlink w:anchor="_Toc450087545" w:history="1">
            <w:r w:rsidR="00042828" w:rsidRPr="00FC65C1">
              <w:rPr>
                <w:rStyle w:val="Hyperlink"/>
                <w:noProof/>
              </w:rPr>
              <w:t>1.2.5</w:t>
            </w:r>
            <w:r w:rsidR="00042828">
              <w:rPr>
                <w:noProof/>
                <w:lang w:bidi="si-LK"/>
              </w:rPr>
              <w:tab/>
            </w:r>
            <w:r w:rsidR="00042828" w:rsidRPr="00FC65C1">
              <w:rPr>
                <w:rStyle w:val="Hyperlink"/>
                <w:noProof/>
              </w:rPr>
              <w:t>Pooling vrstva ( sub-sampling )</w:t>
            </w:r>
            <w:r w:rsidR="00042828">
              <w:rPr>
                <w:noProof/>
                <w:webHidden/>
              </w:rPr>
              <w:tab/>
            </w:r>
            <w:r w:rsidR="00042828">
              <w:rPr>
                <w:noProof/>
                <w:webHidden/>
              </w:rPr>
              <w:fldChar w:fldCharType="begin"/>
            </w:r>
            <w:r w:rsidR="00042828">
              <w:rPr>
                <w:noProof/>
                <w:webHidden/>
              </w:rPr>
              <w:instrText xml:space="preserve"> PAGEREF _Toc450087545 \h </w:instrText>
            </w:r>
            <w:r w:rsidR="00042828">
              <w:rPr>
                <w:noProof/>
                <w:webHidden/>
              </w:rPr>
            </w:r>
            <w:r w:rsidR="00042828">
              <w:rPr>
                <w:noProof/>
                <w:webHidden/>
              </w:rPr>
              <w:fldChar w:fldCharType="separate"/>
            </w:r>
            <w:r w:rsidR="001B74CA">
              <w:rPr>
                <w:noProof/>
                <w:webHidden/>
              </w:rPr>
              <w:t>18</w:t>
            </w:r>
            <w:r w:rsidR="00042828">
              <w:rPr>
                <w:noProof/>
                <w:webHidden/>
              </w:rPr>
              <w:fldChar w:fldCharType="end"/>
            </w:r>
          </w:hyperlink>
        </w:p>
        <w:p w14:paraId="3B45ED2F" w14:textId="77777777" w:rsidR="00042828" w:rsidRDefault="00E05113">
          <w:pPr>
            <w:pStyle w:val="TOC3"/>
            <w:rPr>
              <w:noProof/>
              <w:lang w:bidi="si-LK"/>
            </w:rPr>
          </w:pPr>
          <w:hyperlink w:anchor="_Toc450087546" w:history="1">
            <w:r w:rsidR="00042828" w:rsidRPr="00FC65C1">
              <w:rPr>
                <w:rStyle w:val="Hyperlink"/>
                <w:noProof/>
              </w:rPr>
              <w:t>1.2.6</w:t>
            </w:r>
            <w:r w:rsidR="00042828">
              <w:rPr>
                <w:noProof/>
                <w:lang w:bidi="si-LK"/>
              </w:rPr>
              <w:tab/>
            </w:r>
            <w:r w:rsidR="00042828" w:rsidRPr="00FC65C1">
              <w:rPr>
                <w:rStyle w:val="Hyperlink"/>
                <w:noProof/>
              </w:rPr>
              <w:t>Rectified-Linear  Unit ( ReLU )</w:t>
            </w:r>
            <w:r w:rsidR="00042828">
              <w:rPr>
                <w:noProof/>
                <w:webHidden/>
              </w:rPr>
              <w:tab/>
            </w:r>
            <w:r w:rsidR="00042828">
              <w:rPr>
                <w:noProof/>
                <w:webHidden/>
              </w:rPr>
              <w:fldChar w:fldCharType="begin"/>
            </w:r>
            <w:r w:rsidR="00042828">
              <w:rPr>
                <w:noProof/>
                <w:webHidden/>
              </w:rPr>
              <w:instrText xml:space="preserve"> PAGEREF _Toc450087546 \h </w:instrText>
            </w:r>
            <w:r w:rsidR="00042828">
              <w:rPr>
                <w:noProof/>
                <w:webHidden/>
              </w:rPr>
            </w:r>
            <w:r w:rsidR="00042828">
              <w:rPr>
                <w:noProof/>
                <w:webHidden/>
              </w:rPr>
              <w:fldChar w:fldCharType="separate"/>
            </w:r>
            <w:r w:rsidR="001B74CA">
              <w:rPr>
                <w:noProof/>
                <w:webHidden/>
              </w:rPr>
              <w:t>19</w:t>
            </w:r>
            <w:r w:rsidR="00042828">
              <w:rPr>
                <w:noProof/>
                <w:webHidden/>
              </w:rPr>
              <w:fldChar w:fldCharType="end"/>
            </w:r>
          </w:hyperlink>
        </w:p>
        <w:p w14:paraId="04A8F2C1" w14:textId="77777777" w:rsidR="00042828" w:rsidRDefault="00E05113">
          <w:pPr>
            <w:pStyle w:val="TOC3"/>
            <w:rPr>
              <w:noProof/>
              <w:lang w:bidi="si-LK"/>
            </w:rPr>
          </w:pPr>
          <w:hyperlink w:anchor="_Toc450087547" w:history="1">
            <w:r w:rsidR="00042828" w:rsidRPr="00FC65C1">
              <w:rPr>
                <w:rStyle w:val="Hyperlink"/>
                <w:noProof/>
              </w:rPr>
              <w:t>1.2.7</w:t>
            </w:r>
            <w:r w:rsidR="00042828">
              <w:rPr>
                <w:noProof/>
                <w:lang w:bidi="si-LK"/>
              </w:rPr>
              <w:tab/>
            </w:r>
            <w:r w:rsidR="00042828" w:rsidRPr="00FC65C1">
              <w:rPr>
                <w:rStyle w:val="Hyperlink"/>
                <w:noProof/>
              </w:rPr>
              <w:t>LRN vrstva ( Local Response Normalization )</w:t>
            </w:r>
            <w:r w:rsidR="00042828">
              <w:rPr>
                <w:noProof/>
                <w:webHidden/>
              </w:rPr>
              <w:tab/>
            </w:r>
            <w:r w:rsidR="00042828">
              <w:rPr>
                <w:noProof/>
                <w:webHidden/>
              </w:rPr>
              <w:fldChar w:fldCharType="begin"/>
            </w:r>
            <w:r w:rsidR="00042828">
              <w:rPr>
                <w:noProof/>
                <w:webHidden/>
              </w:rPr>
              <w:instrText xml:space="preserve"> PAGEREF _Toc450087547 \h </w:instrText>
            </w:r>
            <w:r w:rsidR="00042828">
              <w:rPr>
                <w:noProof/>
                <w:webHidden/>
              </w:rPr>
            </w:r>
            <w:r w:rsidR="00042828">
              <w:rPr>
                <w:noProof/>
                <w:webHidden/>
              </w:rPr>
              <w:fldChar w:fldCharType="separate"/>
            </w:r>
            <w:r w:rsidR="001B74CA">
              <w:rPr>
                <w:noProof/>
                <w:webHidden/>
              </w:rPr>
              <w:t>20</w:t>
            </w:r>
            <w:r w:rsidR="00042828">
              <w:rPr>
                <w:noProof/>
                <w:webHidden/>
              </w:rPr>
              <w:fldChar w:fldCharType="end"/>
            </w:r>
          </w:hyperlink>
        </w:p>
        <w:p w14:paraId="60757EF3" w14:textId="77777777" w:rsidR="00042828" w:rsidRDefault="00E05113">
          <w:pPr>
            <w:pStyle w:val="TOC3"/>
            <w:rPr>
              <w:noProof/>
              <w:lang w:bidi="si-LK"/>
            </w:rPr>
          </w:pPr>
          <w:hyperlink w:anchor="_Toc450087548" w:history="1">
            <w:r w:rsidR="00042828" w:rsidRPr="00FC65C1">
              <w:rPr>
                <w:rStyle w:val="Hyperlink"/>
                <w:noProof/>
              </w:rPr>
              <w:t>1.2.8</w:t>
            </w:r>
            <w:r w:rsidR="00042828">
              <w:rPr>
                <w:noProof/>
                <w:lang w:bidi="si-LK"/>
              </w:rPr>
              <w:tab/>
            </w:r>
            <w:r w:rsidR="00042828" w:rsidRPr="00FC65C1">
              <w:rPr>
                <w:rStyle w:val="Hyperlink"/>
                <w:noProof/>
              </w:rPr>
              <w:t>Dropout vrstva</w:t>
            </w:r>
            <w:r w:rsidR="00042828">
              <w:rPr>
                <w:noProof/>
                <w:webHidden/>
              </w:rPr>
              <w:tab/>
            </w:r>
            <w:r w:rsidR="00042828">
              <w:rPr>
                <w:noProof/>
                <w:webHidden/>
              </w:rPr>
              <w:fldChar w:fldCharType="begin"/>
            </w:r>
            <w:r w:rsidR="00042828">
              <w:rPr>
                <w:noProof/>
                <w:webHidden/>
              </w:rPr>
              <w:instrText xml:space="preserve"> PAGEREF _Toc450087548 \h </w:instrText>
            </w:r>
            <w:r w:rsidR="00042828">
              <w:rPr>
                <w:noProof/>
                <w:webHidden/>
              </w:rPr>
            </w:r>
            <w:r w:rsidR="00042828">
              <w:rPr>
                <w:noProof/>
                <w:webHidden/>
              </w:rPr>
              <w:fldChar w:fldCharType="separate"/>
            </w:r>
            <w:r w:rsidR="001B74CA">
              <w:rPr>
                <w:noProof/>
                <w:webHidden/>
              </w:rPr>
              <w:t>20</w:t>
            </w:r>
            <w:r w:rsidR="00042828">
              <w:rPr>
                <w:noProof/>
                <w:webHidden/>
              </w:rPr>
              <w:fldChar w:fldCharType="end"/>
            </w:r>
          </w:hyperlink>
        </w:p>
        <w:p w14:paraId="169409E5" w14:textId="77777777" w:rsidR="00042828" w:rsidRDefault="00E05113">
          <w:pPr>
            <w:pStyle w:val="TOC3"/>
            <w:rPr>
              <w:noProof/>
              <w:lang w:bidi="si-LK"/>
            </w:rPr>
          </w:pPr>
          <w:hyperlink w:anchor="_Toc450087549" w:history="1">
            <w:r w:rsidR="00042828" w:rsidRPr="00FC65C1">
              <w:rPr>
                <w:rStyle w:val="Hyperlink"/>
                <w:noProof/>
              </w:rPr>
              <w:t>1.2.9</w:t>
            </w:r>
            <w:r w:rsidR="00042828">
              <w:rPr>
                <w:noProof/>
                <w:lang w:bidi="si-LK"/>
              </w:rPr>
              <w:tab/>
            </w:r>
            <w:r w:rsidR="00042828" w:rsidRPr="00FC65C1">
              <w:rPr>
                <w:rStyle w:val="Hyperlink"/>
                <w:noProof/>
              </w:rPr>
              <w:t>Plne prepojená vrstva</w:t>
            </w:r>
            <w:r w:rsidR="00042828">
              <w:rPr>
                <w:noProof/>
                <w:webHidden/>
              </w:rPr>
              <w:tab/>
            </w:r>
            <w:r w:rsidR="00042828">
              <w:rPr>
                <w:noProof/>
                <w:webHidden/>
              </w:rPr>
              <w:fldChar w:fldCharType="begin"/>
            </w:r>
            <w:r w:rsidR="00042828">
              <w:rPr>
                <w:noProof/>
                <w:webHidden/>
              </w:rPr>
              <w:instrText xml:space="preserve"> PAGEREF _Toc450087549 \h </w:instrText>
            </w:r>
            <w:r w:rsidR="00042828">
              <w:rPr>
                <w:noProof/>
                <w:webHidden/>
              </w:rPr>
            </w:r>
            <w:r w:rsidR="00042828">
              <w:rPr>
                <w:noProof/>
                <w:webHidden/>
              </w:rPr>
              <w:fldChar w:fldCharType="separate"/>
            </w:r>
            <w:r w:rsidR="001B74CA">
              <w:rPr>
                <w:noProof/>
                <w:webHidden/>
              </w:rPr>
              <w:t>21</w:t>
            </w:r>
            <w:r w:rsidR="00042828">
              <w:rPr>
                <w:noProof/>
                <w:webHidden/>
              </w:rPr>
              <w:fldChar w:fldCharType="end"/>
            </w:r>
          </w:hyperlink>
        </w:p>
        <w:p w14:paraId="484C52F5" w14:textId="77777777" w:rsidR="00042828" w:rsidRDefault="00E05113">
          <w:pPr>
            <w:pStyle w:val="TOC3"/>
            <w:rPr>
              <w:noProof/>
              <w:lang w:bidi="si-LK"/>
            </w:rPr>
          </w:pPr>
          <w:hyperlink w:anchor="_Toc450087550" w:history="1">
            <w:r w:rsidR="00042828" w:rsidRPr="00FC65C1">
              <w:rPr>
                <w:rStyle w:val="Hyperlink"/>
                <w:noProof/>
              </w:rPr>
              <w:t>1.2.10</w:t>
            </w:r>
            <w:r w:rsidR="00042828">
              <w:rPr>
                <w:noProof/>
                <w:lang w:bidi="si-LK"/>
              </w:rPr>
              <w:tab/>
            </w:r>
            <w:r w:rsidR="00042828" w:rsidRPr="00FC65C1">
              <w:rPr>
                <w:rStyle w:val="Hyperlink"/>
                <w:noProof/>
              </w:rPr>
              <w:t>Vrstva chybovej funkcie</w:t>
            </w:r>
            <w:r w:rsidR="00042828">
              <w:rPr>
                <w:noProof/>
                <w:webHidden/>
              </w:rPr>
              <w:tab/>
            </w:r>
            <w:r w:rsidR="00042828">
              <w:rPr>
                <w:noProof/>
                <w:webHidden/>
              </w:rPr>
              <w:fldChar w:fldCharType="begin"/>
            </w:r>
            <w:r w:rsidR="00042828">
              <w:rPr>
                <w:noProof/>
                <w:webHidden/>
              </w:rPr>
              <w:instrText xml:space="preserve"> PAGEREF _Toc450087550 \h </w:instrText>
            </w:r>
            <w:r w:rsidR="00042828">
              <w:rPr>
                <w:noProof/>
                <w:webHidden/>
              </w:rPr>
            </w:r>
            <w:r w:rsidR="00042828">
              <w:rPr>
                <w:noProof/>
                <w:webHidden/>
              </w:rPr>
              <w:fldChar w:fldCharType="separate"/>
            </w:r>
            <w:r w:rsidR="001B74CA">
              <w:rPr>
                <w:noProof/>
                <w:webHidden/>
              </w:rPr>
              <w:t>22</w:t>
            </w:r>
            <w:r w:rsidR="00042828">
              <w:rPr>
                <w:noProof/>
                <w:webHidden/>
              </w:rPr>
              <w:fldChar w:fldCharType="end"/>
            </w:r>
          </w:hyperlink>
        </w:p>
        <w:p w14:paraId="331766C2" w14:textId="77777777" w:rsidR="00042828" w:rsidRDefault="00E05113">
          <w:pPr>
            <w:pStyle w:val="TOC2"/>
            <w:tabs>
              <w:tab w:val="left" w:pos="880"/>
              <w:tab w:val="right" w:leader="dot" w:pos="8777"/>
            </w:tabs>
            <w:rPr>
              <w:noProof/>
              <w:lang w:bidi="si-LK"/>
            </w:rPr>
          </w:pPr>
          <w:hyperlink w:anchor="_Toc450087551" w:history="1">
            <w:r w:rsidR="00042828" w:rsidRPr="00FC65C1">
              <w:rPr>
                <w:rStyle w:val="Hyperlink"/>
                <w:noProof/>
              </w:rPr>
              <w:t>1.3</w:t>
            </w:r>
            <w:r w:rsidR="00042828">
              <w:rPr>
                <w:noProof/>
                <w:lang w:bidi="si-LK"/>
              </w:rPr>
              <w:tab/>
            </w:r>
            <w:r w:rsidR="00042828" w:rsidRPr="00FC65C1">
              <w:rPr>
                <w:rStyle w:val="Hyperlink"/>
                <w:noProof/>
              </w:rPr>
              <w:t>Caffe</w:t>
            </w:r>
            <w:r w:rsidR="00042828">
              <w:rPr>
                <w:noProof/>
                <w:webHidden/>
              </w:rPr>
              <w:tab/>
            </w:r>
            <w:r w:rsidR="00042828">
              <w:rPr>
                <w:noProof/>
                <w:webHidden/>
              </w:rPr>
              <w:fldChar w:fldCharType="begin"/>
            </w:r>
            <w:r w:rsidR="00042828">
              <w:rPr>
                <w:noProof/>
                <w:webHidden/>
              </w:rPr>
              <w:instrText xml:space="preserve"> PAGEREF _Toc450087551 \h </w:instrText>
            </w:r>
            <w:r w:rsidR="00042828">
              <w:rPr>
                <w:noProof/>
                <w:webHidden/>
              </w:rPr>
            </w:r>
            <w:r w:rsidR="00042828">
              <w:rPr>
                <w:noProof/>
                <w:webHidden/>
              </w:rPr>
              <w:fldChar w:fldCharType="separate"/>
            </w:r>
            <w:r w:rsidR="001B74CA">
              <w:rPr>
                <w:noProof/>
                <w:webHidden/>
              </w:rPr>
              <w:t>24</w:t>
            </w:r>
            <w:r w:rsidR="00042828">
              <w:rPr>
                <w:noProof/>
                <w:webHidden/>
              </w:rPr>
              <w:fldChar w:fldCharType="end"/>
            </w:r>
          </w:hyperlink>
        </w:p>
        <w:p w14:paraId="23CDED94" w14:textId="77777777" w:rsidR="00042828" w:rsidRDefault="00E05113">
          <w:pPr>
            <w:pStyle w:val="TOC3"/>
            <w:rPr>
              <w:noProof/>
              <w:lang w:bidi="si-LK"/>
            </w:rPr>
          </w:pPr>
          <w:hyperlink w:anchor="_Toc450087552" w:history="1">
            <w:r w:rsidR="00042828" w:rsidRPr="00FC65C1">
              <w:rPr>
                <w:rStyle w:val="Hyperlink"/>
                <w:noProof/>
              </w:rPr>
              <w:t>1.3.1</w:t>
            </w:r>
            <w:r w:rsidR="00042828">
              <w:rPr>
                <w:noProof/>
                <w:lang w:bidi="si-LK"/>
              </w:rPr>
              <w:tab/>
            </w:r>
            <w:r w:rsidR="00042828" w:rsidRPr="00FC65C1">
              <w:rPr>
                <w:rStyle w:val="Hyperlink"/>
                <w:noProof/>
              </w:rPr>
              <w:t>Použitie Caffe</w:t>
            </w:r>
            <w:r w:rsidR="00042828">
              <w:rPr>
                <w:noProof/>
                <w:webHidden/>
              </w:rPr>
              <w:tab/>
            </w:r>
            <w:r w:rsidR="00042828">
              <w:rPr>
                <w:noProof/>
                <w:webHidden/>
              </w:rPr>
              <w:fldChar w:fldCharType="begin"/>
            </w:r>
            <w:r w:rsidR="00042828">
              <w:rPr>
                <w:noProof/>
                <w:webHidden/>
              </w:rPr>
              <w:instrText xml:space="preserve"> PAGEREF _Toc450087552 \h </w:instrText>
            </w:r>
            <w:r w:rsidR="00042828">
              <w:rPr>
                <w:noProof/>
                <w:webHidden/>
              </w:rPr>
            </w:r>
            <w:r w:rsidR="00042828">
              <w:rPr>
                <w:noProof/>
                <w:webHidden/>
              </w:rPr>
              <w:fldChar w:fldCharType="separate"/>
            </w:r>
            <w:r w:rsidR="001B74CA">
              <w:rPr>
                <w:noProof/>
                <w:webHidden/>
              </w:rPr>
              <w:t>24</w:t>
            </w:r>
            <w:r w:rsidR="00042828">
              <w:rPr>
                <w:noProof/>
                <w:webHidden/>
              </w:rPr>
              <w:fldChar w:fldCharType="end"/>
            </w:r>
          </w:hyperlink>
        </w:p>
        <w:p w14:paraId="2E201D16" w14:textId="77777777" w:rsidR="00042828" w:rsidRDefault="00E05113">
          <w:pPr>
            <w:pStyle w:val="TOC2"/>
            <w:tabs>
              <w:tab w:val="left" w:pos="880"/>
              <w:tab w:val="right" w:leader="dot" w:pos="8777"/>
            </w:tabs>
            <w:rPr>
              <w:noProof/>
              <w:lang w:bidi="si-LK"/>
            </w:rPr>
          </w:pPr>
          <w:hyperlink w:anchor="_Toc450087553" w:history="1">
            <w:r w:rsidR="00042828" w:rsidRPr="00FC65C1">
              <w:rPr>
                <w:rStyle w:val="Hyperlink"/>
                <w:noProof/>
              </w:rPr>
              <w:t>1.4</w:t>
            </w:r>
            <w:r w:rsidR="00042828">
              <w:rPr>
                <w:noProof/>
                <w:lang w:bidi="si-LK"/>
              </w:rPr>
              <w:tab/>
            </w:r>
            <w:r w:rsidR="00042828" w:rsidRPr="00FC65C1">
              <w:rPr>
                <w:rStyle w:val="Hyperlink"/>
                <w:noProof/>
              </w:rPr>
              <w:t>Podobné práce</w:t>
            </w:r>
            <w:r w:rsidR="00042828">
              <w:rPr>
                <w:noProof/>
                <w:webHidden/>
              </w:rPr>
              <w:tab/>
            </w:r>
            <w:r w:rsidR="00042828">
              <w:rPr>
                <w:noProof/>
                <w:webHidden/>
              </w:rPr>
              <w:fldChar w:fldCharType="begin"/>
            </w:r>
            <w:r w:rsidR="00042828">
              <w:rPr>
                <w:noProof/>
                <w:webHidden/>
              </w:rPr>
              <w:instrText xml:space="preserve"> PAGEREF _Toc450087553 \h </w:instrText>
            </w:r>
            <w:r w:rsidR="00042828">
              <w:rPr>
                <w:noProof/>
                <w:webHidden/>
              </w:rPr>
            </w:r>
            <w:r w:rsidR="00042828">
              <w:rPr>
                <w:noProof/>
                <w:webHidden/>
              </w:rPr>
              <w:fldChar w:fldCharType="separate"/>
            </w:r>
            <w:r w:rsidR="001B74CA">
              <w:rPr>
                <w:noProof/>
                <w:webHidden/>
              </w:rPr>
              <w:t>26</w:t>
            </w:r>
            <w:r w:rsidR="00042828">
              <w:rPr>
                <w:noProof/>
                <w:webHidden/>
              </w:rPr>
              <w:fldChar w:fldCharType="end"/>
            </w:r>
          </w:hyperlink>
        </w:p>
        <w:p w14:paraId="21089210" w14:textId="77777777" w:rsidR="00042828" w:rsidRDefault="00E05113">
          <w:pPr>
            <w:pStyle w:val="TOC3"/>
            <w:rPr>
              <w:noProof/>
              <w:lang w:bidi="si-LK"/>
            </w:rPr>
          </w:pPr>
          <w:hyperlink w:anchor="_Toc450087554" w:history="1">
            <w:r w:rsidR="00042828" w:rsidRPr="00FC65C1">
              <w:rPr>
                <w:rStyle w:val="Hyperlink"/>
                <w:noProof/>
              </w:rPr>
              <w:t>1.4.1</w:t>
            </w:r>
            <w:r w:rsidR="00042828">
              <w:rPr>
                <w:noProof/>
                <w:lang w:bidi="si-LK"/>
              </w:rPr>
              <w:tab/>
            </w:r>
            <w:r w:rsidR="00042828" w:rsidRPr="00FC65C1">
              <w:rPr>
                <w:rStyle w:val="Hyperlink"/>
                <w:noProof/>
              </w:rPr>
              <w:t>Klasifikácie veku a pohlavia použitím konvolučných sietí</w:t>
            </w:r>
            <w:r w:rsidR="00042828">
              <w:rPr>
                <w:noProof/>
                <w:webHidden/>
              </w:rPr>
              <w:tab/>
            </w:r>
            <w:r w:rsidR="00042828">
              <w:rPr>
                <w:noProof/>
                <w:webHidden/>
              </w:rPr>
              <w:fldChar w:fldCharType="begin"/>
            </w:r>
            <w:r w:rsidR="00042828">
              <w:rPr>
                <w:noProof/>
                <w:webHidden/>
              </w:rPr>
              <w:instrText xml:space="preserve"> PAGEREF _Toc450087554 \h </w:instrText>
            </w:r>
            <w:r w:rsidR="00042828">
              <w:rPr>
                <w:noProof/>
                <w:webHidden/>
              </w:rPr>
            </w:r>
            <w:r w:rsidR="00042828">
              <w:rPr>
                <w:noProof/>
                <w:webHidden/>
              </w:rPr>
              <w:fldChar w:fldCharType="separate"/>
            </w:r>
            <w:r w:rsidR="001B74CA">
              <w:rPr>
                <w:noProof/>
                <w:webHidden/>
              </w:rPr>
              <w:t>26</w:t>
            </w:r>
            <w:r w:rsidR="00042828">
              <w:rPr>
                <w:noProof/>
                <w:webHidden/>
              </w:rPr>
              <w:fldChar w:fldCharType="end"/>
            </w:r>
          </w:hyperlink>
        </w:p>
        <w:p w14:paraId="60D824B6" w14:textId="77777777" w:rsidR="00042828" w:rsidRDefault="00E05113">
          <w:pPr>
            <w:pStyle w:val="TOC3"/>
            <w:rPr>
              <w:noProof/>
              <w:lang w:bidi="si-LK"/>
            </w:rPr>
          </w:pPr>
          <w:hyperlink w:anchor="_Toc450087555" w:history="1">
            <w:r w:rsidR="00042828" w:rsidRPr="00FC65C1">
              <w:rPr>
                <w:rStyle w:val="Hyperlink"/>
                <w:noProof/>
              </w:rPr>
              <w:t>1.4.2</w:t>
            </w:r>
            <w:r w:rsidR="00042828">
              <w:rPr>
                <w:noProof/>
                <w:lang w:bidi="si-LK"/>
              </w:rPr>
              <w:tab/>
            </w:r>
            <w:r w:rsidR="00042828" w:rsidRPr="00FC65C1">
              <w:rPr>
                <w:rStyle w:val="Hyperlink"/>
                <w:noProof/>
              </w:rPr>
              <w:t>Estimácia pohlavia a veku nefiltrovaných tvárí</w:t>
            </w:r>
            <w:r w:rsidR="00042828">
              <w:rPr>
                <w:noProof/>
                <w:webHidden/>
              </w:rPr>
              <w:tab/>
            </w:r>
            <w:r w:rsidR="00042828">
              <w:rPr>
                <w:noProof/>
                <w:webHidden/>
              </w:rPr>
              <w:fldChar w:fldCharType="begin"/>
            </w:r>
            <w:r w:rsidR="00042828">
              <w:rPr>
                <w:noProof/>
                <w:webHidden/>
              </w:rPr>
              <w:instrText xml:space="preserve"> PAGEREF _Toc450087555 \h </w:instrText>
            </w:r>
            <w:r w:rsidR="00042828">
              <w:rPr>
                <w:noProof/>
                <w:webHidden/>
              </w:rPr>
            </w:r>
            <w:r w:rsidR="00042828">
              <w:rPr>
                <w:noProof/>
                <w:webHidden/>
              </w:rPr>
              <w:fldChar w:fldCharType="separate"/>
            </w:r>
            <w:r w:rsidR="001B74CA">
              <w:rPr>
                <w:noProof/>
                <w:webHidden/>
              </w:rPr>
              <w:t>26</w:t>
            </w:r>
            <w:r w:rsidR="00042828">
              <w:rPr>
                <w:noProof/>
                <w:webHidden/>
              </w:rPr>
              <w:fldChar w:fldCharType="end"/>
            </w:r>
          </w:hyperlink>
        </w:p>
        <w:p w14:paraId="5F053D19" w14:textId="77777777" w:rsidR="00042828" w:rsidRDefault="00E05113">
          <w:pPr>
            <w:pStyle w:val="TOC3"/>
            <w:rPr>
              <w:noProof/>
              <w:lang w:bidi="si-LK"/>
            </w:rPr>
          </w:pPr>
          <w:hyperlink w:anchor="_Toc450087556" w:history="1">
            <w:r w:rsidR="00042828" w:rsidRPr="00FC65C1">
              <w:rPr>
                <w:rStyle w:val="Hyperlink"/>
                <w:noProof/>
              </w:rPr>
              <w:t>1.4.3</w:t>
            </w:r>
            <w:r w:rsidR="00042828">
              <w:rPr>
                <w:noProof/>
                <w:lang w:bidi="si-LK"/>
              </w:rPr>
              <w:tab/>
            </w:r>
            <w:r w:rsidR="00042828" w:rsidRPr="00FC65C1">
              <w:rPr>
                <w:rStyle w:val="Hyperlink"/>
                <w:noProof/>
              </w:rPr>
              <w:t>Odhadovanie pohlavia  použitím Adaboostu</w:t>
            </w:r>
            <w:r w:rsidR="00042828">
              <w:rPr>
                <w:noProof/>
                <w:webHidden/>
              </w:rPr>
              <w:tab/>
            </w:r>
            <w:r w:rsidR="00042828">
              <w:rPr>
                <w:noProof/>
                <w:webHidden/>
              </w:rPr>
              <w:fldChar w:fldCharType="begin"/>
            </w:r>
            <w:r w:rsidR="00042828">
              <w:rPr>
                <w:noProof/>
                <w:webHidden/>
              </w:rPr>
              <w:instrText xml:space="preserve"> PAGEREF _Toc450087556 \h </w:instrText>
            </w:r>
            <w:r w:rsidR="00042828">
              <w:rPr>
                <w:noProof/>
                <w:webHidden/>
              </w:rPr>
            </w:r>
            <w:r w:rsidR="00042828">
              <w:rPr>
                <w:noProof/>
                <w:webHidden/>
              </w:rPr>
              <w:fldChar w:fldCharType="separate"/>
            </w:r>
            <w:r w:rsidR="001B74CA">
              <w:rPr>
                <w:noProof/>
                <w:webHidden/>
              </w:rPr>
              <w:t>27</w:t>
            </w:r>
            <w:r w:rsidR="00042828">
              <w:rPr>
                <w:noProof/>
                <w:webHidden/>
              </w:rPr>
              <w:fldChar w:fldCharType="end"/>
            </w:r>
          </w:hyperlink>
        </w:p>
        <w:p w14:paraId="6705BFE5" w14:textId="77777777" w:rsidR="00042828" w:rsidRDefault="00E05113">
          <w:pPr>
            <w:pStyle w:val="TOC1"/>
            <w:rPr>
              <w:noProof/>
              <w:lang w:bidi="si-LK"/>
            </w:rPr>
          </w:pPr>
          <w:hyperlink w:anchor="_Toc450087557" w:history="1">
            <w:r w:rsidR="00042828" w:rsidRPr="00FC65C1">
              <w:rPr>
                <w:rStyle w:val="Hyperlink"/>
                <w:noProof/>
              </w:rPr>
              <w:t>2</w:t>
            </w:r>
            <w:r w:rsidR="00042828">
              <w:rPr>
                <w:noProof/>
                <w:lang w:bidi="si-LK"/>
              </w:rPr>
              <w:tab/>
            </w:r>
            <w:r w:rsidR="00042828" w:rsidRPr="00FC65C1">
              <w:rPr>
                <w:rStyle w:val="Hyperlink"/>
                <w:noProof/>
              </w:rPr>
              <w:t>Implementácia</w:t>
            </w:r>
            <w:r w:rsidR="00042828">
              <w:rPr>
                <w:noProof/>
                <w:webHidden/>
              </w:rPr>
              <w:tab/>
            </w:r>
            <w:r w:rsidR="00042828">
              <w:rPr>
                <w:noProof/>
                <w:webHidden/>
              </w:rPr>
              <w:fldChar w:fldCharType="begin"/>
            </w:r>
            <w:r w:rsidR="00042828">
              <w:rPr>
                <w:noProof/>
                <w:webHidden/>
              </w:rPr>
              <w:instrText xml:space="preserve"> PAGEREF _Toc450087557 \h </w:instrText>
            </w:r>
            <w:r w:rsidR="00042828">
              <w:rPr>
                <w:noProof/>
                <w:webHidden/>
              </w:rPr>
            </w:r>
            <w:r w:rsidR="00042828">
              <w:rPr>
                <w:noProof/>
                <w:webHidden/>
              </w:rPr>
              <w:fldChar w:fldCharType="separate"/>
            </w:r>
            <w:r w:rsidR="001B74CA">
              <w:rPr>
                <w:noProof/>
                <w:webHidden/>
              </w:rPr>
              <w:t>28</w:t>
            </w:r>
            <w:r w:rsidR="00042828">
              <w:rPr>
                <w:noProof/>
                <w:webHidden/>
              </w:rPr>
              <w:fldChar w:fldCharType="end"/>
            </w:r>
          </w:hyperlink>
        </w:p>
        <w:p w14:paraId="629FAFE5" w14:textId="77777777" w:rsidR="00042828" w:rsidRDefault="00E05113">
          <w:pPr>
            <w:pStyle w:val="TOC2"/>
            <w:tabs>
              <w:tab w:val="left" w:pos="880"/>
              <w:tab w:val="right" w:leader="dot" w:pos="8777"/>
            </w:tabs>
            <w:rPr>
              <w:noProof/>
              <w:lang w:bidi="si-LK"/>
            </w:rPr>
          </w:pPr>
          <w:hyperlink w:anchor="_Toc450087558" w:history="1">
            <w:r w:rsidR="00042828" w:rsidRPr="00FC65C1">
              <w:rPr>
                <w:rStyle w:val="Hyperlink"/>
                <w:noProof/>
              </w:rPr>
              <w:t>2.1</w:t>
            </w:r>
            <w:r w:rsidR="00042828">
              <w:rPr>
                <w:noProof/>
                <w:lang w:bidi="si-LK"/>
              </w:rPr>
              <w:tab/>
            </w:r>
            <w:r w:rsidR="00042828" w:rsidRPr="00FC65C1">
              <w:rPr>
                <w:rStyle w:val="Hyperlink"/>
                <w:noProof/>
              </w:rPr>
              <w:t>Príprava dát</w:t>
            </w:r>
            <w:r w:rsidR="00042828">
              <w:rPr>
                <w:noProof/>
                <w:webHidden/>
              </w:rPr>
              <w:tab/>
            </w:r>
            <w:r w:rsidR="00042828">
              <w:rPr>
                <w:noProof/>
                <w:webHidden/>
              </w:rPr>
              <w:fldChar w:fldCharType="begin"/>
            </w:r>
            <w:r w:rsidR="00042828">
              <w:rPr>
                <w:noProof/>
                <w:webHidden/>
              </w:rPr>
              <w:instrText xml:space="preserve"> PAGEREF _Toc450087558 \h </w:instrText>
            </w:r>
            <w:r w:rsidR="00042828">
              <w:rPr>
                <w:noProof/>
                <w:webHidden/>
              </w:rPr>
            </w:r>
            <w:r w:rsidR="00042828">
              <w:rPr>
                <w:noProof/>
                <w:webHidden/>
              </w:rPr>
              <w:fldChar w:fldCharType="separate"/>
            </w:r>
            <w:r w:rsidR="001B74CA">
              <w:rPr>
                <w:noProof/>
                <w:webHidden/>
              </w:rPr>
              <w:t>28</w:t>
            </w:r>
            <w:r w:rsidR="00042828">
              <w:rPr>
                <w:noProof/>
                <w:webHidden/>
              </w:rPr>
              <w:fldChar w:fldCharType="end"/>
            </w:r>
          </w:hyperlink>
        </w:p>
        <w:p w14:paraId="232BE020" w14:textId="77777777" w:rsidR="00042828" w:rsidRDefault="00E05113">
          <w:pPr>
            <w:pStyle w:val="TOC3"/>
            <w:rPr>
              <w:noProof/>
              <w:lang w:bidi="si-LK"/>
            </w:rPr>
          </w:pPr>
          <w:hyperlink w:anchor="_Toc450087559" w:history="1">
            <w:r w:rsidR="00042828" w:rsidRPr="00FC65C1">
              <w:rPr>
                <w:rStyle w:val="Hyperlink"/>
                <w:noProof/>
              </w:rPr>
              <w:t>2.1.1</w:t>
            </w:r>
            <w:r w:rsidR="00042828">
              <w:rPr>
                <w:noProof/>
                <w:lang w:bidi="si-LK"/>
              </w:rPr>
              <w:tab/>
            </w:r>
            <w:r w:rsidR="00042828" w:rsidRPr="00FC65C1">
              <w:rPr>
                <w:rStyle w:val="Hyperlink"/>
                <w:noProof/>
              </w:rPr>
              <w:t>Použité databázy,  filtrácia obrázkov</w:t>
            </w:r>
            <w:r w:rsidR="00042828">
              <w:rPr>
                <w:noProof/>
                <w:webHidden/>
              </w:rPr>
              <w:tab/>
            </w:r>
            <w:r w:rsidR="00042828">
              <w:rPr>
                <w:noProof/>
                <w:webHidden/>
              </w:rPr>
              <w:fldChar w:fldCharType="begin"/>
            </w:r>
            <w:r w:rsidR="00042828">
              <w:rPr>
                <w:noProof/>
                <w:webHidden/>
              </w:rPr>
              <w:instrText xml:space="preserve"> PAGEREF _Toc450087559 \h </w:instrText>
            </w:r>
            <w:r w:rsidR="00042828">
              <w:rPr>
                <w:noProof/>
                <w:webHidden/>
              </w:rPr>
            </w:r>
            <w:r w:rsidR="00042828">
              <w:rPr>
                <w:noProof/>
                <w:webHidden/>
              </w:rPr>
              <w:fldChar w:fldCharType="separate"/>
            </w:r>
            <w:r w:rsidR="001B74CA">
              <w:rPr>
                <w:noProof/>
                <w:webHidden/>
              </w:rPr>
              <w:t>28</w:t>
            </w:r>
            <w:r w:rsidR="00042828">
              <w:rPr>
                <w:noProof/>
                <w:webHidden/>
              </w:rPr>
              <w:fldChar w:fldCharType="end"/>
            </w:r>
          </w:hyperlink>
        </w:p>
        <w:p w14:paraId="6541EFBC" w14:textId="77777777" w:rsidR="00042828" w:rsidRDefault="00E05113">
          <w:pPr>
            <w:pStyle w:val="TOC3"/>
            <w:rPr>
              <w:noProof/>
              <w:lang w:bidi="si-LK"/>
            </w:rPr>
          </w:pPr>
          <w:hyperlink w:anchor="_Toc450087560" w:history="1">
            <w:r w:rsidR="00042828" w:rsidRPr="00FC65C1">
              <w:rPr>
                <w:rStyle w:val="Hyperlink"/>
                <w:noProof/>
              </w:rPr>
              <w:t>2.1.2</w:t>
            </w:r>
            <w:r w:rsidR="00042828">
              <w:rPr>
                <w:noProof/>
                <w:lang w:bidi="si-LK"/>
              </w:rPr>
              <w:tab/>
            </w:r>
            <w:r w:rsidR="00042828" w:rsidRPr="00FC65C1">
              <w:rPr>
                <w:rStyle w:val="Hyperlink"/>
                <w:noProof/>
              </w:rPr>
              <w:t>Normalizácia obrázkov</w:t>
            </w:r>
            <w:r w:rsidR="00042828">
              <w:rPr>
                <w:noProof/>
                <w:webHidden/>
              </w:rPr>
              <w:tab/>
            </w:r>
            <w:r w:rsidR="00042828">
              <w:rPr>
                <w:noProof/>
                <w:webHidden/>
              </w:rPr>
              <w:fldChar w:fldCharType="begin"/>
            </w:r>
            <w:r w:rsidR="00042828">
              <w:rPr>
                <w:noProof/>
                <w:webHidden/>
              </w:rPr>
              <w:instrText xml:space="preserve"> PAGEREF _Toc450087560 \h </w:instrText>
            </w:r>
            <w:r w:rsidR="00042828">
              <w:rPr>
                <w:noProof/>
                <w:webHidden/>
              </w:rPr>
            </w:r>
            <w:r w:rsidR="00042828">
              <w:rPr>
                <w:noProof/>
                <w:webHidden/>
              </w:rPr>
              <w:fldChar w:fldCharType="separate"/>
            </w:r>
            <w:r w:rsidR="001B74CA">
              <w:rPr>
                <w:noProof/>
                <w:webHidden/>
              </w:rPr>
              <w:t>31</w:t>
            </w:r>
            <w:r w:rsidR="00042828">
              <w:rPr>
                <w:noProof/>
                <w:webHidden/>
              </w:rPr>
              <w:fldChar w:fldCharType="end"/>
            </w:r>
          </w:hyperlink>
        </w:p>
        <w:p w14:paraId="2D96DD69" w14:textId="77777777" w:rsidR="00042828" w:rsidRDefault="00E05113">
          <w:pPr>
            <w:pStyle w:val="TOC3"/>
            <w:rPr>
              <w:noProof/>
              <w:lang w:bidi="si-LK"/>
            </w:rPr>
          </w:pPr>
          <w:hyperlink w:anchor="_Toc450087561" w:history="1">
            <w:r w:rsidR="00042828" w:rsidRPr="00FC65C1">
              <w:rPr>
                <w:rStyle w:val="Hyperlink"/>
                <w:noProof/>
              </w:rPr>
              <w:t>2.1.3</w:t>
            </w:r>
            <w:r w:rsidR="00042828">
              <w:rPr>
                <w:noProof/>
                <w:lang w:bidi="si-LK"/>
              </w:rPr>
              <w:tab/>
            </w:r>
            <w:r w:rsidR="00042828" w:rsidRPr="00FC65C1">
              <w:rPr>
                <w:rStyle w:val="Hyperlink"/>
                <w:noProof/>
              </w:rPr>
              <w:t>Zväčšenie trénovacej množiny</w:t>
            </w:r>
            <w:r w:rsidR="00042828">
              <w:rPr>
                <w:noProof/>
                <w:webHidden/>
              </w:rPr>
              <w:tab/>
            </w:r>
            <w:r w:rsidR="00042828">
              <w:rPr>
                <w:noProof/>
                <w:webHidden/>
              </w:rPr>
              <w:fldChar w:fldCharType="begin"/>
            </w:r>
            <w:r w:rsidR="00042828">
              <w:rPr>
                <w:noProof/>
                <w:webHidden/>
              </w:rPr>
              <w:instrText xml:space="preserve"> PAGEREF _Toc450087561 \h </w:instrText>
            </w:r>
            <w:r w:rsidR="00042828">
              <w:rPr>
                <w:noProof/>
                <w:webHidden/>
              </w:rPr>
            </w:r>
            <w:r w:rsidR="00042828">
              <w:rPr>
                <w:noProof/>
                <w:webHidden/>
              </w:rPr>
              <w:fldChar w:fldCharType="separate"/>
            </w:r>
            <w:r w:rsidR="001B74CA">
              <w:rPr>
                <w:noProof/>
                <w:webHidden/>
              </w:rPr>
              <w:t>33</w:t>
            </w:r>
            <w:r w:rsidR="00042828">
              <w:rPr>
                <w:noProof/>
                <w:webHidden/>
              </w:rPr>
              <w:fldChar w:fldCharType="end"/>
            </w:r>
          </w:hyperlink>
        </w:p>
        <w:p w14:paraId="0FB8BE05" w14:textId="77777777" w:rsidR="00042828" w:rsidRDefault="00E05113">
          <w:pPr>
            <w:pStyle w:val="TOC2"/>
            <w:tabs>
              <w:tab w:val="left" w:pos="880"/>
              <w:tab w:val="right" w:leader="dot" w:pos="8777"/>
            </w:tabs>
            <w:rPr>
              <w:noProof/>
              <w:lang w:bidi="si-LK"/>
            </w:rPr>
          </w:pPr>
          <w:hyperlink w:anchor="_Toc450087562" w:history="1">
            <w:r w:rsidR="00042828" w:rsidRPr="00FC65C1">
              <w:rPr>
                <w:rStyle w:val="Hyperlink"/>
                <w:noProof/>
              </w:rPr>
              <w:t>2.2</w:t>
            </w:r>
            <w:r w:rsidR="00042828">
              <w:rPr>
                <w:noProof/>
                <w:lang w:bidi="si-LK"/>
              </w:rPr>
              <w:tab/>
            </w:r>
            <w:r w:rsidR="00042828" w:rsidRPr="00FC65C1">
              <w:rPr>
                <w:rStyle w:val="Hyperlink"/>
                <w:noProof/>
              </w:rPr>
              <w:t>Trénovanie</w:t>
            </w:r>
            <w:r w:rsidR="00042828">
              <w:rPr>
                <w:noProof/>
                <w:webHidden/>
              </w:rPr>
              <w:tab/>
            </w:r>
            <w:r w:rsidR="00042828">
              <w:rPr>
                <w:noProof/>
                <w:webHidden/>
              </w:rPr>
              <w:fldChar w:fldCharType="begin"/>
            </w:r>
            <w:r w:rsidR="00042828">
              <w:rPr>
                <w:noProof/>
                <w:webHidden/>
              </w:rPr>
              <w:instrText xml:space="preserve"> PAGEREF _Toc450087562 \h </w:instrText>
            </w:r>
            <w:r w:rsidR="00042828">
              <w:rPr>
                <w:noProof/>
                <w:webHidden/>
              </w:rPr>
            </w:r>
            <w:r w:rsidR="00042828">
              <w:rPr>
                <w:noProof/>
                <w:webHidden/>
              </w:rPr>
              <w:fldChar w:fldCharType="separate"/>
            </w:r>
            <w:r w:rsidR="001B74CA">
              <w:rPr>
                <w:noProof/>
                <w:webHidden/>
              </w:rPr>
              <w:t>34</w:t>
            </w:r>
            <w:r w:rsidR="00042828">
              <w:rPr>
                <w:noProof/>
                <w:webHidden/>
              </w:rPr>
              <w:fldChar w:fldCharType="end"/>
            </w:r>
          </w:hyperlink>
        </w:p>
        <w:p w14:paraId="3D5E741F" w14:textId="77777777" w:rsidR="00042828" w:rsidRDefault="00E05113">
          <w:pPr>
            <w:pStyle w:val="TOC3"/>
            <w:rPr>
              <w:noProof/>
              <w:lang w:bidi="si-LK"/>
            </w:rPr>
          </w:pPr>
          <w:hyperlink w:anchor="_Toc450087563" w:history="1">
            <w:r w:rsidR="00042828" w:rsidRPr="00FC65C1">
              <w:rPr>
                <w:rStyle w:val="Hyperlink"/>
                <w:noProof/>
              </w:rPr>
              <w:t>2.2.1</w:t>
            </w:r>
            <w:r w:rsidR="00042828">
              <w:rPr>
                <w:noProof/>
                <w:lang w:bidi="si-LK"/>
              </w:rPr>
              <w:tab/>
            </w:r>
            <w:r w:rsidR="00042828" w:rsidRPr="00FC65C1">
              <w:rPr>
                <w:rStyle w:val="Hyperlink"/>
                <w:noProof/>
              </w:rPr>
              <w:t>Príprava trénovania, architektúry sietí</w:t>
            </w:r>
            <w:r w:rsidR="00042828">
              <w:rPr>
                <w:noProof/>
                <w:webHidden/>
              </w:rPr>
              <w:tab/>
            </w:r>
            <w:r w:rsidR="00042828">
              <w:rPr>
                <w:noProof/>
                <w:webHidden/>
              </w:rPr>
              <w:fldChar w:fldCharType="begin"/>
            </w:r>
            <w:r w:rsidR="00042828">
              <w:rPr>
                <w:noProof/>
                <w:webHidden/>
              </w:rPr>
              <w:instrText xml:space="preserve"> PAGEREF _Toc450087563 \h </w:instrText>
            </w:r>
            <w:r w:rsidR="00042828">
              <w:rPr>
                <w:noProof/>
                <w:webHidden/>
              </w:rPr>
            </w:r>
            <w:r w:rsidR="00042828">
              <w:rPr>
                <w:noProof/>
                <w:webHidden/>
              </w:rPr>
              <w:fldChar w:fldCharType="separate"/>
            </w:r>
            <w:r w:rsidR="001B74CA">
              <w:rPr>
                <w:noProof/>
                <w:webHidden/>
              </w:rPr>
              <w:t>34</w:t>
            </w:r>
            <w:r w:rsidR="00042828">
              <w:rPr>
                <w:noProof/>
                <w:webHidden/>
              </w:rPr>
              <w:fldChar w:fldCharType="end"/>
            </w:r>
          </w:hyperlink>
        </w:p>
        <w:p w14:paraId="6B99ACD7" w14:textId="77777777" w:rsidR="00042828" w:rsidRDefault="00E05113">
          <w:pPr>
            <w:pStyle w:val="TOC3"/>
            <w:rPr>
              <w:noProof/>
              <w:lang w:bidi="si-LK"/>
            </w:rPr>
          </w:pPr>
          <w:hyperlink w:anchor="_Toc450087564" w:history="1">
            <w:r w:rsidR="00042828" w:rsidRPr="00FC65C1">
              <w:rPr>
                <w:rStyle w:val="Hyperlink"/>
                <w:noProof/>
              </w:rPr>
              <w:t>2.2.2</w:t>
            </w:r>
            <w:r w:rsidR="00042828">
              <w:rPr>
                <w:noProof/>
                <w:lang w:bidi="si-LK"/>
              </w:rPr>
              <w:tab/>
            </w:r>
            <w:r w:rsidR="00042828" w:rsidRPr="00FC65C1">
              <w:rPr>
                <w:rStyle w:val="Hyperlink"/>
                <w:noProof/>
              </w:rPr>
              <w:t>K-fold cross validácia</w:t>
            </w:r>
            <w:r w:rsidR="00042828">
              <w:rPr>
                <w:noProof/>
                <w:webHidden/>
              </w:rPr>
              <w:tab/>
            </w:r>
            <w:r w:rsidR="00042828">
              <w:rPr>
                <w:noProof/>
                <w:webHidden/>
              </w:rPr>
              <w:fldChar w:fldCharType="begin"/>
            </w:r>
            <w:r w:rsidR="00042828">
              <w:rPr>
                <w:noProof/>
                <w:webHidden/>
              </w:rPr>
              <w:instrText xml:space="preserve"> PAGEREF _Toc450087564 \h </w:instrText>
            </w:r>
            <w:r w:rsidR="00042828">
              <w:rPr>
                <w:noProof/>
                <w:webHidden/>
              </w:rPr>
            </w:r>
            <w:r w:rsidR="00042828">
              <w:rPr>
                <w:noProof/>
                <w:webHidden/>
              </w:rPr>
              <w:fldChar w:fldCharType="separate"/>
            </w:r>
            <w:r w:rsidR="001B74CA">
              <w:rPr>
                <w:noProof/>
                <w:webHidden/>
              </w:rPr>
              <w:t>35</w:t>
            </w:r>
            <w:r w:rsidR="00042828">
              <w:rPr>
                <w:noProof/>
                <w:webHidden/>
              </w:rPr>
              <w:fldChar w:fldCharType="end"/>
            </w:r>
          </w:hyperlink>
        </w:p>
        <w:p w14:paraId="01889D4F" w14:textId="77777777" w:rsidR="00042828" w:rsidRDefault="00E05113">
          <w:pPr>
            <w:pStyle w:val="TOC2"/>
            <w:tabs>
              <w:tab w:val="left" w:pos="880"/>
              <w:tab w:val="right" w:leader="dot" w:pos="8777"/>
            </w:tabs>
            <w:rPr>
              <w:noProof/>
              <w:lang w:bidi="si-LK"/>
            </w:rPr>
          </w:pPr>
          <w:hyperlink w:anchor="_Toc450087565" w:history="1">
            <w:r w:rsidR="00042828" w:rsidRPr="00FC65C1">
              <w:rPr>
                <w:rStyle w:val="Hyperlink"/>
                <w:noProof/>
              </w:rPr>
              <w:t>2.3</w:t>
            </w:r>
            <w:r w:rsidR="00042828">
              <w:rPr>
                <w:noProof/>
                <w:lang w:bidi="si-LK"/>
              </w:rPr>
              <w:tab/>
            </w:r>
            <w:r w:rsidR="00042828" w:rsidRPr="00FC65C1">
              <w:rPr>
                <w:rStyle w:val="Hyperlink"/>
                <w:noProof/>
              </w:rPr>
              <w:t>Testovanie</w:t>
            </w:r>
            <w:r w:rsidR="00042828">
              <w:rPr>
                <w:noProof/>
                <w:webHidden/>
              </w:rPr>
              <w:tab/>
            </w:r>
            <w:r w:rsidR="00042828">
              <w:rPr>
                <w:noProof/>
                <w:webHidden/>
              </w:rPr>
              <w:fldChar w:fldCharType="begin"/>
            </w:r>
            <w:r w:rsidR="00042828">
              <w:rPr>
                <w:noProof/>
                <w:webHidden/>
              </w:rPr>
              <w:instrText xml:space="preserve"> PAGEREF _Toc450087565 \h </w:instrText>
            </w:r>
            <w:r w:rsidR="00042828">
              <w:rPr>
                <w:noProof/>
                <w:webHidden/>
              </w:rPr>
            </w:r>
            <w:r w:rsidR="00042828">
              <w:rPr>
                <w:noProof/>
                <w:webHidden/>
              </w:rPr>
              <w:fldChar w:fldCharType="separate"/>
            </w:r>
            <w:r w:rsidR="001B74CA">
              <w:rPr>
                <w:noProof/>
                <w:webHidden/>
              </w:rPr>
              <w:t>36</w:t>
            </w:r>
            <w:r w:rsidR="00042828">
              <w:rPr>
                <w:noProof/>
                <w:webHidden/>
              </w:rPr>
              <w:fldChar w:fldCharType="end"/>
            </w:r>
          </w:hyperlink>
        </w:p>
        <w:p w14:paraId="71079412" w14:textId="77777777" w:rsidR="00042828" w:rsidRDefault="00E05113">
          <w:pPr>
            <w:pStyle w:val="TOC3"/>
            <w:rPr>
              <w:noProof/>
              <w:lang w:bidi="si-LK"/>
            </w:rPr>
          </w:pPr>
          <w:hyperlink w:anchor="_Toc450087566" w:history="1">
            <w:r w:rsidR="00042828" w:rsidRPr="00FC65C1">
              <w:rPr>
                <w:rStyle w:val="Hyperlink"/>
                <w:noProof/>
              </w:rPr>
              <w:t>2.3.1</w:t>
            </w:r>
            <w:r w:rsidR="00042828">
              <w:rPr>
                <w:noProof/>
                <w:lang w:bidi="si-LK"/>
              </w:rPr>
              <w:tab/>
            </w:r>
            <w:r w:rsidR="00042828" w:rsidRPr="00FC65C1">
              <w:rPr>
                <w:rStyle w:val="Hyperlink"/>
                <w:noProof/>
              </w:rPr>
              <w:t>Klasifikátor pohlavia</w:t>
            </w:r>
            <w:r w:rsidR="00042828">
              <w:rPr>
                <w:noProof/>
                <w:webHidden/>
              </w:rPr>
              <w:tab/>
            </w:r>
            <w:r w:rsidR="00042828">
              <w:rPr>
                <w:noProof/>
                <w:webHidden/>
              </w:rPr>
              <w:fldChar w:fldCharType="begin"/>
            </w:r>
            <w:r w:rsidR="00042828">
              <w:rPr>
                <w:noProof/>
                <w:webHidden/>
              </w:rPr>
              <w:instrText xml:space="preserve"> PAGEREF _Toc450087566 \h </w:instrText>
            </w:r>
            <w:r w:rsidR="00042828">
              <w:rPr>
                <w:noProof/>
                <w:webHidden/>
              </w:rPr>
            </w:r>
            <w:r w:rsidR="00042828">
              <w:rPr>
                <w:noProof/>
                <w:webHidden/>
              </w:rPr>
              <w:fldChar w:fldCharType="separate"/>
            </w:r>
            <w:r w:rsidR="001B74CA">
              <w:rPr>
                <w:noProof/>
                <w:webHidden/>
              </w:rPr>
              <w:t>37</w:t>
            </w:r>
            <w:r w:rsidR="00042828">
              <w:rPr>
                <w:noProof/>
                <w:webHidden/>
              </w:rPr>
              <w:fldChar w:fldCharType="end"/>
            </w:r>
          </w:hyperlink>
        </w:p>
        <w:p w14:paraId="4AC87578" w14:textId="77777777" w:rsidR="00042828" w:rsidRDefault="00E05113">
          <w:pPr>
            <w:pStyle w:val="TOC3"/>
            <w:rPr>
              <w:noProof/>
              <w:lang w:bidi="si-LK"/>
            </w:rPr>
          </w:pPr>
          <w:hyperlink w:anchor="_Toc450087567" w:history="1">
            <w:r w:rsidR="00042828" w:rsidRPr="00FC65C1">
              <w:rPr>
                <w:rStyle w:val="Hyperlink"/>
                <w:noProof/>
              </w:rPr>
              <w:t>2.3.2</w:t>
            </w:r>
            <w:r w:rsidR="00042828">
              <w:rPr>
                <w:noProof/>
                <w:lang w:bidi="si-LK"/>
              </w:rPr>
              <w:tab/>
            </w:r>
            <w:r w:rsidR="00042828" w:rsidRPr="00FC65C1">
              <w:rPr>
                <w:rStyle w:val="Hyperlink"/>
                <w:noProof/>
              </w:rPr>
              <w:t>Regresor veku</w:t>
            </w:r>
            <w:r w:rsidR="00042828">
              <w:rPr>
                <w:noProof/>
                <w:webHidden/>
              </w:rPr>
              <w:tab/>
            </w:r>
            <w:r w:rsidR="00042828">
              <w:rPr>
                <w:noProof/>
                <w:webHidden/>
              </w:rPr>
              <w:fldChar w:fldCharType="begin"/>
            </w:r>
            <w:r w:rsidR="00042828">
              <w:rPr>
                <w:noProof/>
                <w:webHidden/>
              </w:rPr>
              <w:instrText xml:space="preserve"> PAGEREF _Toc450087567 \h </w:instrText>
            </w:r>
            <w:r w:rsidR="00042828">
              <w:rPr>
                <w:noProof/>
                <w:webHidden/>
              </w:rPr>
            </w:r>
            <w:r w:rsidR="00042828">
              <w:rPr>
                <w:noProof/>
                <w:webHidden/>
              </w:rPr>
              <w:fldChar w:fldCharType="separate"/>
            </w:r>
            <w:r w:rsidR="001B74CA">
              <w:rPr>
                <w:noProof/>
                <w:webHidden/>
              </w:rPr>
              <w:t>38</w:t>
            </w:r>
            <w:r w:rsidR="00042828">
              <w:rPr>
                <w:noProof/>
                <w:webHidden/>
              </w:rPr>
              <w:fldChar w:fldCharType="end"/>
            </w:r>
          </w:hyperlink>
        </w:p>
        <w:p w14:paraId="074F5670" w14:textId="77777777" w:rsidR="00042828" w:rsidRDefault="00E05113">
          <w:pPr>
            <w:pStyle w:val="TOC2"/>
            <w:tabs>
              <w:tab w:val="left" w:pos="880"/>
              <w:tab w:val="right" w:leader="dot" w:pos="8777"/>
            </w:tabs>
            <w:rPr>
              <w:noProof/>
              <w:lang w:bidi="si-LK"/>
            </w:rPr>
          </w:pPr>
          <w:hyperlink w:anchor="_Toc450087568" w:history="1">
            <w:r w:rsidR="00042828" w:rsidRPr="00FC65C1">
              <w:rPr>
                <w:rStyle w:val="Hyperlink"/>
                <w:noProof/>
              </w:rPr>
              <w:t>2.4</w:t>
            </w:r>
            <w:r w:rsidR="00042828">
              <w:rPr>
                <w:noProof/>
                <w:lang w:bidi="si-LK"/>
              </w:rPr>
              <w:tab/>
            </w:r>
            <w:r w:rsidR="00042828" w:rsidRPr="00FC65C1">
              <w:rPr>
                <w:rStyle w:val="Hyperlink"/>
                <w:noProof/>
              </w:rPr>
              <w:t>Integrácia natrénovaných modelov do aplikácie</w:t>
            </w:r>
            <w:r w:rsidR="00042828">
              <w:rPr>
                <w:noProof/>
                <w:webHidden/>
              </w:rPr>
              <w:tab/>
            </w:r>
            <w:r w:rsidR="00042828">
              <w:rPr>
                <w:noProof/>
                <w:webHidden/>
              </w:rPr>
              <w:fldChar w:fldCharType="begin"/>
            </w:r>
            <w:r w:rsidR="00042828">
              <w:rPr>
                <w:noProof/>
                <w:webHidden/>
              </w:rPr>
              <w:instrText xml:space="preserve"> PAGEREF _Toc450087568 \h </w:instrText>
            </w:r>
            <w:r w:rsidR="00042828">
              <w:rPr>
                <w:noProof/>
                <w:webHidden/>
              </w:rPr>
            </w:r>
            <w:r w:rsidR="00042828">
              <w:rPr>
                <w:noProof/>
                <w:webHidden/>
              </w:rPr>
              <w:fldChar w:fldCharType="separate"/>
            </w:r>
            <w:r w:rsidR="001B74CA">
              <w:rPr>
                <w:noProof/>
                <w:webHidden/>
              </w:rPr>
              <w:t>39</w:t>
            </w:r>
            <w:r w:rsidR="00042828">
              <w:rPr>
                <w:noProof/>
                <w:webHidden/>
              </w:rPr>
              <w:fldChar w:fldCharType="end"/>
            </w:r>
          </w:hyperlink>
        </w:p>
        <w:p w14:paraId="09B3B200" w14:textId="77777777" w:rsidR="00042828" w:rsidRDefault="00E05113">
          <w:pPr>
            <w:pStyle w:val="TOC3"/>
            <w:rPr>
              <w:noProof/>
              <w:lang w:bidi="si-LK"/>
            </w:rPr>
          </w:pPr>
          <w:hyperlink w:anchor="_Toc450087569" w:history="1">
            <w:r w:rsidR="00042828" w:rsidRPr="00FC65C1">
              <w:rPr>
                <w:rStyle w:val="Hyperlink"/>
                <w:noProof/>
              </w:rPr>
              <w:t>2.4.1</w:t>
            </w:r>
            <w:r w:rsidR="00042828">
              <w:rPr>
                <w:noProof/>
                <w:lang w:bidi="si-LK"/>
              </w:rPr>
              <w:tab/>
            </w:r>
            <w:r w:rsidR="00042828" w:rsidRPr="00FC65C1">
              <w:rPr>
                <w:rStyle w:val="Hyperlink"/>
                <w:noProof/>
              </w:rPr>
              <w:t>Nájdenie a frontalizácia tváre pomocou OpenCV</w:t>
            </w:r>
            <w:r w:rsidR="00042828">
              <w:rPr>
                <w:noProof/>
                <w:webHidden/>
              </w:rPr>
              <w:tab/>
            </w:r>
            <w:r w:rsidR="00042828">
              <w:rPr>
                <w:noProof/>
                <w:webHidden/>
              </w:rPr>
              <w:fldChar w:fldCharType="begin"/>
            </w:r>
            <w:r w:rsidR="00042828">
              <w:rPr>
                <w:noProof/>
                <w:webHidden/>
              </w:rPr>
              <w:instrText xml:space="preserve"> PAGEREF _Toc450087569 \h </w:instrText>
            </w:r>
            <w:r w:rsidR="00042828">
              <w:rPr>
                <w:noProof/>
                <w:webHidden/>
              </w:rPr>
            </w:r>
            <w:r w:rsidR="00042828">
              <w:rPr>
                <w:noProof/>
                <w:webHidden/>
              </w:rPr>
              <w:fldChar w:fldCharType="separate"/>
            </w:r>
            <w:r w:rsidR="001B74CA">
              <w:rPr>
                <w:noProof/>
                <w:webHidden/>
              </w:rPr>
              <w:t>40</w:t>
            </w:r>
            <w:r w:rsidR="00042828">
              <w:rPr>
                <w:noProof/>
                <w:webHidden/>
              </w:rPr>
              <w:fldChar w:fldCharType="end"/>
            </w:r>
          </w:hyperlink>
        </w:p>
        <w:p w14:paraId="4DC05D07" w14:textId="77777777" w:rsidR="00042828" w:rsidRDefault="00E05113">
          <w:pPr>
            <w:pStyle w:val="TOC3"/>
            <w:rPr>
              <w:noProof/>
              <w:lang w:bidi="si-LK"/>
            </w:rPr>
          </w:pPr>
          <w:hyperlink w:anchor="_Toc450087570" w:history="1">
            <w:r w:rsidR="00042828" w:rsidRPr="00FC65C1">
              <w:rPr>
                <w:rStyle w:val="Hyperlink"/>
                <w:noProof/>
              </w:rPr>
              <w:t>2.4.2</w:t>
            </w:r>
            <w:r w:rsidR="00042828">
              <w:rPr>
                <w:noProof/>
                <w:lang w:bidi="si-LK"/>
              </w:rPr>
              <w:tab/>
            </w:r>
            <w:r w:rsidR="00042828" w:rsidRPr="00FC65C1">
              <w:rPr>
                <w:rStyle w:val="Hyperlink"/>
                <w:noProof/>
              </w:rPr>
              <w:t>Implementácia klasifikátora, regresora pomocou Caffe API pre C++</w:t>
            </w:r>
            <w:r w:rsidR="00042828">
              <w:rPr>
                <w:noProof/>
                <w:webHidden/>
              </w:rPr>
              <w:tab/>
            </w:r>
            <w:r w:rsidR="00042828">
              <w:rPr>
                <w:noProof/>
                <w:webHidden/>
              </w:rPr>
              <w:fldChar w:fldCharType="begin"/>
            </w:r>
            <w:r w:rsidR="00042828">
              <w:rPr>
                <w:noProof/>
                <w:webHidden/>
              </w:rPr>
              <w:instrText xml:space="preserve"> PAGEREF _Toc450087570 \h </w:instrText>
            </w:r>
            <w:r w:rsidR="00042828">
              <w:rPr>
                <w:noProof/>
                <w:webHidden/>
              </w:rPr>
            </w:r>
            <w:r w:rsidR="00042828">
              <w:rPr>
                <w:noProof/>
                <w:webHidden/>
              </w:rPr>
              <w:fldChar w:fldCharType="separate"/>
            </w:r>
            <w:r w:rsidR="001B74CA">
              <w:rPr>
                <w:noProof/>
                <w:webHidden/>
              </w:rPr>
              <w:t>40</w:t>
            </w:r>
            <w:r w:rsidR="00042828">
              <w:rPr>
                <w:noProof/>
                <w:webHidden/>
              </w:rPr>
              <w:fldChar w:fldCharType="end"/>
            </w:r>
          </w:hyperlink>
        </w:p>
        <w:p w14:paraId="67BDA3C4" w14:textId="77777777" w:rsidR="00042828" w:rsidRDefault="00E05113">
          <w:pPr>
            <w:pStyle w:val="TOC1"/>
            <w:rPr>
              <w:noProof/>
              <w:lang w:bidi="si-LK"/>
            </w:rPr>
          </w:pPr>
          <w:hyperlink w:anchor="_Toc450087571" w:history="1">
            <w:r w:rsidR="00042828" w:rsidRPr="00FC65C1">
              <w:rPr>
                <w:rStyle w:val="Hyperlink"/>
                <w:noProof/>
              </w:rPr>
              <w:t>3</w:t>
            </w:r>
            <w:r w:rsidR="00042828">
              <w:rPr>
                <w:noProof/>
                <w:lang w:bidi="si-LK"/>
              </w:rPr>
              <w:tab/>
            </w:r>
            <w:r w:rsidR="00042828" w:rsidRPr="00FC65C1">
              <w:rPr>
                <w:rStyle w:val="Hyperlink"/>
                <w:noProof/>
              </w:rPr>
              <w:t>Experiment a výsledky</w:t>
            </w:r>
            <w:r w:rsidR="00042828">
              <w:rPr>
                <w:noProof/>
                <w:webHidden/>
              </w:rPr>
              <w:tab/>
            </w:r>
            <w:r w:rsidR="00042828">
              <w:rPr>
                <w:noProof/>
                <w:webHidden/>
              </w:rPr>
              <w:fldChar w:fldCharType="begin"/>
            </w:r>
            <w:r w:rsidR="00042828">
              <w:rPr>
                <w:noProof/>
                <w:webHidden/>
              </w:rPr>
              <w:instrText xml:space="preserve"> PAGEREF _Toc450087571 \h </w:instrText>
            </w:r>
            <w:r w:rsidR="00042828">
              <w:rPr>
                <w:noProof/>
                <w:webHidden/>
              </w:rPr>
            </w:r>
            <w:r w:rsidR="00042828">
              <w:rPr>
                <w:noProof/>
                <w:webHidden/>
              </w:rPr>
              <w:fldChar w:fldCharType="separate"/>
            </w:r>
            <w:r w:rsidR="001B74CA">
              <w:rPr>
                <w:noProof/>
                <w:webHidden/>
              </w:rPr>
              <w:t>41</w:t>
            </w:r>
            <w:r w:rsidR="00042828">
              <w:rPr>
                <w:noProof/>
                <w:webHidden/>
              </w:rPr>
              <w:fldChar w:fldCharType="end"/>
            </w:r>
          </w:hyperlink>
        </w:p>
        <w:p w14:paraId="71408851" w14:textId="77777777" w:rsidR="00042828" w:rsidRDefault="00E05113">
          <w:pPr>
            <w:pStyle w:val="TOC3"/>
            <w:rPr>
              <w:noProof/>
              <w:lang w:bidi="si-LK"/>
            </w:rPr>
          </w:pPr>
          <w:hyperlink w:anchor="_Toc450087572" w:history="1">
            <w:r w:rsidR="00042828" w:rsidRPr="00FC65C1">
              <w:rPr>
                <w:rStyle w:val="Hyperlink"/>
                <w:noProof/>
              </w:rPr>
              <w:t>3.1.1</w:t>
            </w:r>
            <w:r w:rsidR="00042828">
              <w:rPr>
                <w:noProof/>
                <w:lang w:bidi="si-LK"/>
              </w:rPr>
              <w:tab/>
            </w:r>
            <w:r w:rsidR="00042828" w:rsidRPr="00FC65C1">
              <w:rPr>
                <w:rStyle w:val="Hyperlink"/>
                <w:noProof/>
              </w:rPr>
              <w:t>Klasifikátor pohlavia</w:t>
            </w:r>
            <w:r w:rsidR="00042828">
              <w:rPr>
                <w:noProof/>
                <w:webHidden/>
              </w:rPr>
              <w:tab/>
            </w:r>
            <w:r w:rsidR="00042828">
              <w:rPr>
                <w:noProof/>
                <w:webHidden/>
              </w:rPr>
              <w:fldChar w:fldCharType="begin"/>
            </w:r>
            <w:r w:rsidR="00042828">
              <w:rPr>
                <w:noProof/>
                <w:webHidden/>
              </w:rPr>
              <w:instrText xml:space="preserve"> PAGEREF _Toc450087572 \h </w:instrText>
            </w:r>
            <w:r w:rsidR="00042828">
              <w:rPr>
                <w:noProof/>
                <w:webHidden/>
              </w:rPr>
            </w:r>
            <w:r w:rsidR="00042828">
              <w:rPr>
                <w:noProof/>
                <w:webHidden/>
              </w:rPr>
              <w:fldChar w:fldCharType="separate"/>
            </w:r>
            <w:r w:rsidR="001B74CA">
              <w:rPr>
                <w:noProof/>
                <w:webHidden/>
              </w:rPr>
              <w:t>41</w:t>
            </w:r>
            <w:r w:rsidR="00042828">
              <w:rPr>
                <w:noProof/>
                <w:webHidden/>
              </w:rPr>
              <w:fldChar w:fldCharType="end"/>
            </w:r>
          </w:hyperlink>
        </w:p>
        <w:p w14:paraId="53BA7DC4" w14:textId="77777777" w:rsidR="00042828" w:rsidRDefault="00E05113">
          <w:pPr>
            <w:pStyle w:val="TOC3"/>
            <w:rPr>
              <w:noProof/>
              <w:lang w:bidi="si-LK"/>
            </w:rPr>
          </w:pPr>
          <w:hyperlink w:anchor="_Toc450087573" w:history="1">
            <w:r w:rsidR="00042828" w:rsidRPr="00FC65C1">
              <w:rPr>
                <w:rStyle w:val="Hyperlink"/>
                <w:noProof/>
              </w:rPr>
              <w:t>3.1.2</w:t>
            </w:r>
            <w:r w:rsidR="00042828">
              <w:rPr>
                <w:noProof/>
                <w:lang w:bidi="si-LK"/>
              </w:rPr>
              <w:tab/>
            </w:r>
            <w:r w:rsidR="00042828" w:rsidRPr="00FC65C1">
              <w:rPr>
                <w:rStyle w:val="Hyperlink"/>
                <w:noProof/>
              </w:rPr>
              <w:t>Regresor veku</w:t>
            </w:r>
            <w:r w:rsidR="00042828">
              <w:rPr>
                <w:noProof/>
                <w:webHidden/>
              </w:rPr>
              <w:tab/>
            </w:r>
            <w:r w:rsidR="00042828">
              <w:rPr>
                <w:noProof/>
                <w:webHidden/>
              </w:rPr>
              <w:fldChar w:fldCharType="begin"/>
            </w:r>
            <w:r w:rsidR="00042828">
              <w:rPr>
                <w:noProof/>
                <w:webHidden/>
              </w:rPr>
              <w:instrText xml:space="preserve"> PAGEREF _Toc450087573 \h </w:instrText>
            </w:r>
            <w:r w:rsidR="00042828">
              <w:rPr>
                <w:noProof/>
                <w:webHidden/>
              </w:rPr>
            </w:r>
            <w:r w:rsidR="00042828">
              <w:rPr>
                <w:noProof/>
                <w:webHidden/>
              </w:rPr>
              <w:fldChar w:fldCharType="separate"/>
            </w:r>
            <w:r w:rsidR="001B74CA">
              <w:rPr>
                <w:noProof/>
                <w:webHidden/>
              </w:rPr>
              <w:t>47</w:t>
            </w:r>
            <w:r w:rsidR="00042828">
              <w:rPr>
                <w:noProof/>
                <w:webHidden/>
              </w:rPr>
              <w:fldChar w:fldCharType="end"/>
            </w:r>
          </w:hyperlink>
        </w:p>
        <w:p w14:paraId="3477A93C" w14:textId="77777777" w:rsidR="00042828" w:rsidRDefault="00E05113">
          <w:pPr>
            <w:pStyle w:val="TOC1"/>
            <w:rPr>
              <w:noProof/>
              <w:lang w:bidi="si-LK"/>
            </w:rPr>
          </w:pPr>
          <w:hyperlink w:anchor="_Toc450087574" w:history="1">
            <w:r w:rsidR="00042828" w:rsidRPr="00FC65C1">
              <w:rPr>
                <w:rStyle w:val="Hyperlink"/>
                <w:noProof/>
              </w:rPr>
              <w:t>4</w:t>
            </w:r>
            <w:r w:rsidR="00042828">
              <w:rPr>
                <w:noProof/>
                <w:lang w:bidi="si-LK"/>
              </w:rPr>
              <w:tab/>
            </w:r>
            <w:r w:rsidR="00042828" w:rsidRPr="00FC65C1">
              <w:rPr>
                <w:rStyle w:val="Hyperlink"/>
                <w:noProof/>
              </w:rPr>
              <w:t>Záver</w:t>
            </w:r>
            <w:r w:rsidR="00042828">
              <w:rPr>
                <w:noProof/>
                <w:webHidden/>
              </w:rPr>
              <w:tab/>
            </w:r>
            <w:r w:rsidR="00042828">
              <w:rPr>
                <w:noProof/>
                <w:webHidden/>
              </w:rPr>
              <w:fldChar w:fldCharType="begin"/>
            </w:r>
            <w:r w:rsidR="00042828">
              <w:rPr>
                <w:noProof/>
                <w:webHidden/>
              </w:rPr>
              <w:instrText xml:space="preserve"> PAGEREF _Toc450087574 \h </w:instrText>
            </w:r>
            <w:r w:rsidR="00042828">
              <w:rPr>
                <w:noProof/>
                <w:webHidden/>
              </w:rPr>
            </w:r>
            <w:r w:rsidR="00042828">
              <w:rPr>
                <w:noProof/>
                <w:webHidden/>
              </w:rPr>
              <w:fldChar w:fldCharType="separate"/>
            </w:r>
            <w:r w:rsidR="001B74CA">
              <w:rPr>
                <w:noProof/>
                <w:webHidden/>
              </w:rPr>
              <w:t>52</w:t>
            </w:r>
            <w:r w:rsidR="00042828">
              <w:rPr>
                <w:noProof/>
                <w:webHidden/>
              </w:rPr>
              <w:fldChar w:fldCharType="end"/>
            </w:r>
          </w:hyperlink>
        </w:p>
        <w:p w14:paraId="6DA44540" w14:textId="77777777" w:rsidR="00042828" w:rsidRDefault="00E05113">
          <w:pPr>
            <w:pStyle w:val="TOC1"/>
            <w:rPr>
              <w:noProof/>
              <w:lang w:bidi="si-LK"/>
            </w:rPr>
          </w:pPr>
          <w:hyperlink w:anchor="_Toc450087575" w:history="1">
            <w:r w:rsidR="00042828" w:rsidRPr="00FC65C1">
              <w:rPr>
                <w:rStyle w:val="Hyperlink"/>
                <w:noProof/>
              </w:rPr>
              <w:t>Zoznam použitej literatúry</w:t>
            </w:r>
            <w:r w:rsidR="00042828">
              <w:rPr>
                <w:noProof/>
                <w:webHidden/>
              </w:rPr>
              <w:tab/>
            </w:r>
            <w:r w:rsidR="00042828">
              <w:rPr>
                <w:noProof/>
                <w:webHidden/>
              </w:rPr>
              <w:fldChar w:fldCharType="begin"/>
            </w:r>
            <w:r w:rsidR="00042828">
              <w:rPr>
                <w:noProof/>
                <w:webHidden/>
              </w:rPr>
              <w:instrText xml:space="preserve"> PAGEREF _Toc450087575 \h </w:instrText>
            </w:r>
            <w:r w:rsidR="00042828">
              <w:rPr>
                <w:noProof/>
                <w:webHidden/>
              </w:rPr>
            </w:r>
            <w:r w:rsidR="00042828">
              <w:rPr>
                <w:noProof/>
                <w:webHidden/>
              </w:rPr>
              <w:fldChar w:fldCharType="separate"/>
            </w:r>
            <w:r w:rsidR="001B74CA">
              <w:rPr>
                <w:noProof/>
                <w:webHidden/>
              </w:rPr>
              <w:t>53</w:t>
            </w:r>
            <w:r w:rsidR="00042828">
              <w:rPr>
                <w:noProof/>
                <w:webHidden/>
              </w:rPr>
              <w:fldChar w:fldCharType="end"/>
            </w:r>
          </w:hyperlink>
        </w:p>
        <w:p w14:paraId="4B696E68" w14:textId="6941E80A" w:rsidR="00A07CF0" w:rsidRDefault="00A07CF0" w:rsidP="009B6D58">
          <w:pPr>
            <w:spacing w:line="240" w:lineRule="auto"/>
          </w:pPr>
          <w:r w:rsidRPr="005624EA">
            <w:rPr>
              <w:b/>
              <w:bCs/>
              <w:noProof/>
            </w:rPr>
            <w:fldChar w:fldCharType="end"/>
          </w:r>
        </w:p>
      </w:sdtContent>
    </w:sdt>
    <w:p w14:paraId="576BFA9E" w14:textId="230293B0" w:rsidR="00CF32C4" w:rsidRPr="005624EA" w:rsidRDefault="00CF32C4" w:rsidP="009B6D58">
      <w:pPr>
        <w:pStyle w:val="TOCHeading"/>
        <w:numPr>
          <w:ilvl w:val="0"/>
          <w:numId w:val="0"/>
        </w:numPr>
        <w:spacing w:line="360" w:lineRule="auto"/>
        <w:ind w:left="432" w:hanging="432"/>
      </w:pPr>
      <w:r>
        <w:t>Zoznam obrázkov</w:t>
      </w:r>
    </w:p>
    <w:p w14:paraId="30D2E506" w14:textId="77777777" w:rsidR="009B6D58" w:rsidRDefault="00F80E05" w:rsidP="009B6D58">
      <w:pPr>
        <w:pStyle w:val="TableofFigures"/>
        <w:tabs>
          <w:tab w:val="right" w:leader="dot" w:pos="8777"/>
        </w:tabs>
        <w:spacing w:line="360" w:lineRule="auto"/>
        <w:rPr>
          <w:noProof/>
          <w:lang w:bidi="si-LK"/>
        </w:rPr>
      </w:pPr>
      <w:r>
        <w:fldChar w:fldCharType="begin"/>
      </w:r>
      <w:r>
        <w:instrText xml:space="preserve"> TOC \c "Obrázok" </w:instrText>
      </w:r>
      <w:r>
        <w:fldChar w:fldCharType="separate"/>
      </w:r>
      <w:r w:rsidR="009B6D58">
        <w:rPr>
          <w:noProof/>
        </w:rPr>
        <w:t>Obrázok 1  – Ukážka viacvrstvovej neurónovej siete</w:t>
      </w:r>
      <w:r w:rsidR="009B6D58">
        <w:rPr>
          <w:noProof/>
        </w:rPr>
        <w:tab/>
      </w:r>
      <w:r w:rsidR="009B6D58">
        <w:rPr>
          <w:noProof/>
        </w:rPr>
        <w:fldChar w:fldCharType="begin"/>
      </w:r>
      <w:r w:rsidR="009B6D58">
        <w:rPr>
          <w:noProof/>
        </w:rPr>
        <w:instrText xml:space="preserve"> PAGEREF _Toc450070347 \h </w:instrText>
      </w:r>
      <w:r w:rsidR="009B6D58">
        <w:rPr>
          <w:noProof/>
        </w:rPr>
      </w:r>
      <w:r w:rsidR="009B6D58">
        <w:rPr>
          <w:noProof/>
        </w:rPr>
        <w:fldChar w:fldCharType="separate"/>
      </w:r>
      <w:r w:rsidR="001B74CA">
        <w:rPr>
          <w:noProof/>
        </w:rPr>
        <w:t>6</w:t>
      </w:r>
      <w:r w:rsidR="009B6D58">
        <w:rPr>
          <w:noProof/>
        </w:rPr>
        <w:fldChar w:fldCharType="end"/>
      </w:r>
    </w:p>
    <w:p w14:paraId="25A8E016" w14:textId="0E39BDF6" w:rsidR="009B6D58" w:rsidRDefault="009B6D58" w:rsidP="009B6D58">
      <w:pPr>
        <w:pStyle w:val="TableofFigures"/>
        <w:tabs>
          <w:tab w:val="right" w:leader="dot" w:pos="8777"/>
        </w:tabs>
        <w:spacing w:line="360" w:lineRule="auto"/>
        <w:rPr>
          <w:noProof/>
          <w:lang w:bidi="si-LK"/>
        </w:rPr>
      </w:pPr>
      <w:r>
        <w:rPr>
          <w:noProof/>
        </w:rPr>
        <w:t>Obrázok 2</w:t>
      </w:r>
      <w:r w:rsidR="006E385E">
        <w:rPr>
          <w:noProof/>
        </w:rPr>
        <w:t xml:space="preserve"> </w:t>
      </w:r>
      <w:r w:rsidR="006E385E">
        <w:rPr>
          <w:noProof/>
        </w:rPr>
        <w:t xml:space="preserve">– </w:t>
      </w:r>
      <w:r>
        <w:rPr>
          <w:noProof/>
        </w:rPr>
        <w:t>ilustrácie aktivácie neurónu</w:t>
      </w:r>
      <w:r>
        <w:rPr>
          <w:noProof/>
        </w:rPr>
        <w:tab/>
      </w:r>
      <w:r>
        <w:rPr>
          <w:noProof/>
        </w:rPr>
        <w:fldChar w:fldCharType="begin"/>
      </w:r>
      <w:r>
        <w:rPr>
          <w:noProof/>
        </w:rPr>
        <w:instrText xml:space="preserve"> PAGEREF _Toc450070348 \h </w:instrText>
      </w:r>
      <w:r>
        <w:rPr>
          <w:noProof/>
        </w:rPr>
      </w:r>
      <w:r>
        <w:rPr>
          <w:noProof/>
        </w:rPr>
        <w:fldChar w:fldCharType="separate"/>
      </w:r>
      <w:r w:rsidR="001B74CA">
        <w:rPr>
          <w:noProof/>
        </w:rPr>
        <w:t>7</w:t>
      </w:r>
      <w:r>
        <w:rPr>
          <w:noProof/>
        </w:rPr>
        <w:fldChar w:fldCharType="end"/>
      </w:r>
    </w:p>
    <w:p w14:paraId="5AA97BB7" w14:textId="25F9EA51" w:rsidR="009B6D58" w:rsidRDefault="009B6D58" w:rsidP="009B6D58">
      <w:pPr>
        <w:pStyle w:val="TableofFigures"/>
        <w:tabs>
          <w:tab w:val="right" w:leader="dot" w:pos="8777"/>
        </w:tabs>
        <w:spacing w:line="360" w:lineRule="auto"/>
        <w:rPr>
          <w:noProof/>
          <w:lang w:bidi="si-LK"/>
        </w:rPr>
      </w:pPr>
      <w:r>
        <w:rPr>
          <w:noProof/>
        </w:rPr>
        <w:t xml:space="preserve">Obrázok 3 </w:t>
      </w:r>
      <w:r w:rsidR="006E385E">
        <w:rPr>
          <w:noProof/>
        </w:rPr>
        <w:t xml:space="preserve">– </w:t>
      </w:r>
      <w:r>
        <w:rPr>
          <w:noProof/>
        </w:rPr>
        <w:t xml:space="preserve"> matica váh</w:t>
      </w:r>
      <w:r>
        <w:rPr>
          <w:noProof/>
        </w:rPr>
        <w:tab/>
      </w:r>
      <w:r>
        <w:rPr>
          <w:noProof/>
        </w:rPr>
        <w:fldChar w:fldCharType="begin"/>
      </w:r>
      <w:r>
        <w:rPr>
          <w:noProof/>
        </w:rPr>
        <w:instrText xml:space="preserve"> PAGEREF _Toc450070349 \h </w:instrText>
      </w:r>
      <w:r>
        <w:rPr>
          <w:noProof/>
        </w:rPr>
      </w:r>
      <w:r>
        <w:rPr>
          <w:noProof/>
        </w:rPr>
        <w:fldChar w:fldCharType="separate"/>
      </w:r>
      <w:r w:rsidR="001B74CA">
        <w:rPr>
          <w:noProof/>
        </w:rPr>
        <w:t>9</w:t>
      </w:r>
      <w:r>
        <w:rPr>
          <w:noProof/>
        </w:rPr>
        <w:fldChar w:fldCharType="end"/>
      </w:r>
    </w:p>
    <w:p w14:paraId="32FBFF83" w14:textId="77777777" w:rsidR="009B6D58" w:rsidRDefault="009B6D58" w:rsidP="009B6D58">
      <w:pPr>
        <w:pStyle w:val="TableofFigures"/>
        <w:tabs>
          <w:tab w:val="right" w:leader="dot" w:pos="8777"/>
        </w:tabs>
        <w:spacing w:line="360" w:lineRule="auto"/>
        <w:rPr>
          <w:noProof/>
          <w:lang w:bidi="si-LK"/>
        </w:rPr>
      </w:pPr>
      <w:r>
        <w:rPr>
          <w:noProof/>
        </w:rPr>
        <w:t>Obrázok 4 – grafické vysvetlenie konvolúcie</w:t>
      </w:r>
      <w:r>
        <w:rPr>
          <w:noProof/>
        </w:rPr>
        <w:tab/>
      </w:r>
      <w:r>
        <w:rPr>
          <w:noProof/>
        </w:rPr>
        <w:fldChar w:fldCharType="begin"/>
      </w:r>
      <w:r>
        <w:rPr>
          <w:noProof/>
        </w:rPr>
        <w:instrText xml:space="preserve"> PAGEREF _Toc450070350 \h </w:instrText>
      </w:r>
      <w:r>
        <w:rPr>
          <w:noProof/>
        </w:rPr>
      </w:r>
      <w:r>
        <w:rPr>
          <w:noProof/>
        </w:rPr>
        <w:fldChar w:fldCharType="separate"/>
      </w:r>
      <w:r w:rsidR="001B74CA">
        <w:rPr>
          <w:noProof/>
        </w:rPr>
        <w:t>11</w:t>
      </w:r>
      <w:r>
        <w:rPr>
          <w:noProof/>
        </w:rPr>
        <w:fldChar w:fldCharType="end"/>
      </w:r>
    </w:p>
    <w:p w14:paraId="08860AE0" w14:textId="77777777" w:rsidR="009B6D58" w:rsidRDefault="009B6D58" w:rsidP="009B6D58">
      <w:pPr>
        <w:pStyle w:val="TableofFigures"/>
        <w:tabs>
          <w:tab w:val="right" w:leader="dot" w:pos="8777"/>
        </w:tabs>
        <w:spacing w:line="360" w:lineRule="auto"/>
        <w:rPr>
          <w:noProof/>
          <w:lang w:bidi="si-LK"/>
        </w:rPr>
      </w:pPr>
      <w:r>
        <w:rPr>
          <w:noProof/>
        </w:rPr>
        <w:t>Obrázok 5 – ukážka architektúry konvolučnej siete</w:t>
      </w:r>
      <w:r>
        <w:rPr>
          <w:noProof/>
        </w:rPr>
        <w:tab/>
      </w:r>
      <w:r>
        <w:rPr>
          <w:noProof/>
        </w:rPr>
        <w:fldChar w:fldCharType="begin"/>
      </w:r>
      <w:r>
        <w:rPr>
          <w:noProof/>
        </w:rPr>
        <w:instrText xml:space="preserve"> PAGEREF _Toc450070351 \h </w:instrText>
      </w:r>
      <w:r>
        <w:rPr>
          <w:noProof/>
        </w:rPr>
      </w:r>
      <w:r>
        <w:rPr>
          <w:noProof/>
        </w:rPr>
        <w:fldChar w:fldCharType="separate"/>
      </w:r>
      <w:r w:rsidR="001B74CA">
        <w:rPr>
          <w:noProof/>
        </w:rPr>
        <w:t>12</w:t>
      </w:r>
      <w:r>
        <w:rPr>
          <w:noProof/>
        </w:rPr>
        <w:fldChar w:fldCharType="end"/>
      </w:r>
    </w:p>
    <w:p w14:paraId="195BF564" w14:textId="77777777" w:rsidR="009B6D58" w:rsidRDefault="009B6D58" w:rsidP="009B6D58">
      <w:pPr>
        <w:pStyle w:val="TableofFigures"/>
        <w:tabs>
          <w:tab w:val="right" w:leader="dot" w:pos="8777"/>
        </w:tabs>
        <w:spacing w:line="360" w:lineRule="auto"/>
        <w:rPr>
          <w:noProof/>
          <w:lang w:bidi="si-LK"/>
        </w:rPr>
      </w:pPr>
      <w:r>
        <w:rPr>
          <w:noProof/>
        </w:rPr>
        <w:t>Obrázok 6 – ilustrácia posuvu konvolučného filtra</w:t>
      </w:r>
      <w:r>
        <w:rPr>
          <w:noProof/>
        </w:rPr>
        <w:tab/>
      </w:r>
      <w:r>
        <w:rPr>
          <w:noProof/>
        </w:rPr>
        <w:fldChar w:fldCharType="begin"/>
      </w:r>
      <w:r>
        <w:rPr>
          <w:noProof/>
        </w:rPr>
        <w:instrText xml:space="preserve"> PAGEREF _Toc450070352 \h </w:instrText>
      </w:r>
      <w:r>
        <w:rPr>
          <w:noProof/>
        </w:rPr>
      </w:r>
      <w:r>
        <w:rPr>
          <w:noProof/>
        </w:rPr>
        <w:fldChar w:fldCharType="separate"/>
      </w:r>
      <w:r w:rsidR="001B74CA">
        <w:rPr>
          <w:noProof/>
        </w:rPr>
        <w:t>14</w:t>
      </w:r>
      <w:r>
        <w:rPr>
          <w:noProof/>
        </w:rPr>
        <w:fldChar w:fldCharType="end"/>
      </w:r>
    </w:p>
    <w:p w14:paraId="77E1B1C6" w14:textId="77777777" w:rsidR="009B6D58" w:rsidRDefault="009B6D58" w:rsidP="009B6D58">
      <w:pPr>
        <w:pStyle w:val="TableofFigures"/>
        <w:tabs>
          <w:tab w:val="right" w:leader="dot" w:pos="8777"/>
        </w:tabs>
        <w:spacing w:line="360" w:lineRule="auto"/>
        <w:rPr>
          <w:noProof/>
          <w:lang w:bidi="si-LK"/>
        </w:rPr>
      </w:pPr>
      <w:r>
        <w:rPr>
          <w:noProof/>
        </w:rPr>
        <w:t>Obrázok 7 – ukážka konvolučných filtrov a feature máp</w:t>
      </w:r>
      <w:r>
        <w:rPr>
          <w:noProof/>
        </w:rPr>
        <w:tab/>
      </w:r>
      <w:r>
        <w:rPr>
          <w:noProof/>
        </w:rPr>
        <w:fldChar w:fldCharType="begin"/>
      </w:r>
      <w:r>
        <w:rPr>
          <w:noProof/>
        </w:rPr>
        <w:instrText xml:space="preserve"> PAGEREF _Toc450070353 \h </w:instrText>
      </w:r>
      <w:r>
        <w:rPr>
          <w:noProof/>
        </w:rPr>
      </w:r>
      <w:r>
        <w:rPr>
          <w:noProof/>
        </w:rPr>
        <w:fldChar w:fldCharType="separate"/>
      </w:r>
      <w:r w:rsidR="001B74CA">
        <w:rPr>
          <w:noProof/>
        </w:rPr>
        <w:t>15</w:t>
      </w:r>
      <w:r>
        <w:rPr>
          <w:noProof/>
        </w:rPr>
        <w:fldChar w:fldCharType="end"/>
      </w:r>
    </w:p>
    <w:p w14:paraId="286DFED4" w14:textId="77777777" w:rsidR="009B6D58" w:rsidRDefault="009B6D58" w:rsidP="009B6D58">
      <w:pPr>
        <w:pStyle w:val="TableofFigures"/>
        <w:tabs>
          <w:tab w:val="right" w:leader="dot" w:pos="8777"/>
        </w:tabs>
        <w:spacing w:line="360" w:lineRule="auto"/>
        <w:rPr>
          <w:noProof/>
          <w:lang w:bidi="si-LK"/>
        </w:rPr>
      </w:pPr>
      <w:r>
        <w:rPr>
          <w:noProof/>
        </w:rPr>
        <w:t>Obrázok 8 – obyčajné ReLU, Leaky ReLU, Parametrizované ReLU</w:t>
      </w:r>
      <w:r>
        <w:rPr>
          <w:noProof/>
        </w:rPr>
        <w:tab/>
      </w:r>
      <w:r>
        <w:rPr>
          <w:noProof/>
        </w:rPr>
        <w:fldChar w:fldCharType="begin"/>
      </w:r>
      <w:r>
        <w:rPr>
          <w:noProof/>
        </w:rPr>
        <w:instrText xml:space="preserve"> PAGEREF _Toc450070354 \h </w:instrText>
      </w:r>
      <w:r>
        <w:rPr>
          <w:noProof/>
        </w:rPr>
      </w:r>
      <w:r>
        <w:rPr>
          <w:noProof/>
        </w:rPr>
        <w:fldChar w:fldCharType="separate"/>
      </w:r>
      <w:r w:rsidR="001B74CA">
        <w:rPr>
          <w:noProof/>
        </w:rPr>
        <w:t>20</w:t>
      </w:r>
      <w:r>
        <w:rPr>
          <w:noProof/>
        </w:rPr>
        <w:fldChar w:fldCharType="end"/>
      </w:r>
    </w:p>
    <w:p w14:paraId="1ED5D546" w14:textId="77777777" w:rsidR="009B6D58" w:rsidRDefault="009B6D58" w:rsidP="009B6D58">
      <w:pPr>
        <w:pStyle w:val="TableofFigures"/>
        <w:tabs>
          <w:tab w:val="right" w:leader="dot" w:pos="8777"/>
        </w:tabs>
        <w:spacing w:line="360" w:lineRule="auto"/>
        <w:rPr>
          <w:noProof/>
          <w:lang w:bidi="si-LK"/>
        </w:rPr>
      </w:pPr>
      <w:r>
        <w:rPr>
          <w:noProof/>
        </w:rPr>
        <w:t>Obrázok 9 – príklad dropoutu</w:t>
      </w:r>
      <w:r>
        <w:rPr>
          <w:noProof/>
        </w:rPr>
        <w:tab/>
      </w:r>
      <w:r>
        <w:rPr>
          <w:noProof/>
        </w:rPr>
        <w:fldChar w:fldCharType="begin"/>
      </w:r>
      <w:r>
        <w:rPr>
          <w:noProof/>
        </w:rPr>
        <w:instrText xml:space="preserve"> PAGEREF _Toc450070355 \h </w:instrText>
      </w:r>
      <w:r>
        <w:rPr>
          <w:noProof/>
        </w:rPr>
      </w:r>
      <w:r>
        <w:rPr>
          <w:noProof/>
        </w:rPr>
        <w:fldChar w:fldCharType="separate"/>
      </w:r>
      <w:r w:rsidR="001B74CA">
        <w:rPr>
          <w:noProof/>
        </w:rPr>
        <w:t>21</w:t>
      </w:r>
      <w:r>
        <w:rPr>
          <w:noProof/>
        </w:rPr>
        <w:fldChar w:fldCharType="end"/>
      </w:r>
    </w:p>
    <w:p w14:paraId="0C639222" w14:textId="77777777" w:rsidR="009B6D58" w:rsidRDefault="009B6D58" w:rsidP="009B6D58">
      <w:pPr>
        <w:pStyle w:val="TableofFigures"/>
        <w:tabs>
          <w:tab w:val="right" w:leader="dot" w:pos="8777"/>
        </w:tabs>
        <w:spacing w:line="360" w:lineRule="auto"/>
        <w:rPr>
          <w:noProof/>
          <w:lang w:bidi="si-LK"/>
        </w:rPr>
      </w:pPr>
      <w:r>
        <w:rPr>
          <w:noProof/>
        </w:rPr>
        <w:t>Obrázok 10 – porovnanie dĺžky trénovania GPU vs CPU</w:t>
      </w:r>
      <w:r>
        <w:rPr>
          <w:noProof/>
        </w:rPr>
        <w:tab/>
      </w:r>
      <w:r>
        <w:rPr>
          <w:noProof/>
        </w:rPr>
        <w:fldChar w:fldCharType="begin"/>
      </w:r>
      <w:r>
        <w:rPr>
          <w:noProof/>
        </w:rPr>
        <w:instrText xml:space="preserve"> PAGEREF _Toc450070356 \h </w:instrText>
      </w:r>
      <w:r>
        <w:rPr>
          <w:noProof/>
        </w:rPr>
      </w:r>
      <w:r>
        <w:rPr>
          <w:noProof/>
        </w:rPr>
        <w:fldChar w:fldCharType="separate"/>
      </w:r>
      <w:r w:rsidR="001B74CA">
        <w:rPr>
          <w:noProof/>
        </w:rPr>
        <w:t>24</w:t>
      </w:r>
      <w:r>
        <w:rPr>
          <w:noProof/>
        </w:rPr>
        <w:fldChar w:fldCharType="end"/>
      </w:r>
    </w:p>
    <w:p w14:paraId="62E9E290" w14:textId="77777777" w:rsidR="009B6D58" w:rsidRDefault="009B6D58" w:rsidP="009B6D58">
      <w:pPr>
        <w:pStyle w:val="TableofFigures"/>
        <w:tabs>
          <w:tab w:val="right" w:leader="dot" w:pos="8777"/>
        </w:tabs>
        <w:spacing w:line="360" w:lineRule="auto"/>
        <w:rPr>
          <w:noProof/>
          <w:lang w:bidi="si-LK"/>
        </w:rPr>
      </w:pPr>
      <w:r>
        <w:rPr>
          <w:noProof/>
        </w:rPr>
        <w:t>Obrázok 11 – filtrácia natočenia tvárí</w:t>
      </w:r>
      <w:r>
        <w:rPr>
          <w:noProof/>
        </w:rPr>
        <w:tab/>
      </w:r>
      <w:r>
        <w:rPr>
          <w:noProof/>
        </w:rPr>
        <w:fldChar w:fldCharType="begin"/>
      </w:r>
      <w:r>
        <w:rPr>
          <w:noProof/>
        </w:rPr>
        <w:instrText xml:space="preserve"> PAGEREF _Toc450070357 \h </w:instrText>
      </w:r>
      <w:r>
        <w:rPr>
          <w:noProof/>
        </w:rPr>
      </w:r>
      <w:r>
        <w:rPr>
          <w:noProof/>
        </w:rPr>
        <w:fldChar w:fldCharType="separate"/>
      </w:r>
      <w:r w:rsidR="001B74CA">
        <w:rPr>
          <w:noProof/>
        </w:rPr>
        <w:t>29</w:t>
      </w:r>
      <w:r>
        <w:rPr>
          <w:noProof/>
        </w:rPr>
        <w:fldChar w:fldCharType="end"/>
      </w:r>
    </w:p>
    <w:p w14:paraId="41A5A1B4" w14:textId="77777777" w:rsidR="009B6D58" w:rsidRDefault="009B6D58" w:rsidP="009B6D58">
      <w:pPr>
        <w:pStyle w:val="TableofFigures"/>
        <w:tabs>
          <w:tab w:val="right" w:leader="dot" w:pos="8777"/>
        </w:tabs>
        <w:spacing w:line="360" w:lineRule="auto"/>
        <w:rPr>
          <w:noProof/>
          <w:lang w:bidi="si-LK"/>
        </w:rPr>
      </w:pPr>
      <w:r>
        <w:rPr>
          <w:noProof/>
        </w:rPr>
        <w:t>Obrázok 12 – príklad frontalizácie tváre</w:t>
      </w:r>
      <w:r>
        <w:rPr>
          <w:noProof/>
        </w:rPr>
        <w:tab/>
      </w:r>
      <w:r>
        <w:rPr>
          <w:noProof/>
        </w:rPr>
        <w:fldChar w:fldCharType="begin"/>
      </w:r>
      <w:r>
        <w:rPr>
          <w:noProof/>
        </w:rPr>
        <w:instrText xml:space="preserve"> PAGEREF _Toc450070358 \h </w:instrText>
      </w:r>
      <w:r>
        <w:rPr>
          <w:noProof/>
        </w:rPr>
      </w:r>
      <w:r>
        <w:rPr>
          <w:noProof/>
        </w:rPr>
        <w:fldChar w:fldCharType="separate"/>
      </w:r>
      <w:r w:rsidR="001B74CA">
        <w:rPr>
          <w:noProof/>
        </w:rPr>
        <w:t>32</w:t>
      </w:r>
      <w:r>
        <w:rPr>
          <w:noProof/>
        </w:rPr>
        <w:fldChar w:fldCharType="end"/>
      </w:r>
    </w:p>
    <w:p w14:paraId="0A3945BE" w14:textId="77777777" w:rsidR="009B6D58" w:rsidRDefault="009B6D58" w:rsidP="009B6D58">
      <w:pPr>
        <w:pStyle w:val="TableofFigures"/>
        <w:tabs>
          <w:tab w:val="right" w:leader="dot" w:pos="8777"/>
        </w:tabs>
        <w:spacing w:line="360" w:lineRule="auto"/>
        <w:rPr>
          <w:noProof/>
          <w:lang w:bidi="si-LK"/>
        </w:rPr>
      </w:pPr>
      <w:r>
        <w:rPr>
          <w:noProof/>
        </w:rPr>
        <w:t>Obrázok 13 – príklad vyhodnotenia testovacej chyby veku</w:t>
      </w:r>
      <w:r>
        <w:rPr>
          <w:noProof/>
        </w:rPr>
        <w:tab/>
      </w:r>
      <w:r>
        <w:rPr>
          <w:noProof/>
        </w:rPr>
        <w:fldChar w:fldCharType="begin"/>
      </w:r>
      <w:r>
        <w:rPr>
          <w:noProof/>
        </w:rPr>
        <w:instrText xml:space="preserve"> PAGEREF _Toc450070359 \h </w:instrText>
      </w:r>
      <w:r>
        <w:rPr>
          <w:noProof/>
        </w:rPr>
      </w:r>
      <w:r>
        <w:rPr>
          <w:noProof/>
        </w:rPr>
        <w:fldChar w:fldCharType="separate"/>
      </w:r>
      <w:r w:rsidR="001B74CA">
        <w:rPr>
          <w:noProof/>
        </w:rPr>
        <w:t>39</w:t>
      </w:r>
      <w:r>
        <w:rPr>
          <w:noProof/>
        </w:rPr>
        <w:fldChar w:fldCharType="end"/>
      </w:r>
    </w:p>
    <w:p w14:paraId="52354B36" w14:textId="77777777" w:rsidR="009B6D58" w:rsidRDefault="009B6D58" w:rsidP="009B6D58">
      <w:pPr>
        <w:pStyle w:val="TableofFigures"/>
        <w:tabs>
          <w:tab w:val="right" w:leader="dot" w:pos="8777"/>
        </w:tabs>
        <w:spacing w:line="360" w:lineRule="auto"/>
        <w:rPr>
          <w:noProof/>
          <w:lang w:bidi="si-LK"/>
        </w:rPr>
      </w:pPr>
      <w:r>
        <w:rPr>
          <w:noProof/>
        </w:rPr>
        <w:t>Obrázok 14 – screenshot z GUI aplikácie</w:t>
      </w:r>
      <w:r>
        <w:rPr>
          <w:noProof/>
        </w:rPr>
        <w:tab/>
      </w:r>
      <w:r>
        <w:rPr>
          <w:noProof/>
        </w:rPr>
        <w:fldChar w:fldCharType="begin"/>
      </w:r>
      <w:r>
        <w:rPr>
          <w:noProof/>
        </w:rPr>
        <w:instrText xml:space="preserve"> PAGEREF _Toc450070360 \h </w:instrText>
      </w:r>
      <w:r>
        <w:rPr>
          <w:noProof/>
        </w:rPr>
      </w:r>
      <w:r>
        <w:rPr>
          <w:noProof/>
        </w:rPr>
        <w:fldChar w:fldCharType="separate"/>
      </w:r>
      <w:r w:rsidR="001B74CA">
        <w:rPr>
          <w:noProof/>
        </w:rPr>
        <w:t>40</w:t>
      </w:r>
      <w:r>
        <w:rPr>
          <w:noProof/>
        </w:rPr>
        <w:fldChar w:fldCharType="end"/>
      </w:r>
    </w:p>
    <w:p w14:paraId="61933181" w14:textId="77777777" w:rsidR="009B6D58" w:rsidRDefault="009B6D58" w:rsidP="009B6D58">
      <w:pPr>
        <w:pStyle w:val="TableofFigures"/>
        <w:tabs>
          <w:tab w:val="right" w:leader="dot" w:pos="8777"/>
        </w:tabs>
        <w:spacing w:line="360" w:lineRule="auto"/>
        <w:rPr>
          <w:noProof/>
          <w:lang w:bidi="si-LK"/>
        </w:rPr>
      </w:pPr>
      <w:r>
        <w:rPr>
          <w:noProof/>
        </w:rPr>
        <w:t>Obrázok 15 – východisková architektúra siete pre rozpoznávanie pohlavia</w:t>
      </w:r>
      <w:r>
        <w:rPr>
          <w:noProof/>
        </w:rPr>
        <w:tab/>
      </w:r>
      <w:r>
        <w:rPr>
          <w:noProof/>
        </w:rPr>
        <w:fldChar w:fldCharType="begin"/>
      </w:r>
      <w:r>
        <w:rPr>
          <w:noProof/>
        </w:rPr>
        <w:instrText xml:space="preserve"> PAGEREF _Toc450070361 \h </w:instrText>
      </w:r>
      <w:r>
        <w:rPr>
          <w:noProof/>
        </w:rPr>
      </w:r>
      <w:r>
        <w:rPr>
          <w:noProof/>
        </w:rPr>
        <w:fldChar w:fldCharType="separate"/>
      </w:r>
      <w:r w:rsidR="001B74CA">
        <w:rPr>
          <w:noProof/>
        </w:rPr>
        <w:t>42</w:t>
      </w:r>
      <w:r>
        <w:rPr>
          <w:noProof/>
        </w:rPr>
        <w:fldChar w:fldCharType="end"/>
      </w:r>
    </w:p>
    <w:p w14:paraId="66DF085D" w14:textId="77777777" w:rsidR="009B6D58" w:rsidRDefault="009B6D58" w:rsidP="009B6D58">
      <w:pPr>
        <w:pStyle w:val="TableofFigures"/>
        <w:tabs>
          <w:tab w:val="right" w:leader="dot" w:pos="8777"/>
        </w:tabs>
        <w:spacing w:line="360" w:lineRule="auto"/>
        <w:rPr>
          <w:noProof/>
          <w:lang w:bidi="si-LK"/>
        </w:rPr>
      </w:pPr>
      <w:r>
        <w:rPr>
          <w:noProof/>
        </w:rPr>
        <w:t>Obrázok 16 – vývoj estimačnej a validačnej chyby pre klasifikátor pohlavia</w:t>
      </w:r>
      <w:r>
        <w:rPr>
          <w:noProof/>
        </w:rPr>
        <w:tab/>
      </w:r>
      <w:r>
        <w:rPr>
          <w:noProof/>
        </w:rPr>
        <w:fldChar w:fldCharType="begin"/>
      </w:r>
      <w:r>
        <w:rPr>
          <w:noProof/>
        </w:rPr>
        <w:instrText xml:space="preserve"> PAGEREF _Toc450070362 \h </w:instrText>
      </w:r>
      <w:r>
        <w:rPr>
          <w:noProof/>
        </w:rPr>
      </w:r>
      <w:r>
        <w:rPr>
          <w:noProof/>
        </w:rPr>
        <w:fldChar w:fldCharType="separate"/>
      </w:r>
      <w:r w:rsidR="001B74CA">
        <w:rPr>
          <w:noProof/>
        </w:rPr>
        <w:t>45</w:t>
      </w:r>
      <w:r>
        <w:rPr>
          <w:noProof/>
        </w:rPr>
        <w:fldChar w:fldCharType="end"/>
      </w:r>
    </w:p>
    <w:p w14:paraId="1550C436" w14:textId="77777777" w:rsidR="009B6D58" w:rsidRDefault="009B6D58" w:rsidP="009B6D58">
      <w:pPr>
        <w:pStyle w:val="TableofFigures"/>
        <w:tabs>
          <w:tab w:val="right" w:leader="dot" w:pos="8777"/>
        </w:tabs>
        <w:spacing w:line="360" w:lineRule="auto"/>
        <w:rPr>
          <w:noProof/>
          <w:lang w:bidi="si-LK"/>
        </w:rPr>
      </w:pPr>
      <w:r>
        <w:rPr>
          <w:noProof/>
        </w:rPr>
        <w:t>Obrázok 17 – falošné negatíva, anotovaní muži klasifikovaní ako ženy</w:t>
      </w:r>
      <w:r>
        <w:rPr>
          <w:noProof/>
        </w:rPr>
        <w:tab/>
      </w:r>
      <w:r>
        <w:rPr>
          <w:noProof/>
        </w:rPr>
        <w:fldChar w:fldCharType="begin"/>
      </w:r>
      <w:r>
        <w:rPr>
          <w:noProof/>
        </w:rPr>
        <w:instrText xml:space="preserve"> PAGEREF _Toc450070363 \h </w:instrText>
      </w:r>
      <w:r>
        <w:rPr>
          <w:noProof/>
        </w:rPr>
      </w:r>
      <w:r>
        <w:rPr>
          <w:noProof/>
        </w:rPr>
        <w:fldChar w:fldCharType="separate"/>
      </w:r>
      <w:r w:rsidR="001B74CA">
        <w:rPr>
          <w:noProof/>
        </w:rPr>
        <w:t>45</w:t>
      </w:r>
      <w:r>
        <w:rPr>
          <w:noProof/>
        </w:rPr>
        <w:fldChar w:fldCharType="end"/>
      </w:r>
    </w:p>
    <w:p w14:paraId="5683F8B9" w14:textId="77777777" w:rsidR="009B6D58" w:rsidRDefault="009B6D58" w:rsidP="009B6D58">
      <w:pPr>
        <w:pStyle w:val="TableofFigures"/>
        <w:tabs>
          <w:tab w:val="right" w:leader="dot" w:pos="8777"/>
        </w:tabs>
        <w:spacing w:line="360" w:lineRule="auto"/>
        <w:rPr>
          <w:noProof/>
          <w:lang w:bidi="si-LK"/>
        </w:rPr>
      </w:pPr>
      <w:r>
        <w:rPr>
          <w:noProof/>
        </w:rPr>
        <w:t>Obrázok 18 – falošné pozitíva, anotované ženy klasifikované ako muži</w:t>
      </w:r>
      <w:r>
        <w:rPr>
          <w:noProof/>
        </w:rPr>
        <w:tab/>
      </w:r>
      <w:r>
        <w:rPr>
          <w:noProof/>
        </w:rPr>
        <w:fldChar w:fldCharType="begin"/>
      </w:r>
      <w:r>
        <w:rPr>
          <w:noProof/>
        </w:rPr>
        <w:instrText xml:space="preserve"> PAGEREF _Toc450070364 \h </w:instrText>
      </w:r>
      <w:r>
        <w:rPr>
          <w:noProof/>
        </w:rPr>
      </w:r>
      <w:r>
        <w:rPr>
          <w:noProof/>
        </w:rPr>
        <w:fldChar w:fldCharType="separate"/>
      </w:r>
      <w:r w:rsidR="001B74CA">
        <w:rPr>
          <w:noProof/>
        </w:rPr>
        <w:t>46</w:t>
      </w:r>
      <w:r>
        <w:rPr>
          <w:noProof/>
        </w:rPr>
        <w:fldChar w:fldCharType="end"/>
      </w:r>
    </w:p>
    <w:p w14:paraId="1FE9B863" w14:textId="421E497B" w:rsidR="009B6D58" w:rsidRDefault="009B6D58" w:rsidP="009B6D58">
      <w:pPr>
        <w:pStyle w:val="TableofFigures"/>
        <w:tabs>
          <w:tab w:val="right" w:leader="dot" w:pos="8777"/>
        </w:tabs>
        <w:spacing w:line="360" w:lineRule="auto"/>
        <w:rPr>
          <w:noProof/>
          <w:lang w:bidi="si-LK"/>
        </w:rPr>
      </w:pPr>
      <w:r>
        <w:rPr>
          <w:noProof/>
        </w:rPr>
        <w:lastRenderedPageBreak/>
        <w:t>Obrázok 19 – vizualizácia konvolučných filtrov a feature máp 1</w:t>
      </w:r>
      <w:r w:rsidR="006E385E">
        <w:rPr>
          <w:noProof/>
        </w:rPr>
        <w:t>.</w:t>
      </w:r>
      <w:r>
        <w:rPr>
          <w:noProof/>
        </w:rPr>
        <w:t xml:space="preserve"> konvolučnej vrstvy pre klasifikátor pohlavia</w:t>
      </w:r>
      <w:r>
        <w:rPr>
          <w:noProof/>
        </w:rPr>
        <w:tab/>
      </w:r>
      <w:r>
        <w:rPr>
          <w:noProof/>
        </w:rPr>
        <w:fldChar w:fldCharType="begin"/>
      </w:r>
      <w:r>
        <w:rPr>
          <w:noProof/>
        </w:rPr>
        <w:instrText xml:space="preserve"> PAGEREF _Toc450070365 \h </w:instrText>
      </w:r>
      <w:r>
        <w:rPr>
          <w:noProof/>
        </w:rPr>
      </w:r>
      <w:r>
        <w:rPr>
          <w:noProof/>
        </w:rPr>
        <w:fldChar w:fldCharType="separate"/>
      </w:r>
      <w:r w:rsidR="001B74CA">
        <w:rPr>
          <w:noProof/>
        </w:rPr>
        <w:t>46</w:t>
      </w:r>
      <w:r>
        <w:rPr>
          <w:noProof/>
        </w:rPr>
        <w:fldChar w:fldCharType="end"/>
      </w:r>
    </w:p>
    <w:p w14:paraId="64536602" w14:textId="77777777" w:rsidR="009B6D58" w:rsidRDefault="009B6D58" w:rsidP="009B6D58">
      <w:pPr>
        <w:pStyle w:val="TableofFigures"/>
        <w:tabs>
          <w:tab w:val="right" w:leader="dot" w:pos="8777"/>
        </w:tabs>
        <w:spacing w:line="360" w:lineRule="auto"/>
        <w:rPr>
          <w:noProof/>
          <w:lang w:bidi="si-LK"/>
        </w:rPr>
      </w:pPr>
      <w:r>
        <w:rPr>
          <w:noProof/>
        </w:rPr>
        <w:t>Obrázok 20 – východisková architektúra siete pre rozpoznávanie veku</w:t>
      </w:r>
      <w:r>
        <w:rPr>
          <w:noProof/>
        </w:rPr>
        <w:tab/>
      </w:r>
      <w:r>
        <w:rPr>
          <w:noProof/>
        </w:rPr>
        <w:fldChar w:fldCharType="begin"/>
      </w:r>
      <w:r>
        <w:rPr>
          <w:noProof/>
        </w:rPr>
        <w:instrText xml:space="preserve"> PAGEREF _Toc450070366 \h </w:instrText>
      </w:r>
      <w:r>
        <w:rPr>
          <w:noProof/>
        </w:rPr>
      </w:r>
      <w:r>
        <w:rPr>
          <w:noProof/>
        </w:rPr>
        <w:fldChar w:fldCharType="separate"/>
      </w:r>
      <w:r w:rsidR="001B74CA">
        <w:rPr>
          <w:noProof/>
        </w:rPr>
        <w:t>47</w:t>
      </w:r>
      <w:r>
        <w:rPr>
          <w:noProof/>
        </w:rPr>
        <w:fldChar w:fldCharType="end"/>
      </w:r>
    </w:p>
    <w:p w14:paraId="6E7D55D5" w14:textId="77777777" w:rsidR="009B6D58" w:rsidRDefault="009B6D58" w:rsidP="009B6D58">
      <w:pPr>
        <w:pStyle w:val="TableofFigures"/>
        <w:tabs>
          <w:tab w:val="right" w:leader="dot" w:pos="8777"/>
        </w:tabs>
        <w:spacing w:line="360" w:lineRule="auto"/>
        <w:rPr>
          <w:noProof/>
          <w:lang w:bidi="si-LK"/>
        </w:rPr>
      </w:pPr>
      <w:r>
        <w:rPr>
          <w:noProof/>
        </w:rPr>
        <w:t>Obrázok 21 – vývoj estimačnej a validačnej chyby pre regresor veku</w:t>
      </w:r>
      <w:r>
        <w:rPr>
          <w:noProof/>
        </w:rPr>
        <w:tab/>
      </w:r>
      <w:r>
        <w:rPr>
          <w:noProof/>
        </w:rPr>
        <w:fldChar w:fldCharType="begin"/>
      </w:r>
      <w:r>
        <w:rPr>
          <w:noProof/>
        </w:rPr>
        <w:instrText xml:space="preserve"> PAGEREF _Toc450070367 \h </w:instrText>
      </w:r>
      <w:r>
        <w:rPr>
          <w:noProof/>
        </w:rPr>
      </w:r>
      <w:r>
        <w:rPr>
          <w:noProof/>
        </w:rPr>
        <w:fldChar w:fldCharType="separate"/>
      </w:r>
      <w:r w:rsidR="001B74CA">
        <w:rPr>
          <w:noProof/>
        </w:rPr>
        <w:t>49</w:t>
      </w:r>
      <w:r>
        <w:rPr>
          <w:noProof/>
        </w:rPr>
        <w:fldChar w:fldCharType="end"/>
      </w:r>
    </w:p>
    <w:p w14:paraId="5952B6ED" w14:textId="77777777" w:rsidR="009B6D58" w:rsidRDefault="009B6D58" w:rsidP="009B6D58">
      <w:pPr>
        <w:pStyle w:val="TableofFigures"/>
        <w:tabs>
          <w:tab w:val="right" w:leader="dot" w:pos="8777"/>
        </w:tabs>
        <w:spacing w:line="360" w:lineRule="auto"/>
        <w:rPr>
          <w:noProof/>
          <w:lang w:bidi="si-LK"/>
        </w:rPr>
      </w:pPr>
      <w:r>
        <w:rPr>
          <w:noProof/>
        </w:rPr>
        <w:t>Obrázok 22 – subjekty s najlepšie odhadnutým vekom</w:t>
      </w:r>
      <w:r>
        <w:rPr>
          <w:noProof/>
        </w:rPr>
        <w:tab/>
      </w:r>
      <w:r>
        <w:rPr>
          <w:noProof/>
        </w:rPr>
        <w:fldChar w:fldCharType="begin"/>
      </w:r>
      <w:r>
        <w:rPr>
          <w:noProof/>
        </w:rPr>
        <w:instrText xml:space="preserve"> PAGEREF _Toc450070368 \h </w:instrText>
      </w:r>
      <w:r>
        <w:rPr>
          <w:noProof/>
        </w:rPr>
      </w:r>
      <w:r>
        <w:rPr>
          <w:noProof/>
        </w:rPr>
        <w:fldChar w:fldCharType="separate"/>
      </w:r>
      <w:r w:rsidR="001B74CA">
        <w:rPr>
          <w:noProof/>
        </w:rPr>
        <w:t>50</w:t>
      </w:r>
      <w:r>
        <w:rPr>
          <w:noProof/>
        </w:rPr>
        <w:fldChar w:fldCharType="end"/>
      </w:r>
    </w:p>
    <w:p w14:paraId="55408753" w14:textId="77777777" w:rsidR="009B6D58" w:rsidRDefault="009B6D58" w:rsidP="009B6D58">
      <w:pPr>
        <w:pStyle w:val="TableofFigures"/>
        <w:tabs>
          <w:tab w:val="right" w:leader="dot" w:pos="8777"/>
        </w:tabs>
        <w:spacing w:line="360" w:lineRule="auto"/>
        <w:rPr>
          <w:noProof/>
          <w:lang w:bidi="si-LK"/>
        </w:rPr>
      </w:pPr>
      <w:r>
        <w:rPr>
          <w:noProof/>
        </w:rPr>
        <w:t>Obrázok 23 – subjekty s najhoršie odhadnutým vekom</w:t>
      </w:r>
      <w:r>
        <w:rPr>
          <w:noProof/>
        </w:rPr>
        <w:tab/>
      </w:r>
      <w:r>
        <w:rPr>
          <w:noProof/>
        </w:rPr>
        <w:fldChar w:fldCharType="begin"/>
      </w:r>
      <w:r>
        <w:rPr>
          <w:noProof/>
        </w:rPr>
        <w:instrText xml:space="preserve"> PAGEREF _Toc450070369 \h </w:instrText>
      </w:r>
      <w:r>
        <w:rPr>
          <w:noProof/>
        </w:rPr>
      </w:r>
      <w:r>
        <w:rPr>
          <w:noProof/>
        </w:rPr>
        <w:fldChar w:fldCharType="separate"/>
      </w:r>
      <w:r w:rsidR="001B74CA">
        <w:rPr>
          <w:noProof/>
        </w:rPr>
        <w:t>51</w:t>
      </w:r>
      <w:r>
        <w:rPr>
          <w:noProof/>
        </w:rPr>
        <w:fldChar w:fldCharType="end"/>
      </w:r>
    </w:p>
    <w:p w14:paraId="27946434" w14:textId="680822B3" w:rsidR="009B6D58" w:rsidRDefault="009B6D58" w:rsidP="009B6D58">
      <w:pPr>
        <w:pStyle w:val="TableofFigures"/>
        <w:tabs>
          <w:tab w:val="right" w:leader="dot" w:pos="8777"/>
        </w:tabs>
        <w:spacing w:line="360" w:lineRule="auto"/>
        <w:rPr>
          <w:noProof/>
          <w:lang w:bidi="si-LK"/>
        </w:rPr>
      </w:pPr>
      <w:r>
        <w:rPr>
          <w:noProof/>
        </w:rPr>
        <w:t>Obrázok 24 – vizualizácia konvolučných filtrov a feature máp 1</w:t>
      </w:r>
      <w:r w:rsidR="006E385E">
        <w:rPr>
          <w:noProof/>
        </w:rPr>
        <w:t>.</w:t>
      </w:r>
      <w:r>
        <w:rPr>
          <w:noProof/>
        </w:rPr>
        <w:t xml:space="preserve"> konvolučnej vrstvy pre regresor veku</w:t>
      </w:r>
      <w:r>
        <w:rPr>
          <w:noProof/>
        </w:rPr>
        <w:tab/>
      </w:r>
      <w:r>
        <w:rPr>
          <w:noProof/>
        </w:rPr>
        <w:fldChar w:fldCharType="begin"/>
      </w:r>
      <w:r>
        <w:rPr>
          <w:noProof/>
        </w:rPr>
        <w:instrText xml:space="preserve"> PAGEREF _Toc450070370 \h </w:instrText>
      </w:r>
      <w:r>
        <w:rPr>
          <w:noProof/>
        </w:rPr>
      </w:r>
      <w:r>
        <w:rPr>
          <w:noProof/>
        </w:rPr>
        <w:fldChar w:fldCharType="separate"/>
      </w:r>
      <w:r w:rsidR="001B74CA">
        <w:rPr>
          <w:noProof/>
        </w:rPr>
        <w:t>51</w:t>
      </w:r>
      <w:r>
        <w:rPr>
          <w:noProof/>
        </w:rPr>
        <w:fldChar w:fldCharType="end"/>
      </w:r>
    </w:p>
    <w:p w14:paraId="5E547A71" w14:textId="0054D868" w:rsidR="00A07CF0" w:rsidRDefault="00F80E05" w:rsidP="009B6D58">
      <w:pPr>
        <w:pStyle w:val="Standard"/>
        <w:spacing w:line="360" w:lineRule="auto"/>
        <w:jc w:val="both"/>
        <w:rPr>
          <w:rFonts w:asciiTheme="minorHAnsi" w:eastAsiaTheme="minorEastAsia" w:hAnsiTheme="minorHAnsi" w:cstheme="minorBidi"/>
          <w:color w:val="auto"/>
        </w:rPr>
      </w:pPr>
      <w:r>
        <w:rPr>
          <w:rFonts w:asciiTheme="minorHAnsi" w:eastAsiaTheme="minorEastAsia" w:hAnsiTheme="minorHAnsi" w:cstheme="minorBidi"/>
          <w:color w:val="auto"/>
        </w:rPr>
        <w:fldChar w:fldCharType="end"/>
      </w:r>
    </w:p>
    <w:p w14:paraId="7C7FD5C0" w14:textId="65FE0260" w:rsidR="009B6D58" w:rsidRPr="00CF32C4" w:rsidRDefault="009B6D58" w:rsidP="009B6D58">
      <w:pPr>
        <w:pStyle w:val="TOCHeading"/>
        <w:numPr>
          <w:ilvl w:val="0"/>
          <w:numId w:val="0"/>
        </w:numPr>
        <w:spacing w:line="240" w:lineRule="auto"/>
        <w:ind w:left="432" w:hanging="432"/>
      </w:pPr>
      <w:r>
        <w:t xml:space="preserve">Prevzaté obrázky </w:t>
      </w:r>
    </w:p>
    <w:p w14:paraId="38582B44" w14:textId="03EEA55F" w:rsidR="009B6D58" w:rsidRPr="009B6D58" w:rsidRDefault="009B6D58" w:rsidP="00614076">
      <w:pPr>
        <w:pStyle w:val="Standard"/>
        <w:spacing w:line="360" w:lineRule="auto"/>
        <w:rPr>
          <w:rFonts w:asciiTheme="minorHAnsi" w:eastAsiaTheme="minorEastAsia" w:hAnsiTheme="minorHAnsi" w:cstheme="minorBidi"/>
          <w:color w:val="auto"/>
          <w:sz w:val="18"/>
          <w:szCs w:val="18"/>
        </w:rPr>
      </w:pPr>
      <w:r w:rsidRPr="009B6D58">
        <w:rPr>
          <w:rFonts w:asciiTheme="minorHAnsi" w:eastAsiaTheme="minorEastAsia" w:hAnsiTheme="minorHAnsi" w:cstheme="minorBidi"/>
          <w:color w:val="auto"/>
          <w:sz w:val="18"/>
          <w:szCs w:val="18"/>
        </w:rPr>
        <w:t>Zdroj:https://upload.wikimedia.org/wikipedia/commons/6/67/Convolution_of_spiky_function_with_box.gif</w:t>
      </w:r>
    </w:p>
    <w:p w14:paraId="0921243C" w14:textId="5E99E82F" w:rsidR="009B6D58" w:rsidRDefault="001C7173" w:rsidP="009B6D58">
      <w:pPr>
        <w:pStyle w:val="Standard"/>
        <w:spacing w:line="360" w:lineRule="auto"/>
        <w:rPr>
          <w:rFonts w:asciiTheme="minorHAnsi" w:eastAsiaTheme="minorEastAsia" w:hAnsiTheme="minorHAnsi" w:cstheme="minorBidi"/>
          <w:color w:val="auto"/>
        </w:rPr>
      </w:pPr>
      <w:r>
        <w:rPr>
          <w:rFonts w:asciiTheme="minorHAnsi" w:eastAsiaTheme="minorEastAsia" w:hAnsiTheme="minorHAnsi" w:cstheme="minorBidi"/>
          <w:color w:val="auto"/>
        </w:rPr>
        <w:t xml:space="preserve">Obrázok 5 </w:t>
      </w:r>
      <w:r>
        <w:rPr>
          <w:noProof/>
        </w:rPr>
        <w:t>:</w:t>
      </w:r>
    </w:p>
    <w:p w14:paraId="6E54F4BE" w14:textId="2AC649DC" w:rsidR="009B6D58" w:rsidRPr="009B6D58" w:rsidRDefault="009B6D58" w:rsidP="009B6D58">
      <w:pPr>
        <w:pStyle w:val="Standard"/>
        <w:spacing w:line="360" w:lineRule="auto"/>
        <w:rPr>
          <w:rFonts w:asciiTheme="minorHAnsi" w:eastAsiaTheme="minorEastAsia" w:hAnsiTheme="minorHAnsi" w:cstheme="minorBidi"/>
          <w:color w:val="auto"/>
          <w:sz w:val="18"/>
          <w:szCs w:val="18"/>
        </w:rPr>
      </w:pPr>
      <w:r w:rsidRPr="009B6D58">
        <w:rPr>
          <w:rFonts w:asciiTheme="minorHAnsi" w:eastAsiaTheme="minorEastAsia" w:hAnsiTheme="minorHAnsi" w:cstheme="minorBidi"/>
          <w:color w:val="auto"/>
          <w:sz w:val="18"/>
          <w:szCs w:val="18"/>
        </w:rPr>
        <w:t>Zdroj: http://devblogs.nvidia.com/parallelforall/wp-content/uploads/sites/3/2015/11/fig1.png</w:t>
      </w:r>
    </w:p>
    <w:p w14:paraId="731CF27C" w14:textId="3FBEB45A" w:rsidR="009B6D58" w:rsidRDefault="001C7173" w:rsidP="009B6D58">
      <w:pPr>
        <w:pStyle w:val="Standard"/>
        <w:spacing w:line="360" w:lineRule="auto"/>
        <w:rPr>
          <w:rFonts w:asciiTheme="minorHAnsi" w:eastAsiaTheme="minorEastAsia" w:hAnsiTheme="minorHAnsi" w:cstheme="minorBidi"/>
          <w:color w:val="auto"/>
        </w:rPr>
      </w:pPr>
      <w:r>
        <w:rPr>
          <w:rFonts w:asciiTheme="minorHAnsi" w:eastAsiaTheme="minorEastAsia" w:hAnsiTheme="minorHAnsi" w:cstheme="minorBidi"/>
          <w:color w:val="auto"/>
        </w:rPr>
        <w:t>Obrázok 7 :</w:t>
      </w:r>
    </w:p>
    <w:p w14:paraId="414DE65D" w14:textId="157B98C1" w:rsidR="009B6D58" w:rsidRPr="001C7173" w:rsidRDefault="009B6D58" w:rsidP="001C7173">
      <w:pPr>
        <w:pStyle w:val="Anotace"/>
        <w:rPr>
          <w:rFonts w:eastAsiaTheme="minorEastAsia"/>
        </w:rPr>
      </w:pPr>
      <w:r w:rsidRPr="001C7173">
        <w:rPr>
          <w:rFonts w:asciiTheme="minorHAnsi" w:eastAsiaTheme="minorEastAsia" w:hAnsiTheme="minorHAnsi" w:cstheme="minorBidi"/>
          <w:sz w:val="18"/>
          <w:szCs w:val="18"/>
        </w:rPr>
        <w:t>http://cs.nyu.edu/~yann/research/sparse/conv-mp-face.png</w:t>
      </w:r>
    </w:p>
    <w:p w14:paraId="7AE722DA" w14:textId="730AAFDC" w:rsidR="001C7173" w:rsidRDefault="001C7173" w:rsidP="009B6D58">
      <w:pPr>
        <w:pStyle w:val="Standard"/>
        <w:spacing w:line="360" w:lineRule="auto"/>
        <w:rPr>
          <w:rFonts w:asciiTheme="minorHAnsi" w:eastAsiaTheme="minorEastAsia" w:hAnsiTheme="minorHAnsi" w:cstheme="minorBidi"/>
          <w:color w:val="auto"/>
        </w:rPr>
      </w:pPr>
      <w:r>
        <w:rPr>
          <w:rFonts w:asciiTheme="minorHAnsi" w:eastAsiaTheme="minorEastAsia" w:hAnsiTheme="minorHAnsi" w:cstheme="minorBidi"/>
          <w:color w:val="auto"/>
        </w:rPr>
        <w:t>Obrázok 10:</w:t>
      </w:r>
    </w:p>
    <w:p w14:paraId="56376CA4" w14:textId="26493765" w:rsidR="009B6D58" w:rsidRPr="001C7173" w:rsidRDefault="009B6D58" w:rsidP="009B6D58">
      <w:pPr>
        <w:pStyle w:val="Standard"/>
        <w:spacing w:line="360" w:lineRule="auto"/>
        <w:rPr>
          <w:rFonts w:asciiTheme="minorHAnsi" w:eastAsiaTheme="minorEastAsia" w:hAnsiTheme="minorHAnsi" w:cstheme="minorBidi"/>
          <w:color w:val="auto"/>
          <w:sz w:val="18"/>
          <w:szCs w:val="18"/>
        </w:rPr>
      </w:pPr>
      <w:r w:rsidRPr="001C7173">
        <w:rPr>
          <w:rFonts w:asciiTheme="minorHAnsi" w:eastAsiaTheme="minorEastAsia" w:hAnsiTheme="minorHAnsi" w:cstheme="minorBidi"/>
          <w:color w:val="auto"/>
          <w:sz w:val="18"/>
          <w:szCs w:val="18"/>
        </w:rPr>
        <w:t>http://devblogs.nvidia.com/parallelforall/wpcontent/uploads/sites/3/2015/03/cuDNN_Perf_chart011.png</w:t>
      </w:r>
    </w:p>
    <w:p w14:paraId="3DE7B10B" w14:textId="274FB735" w:rsidR="009B6D58" w:rsidRDefault="009B6D58" w:rsidP="009B6D58">
      <w:pPr>
        <w:pStyle w:val="Standard"/>
        <w:spacing w:line="360" w:lineRule="auto"/>
        <w:rPr>
          <w:rFonts w:asciiTheme="minorHAnsi" w:eastAsiaTheme="minorEastAsia" w:hAnsiTheme="minorHAnsi" w:cstheme="minorBidi"/>
          <w:color w:val="auto"/>
        </w:rPr>
      </w:pPr>
      <w:r w:rsidRPr="009B6D58">
        <w:rPr>
          <w:rFonts w:asciiTheme="minorHAnsi" w:eastAsiaTheme="minorEastAsia" w:hAnsiTheme="minorHAnsi" w:cstheme="minorBidi"/>
          <w:color w:val="auto"/>
        </w:rPr>
        <w:t xml:space="preserve">Obrázok 11  </w:t>
      </w:r>
      <w:r w:rsidRPr="001C7173">
        <w:rPr>
          <w:rFonts w:asciiTheme="minorHAnsi" w:eastAsiaTheme="minorEastAsia" w:hAnsiTheme="minorHAnsi" w:cstheme="minorBidi"/>
          <w:color w:val="auto"/>
          <w:sz w:val="18"/>
          <w:szCs w:val="18"/>
        </w:rPr>
        <w:t>https://i-msdn.sec.s-msft.com/dynimg/IC584331.png</w:t>
      </w:r>
    </w:p>
    <w:p w14:paraId="045734B9" w14:textId="0E1C025D" w:rsidR="00CF32C4" w:rsidRPr="00CF32C4" w:rsidRDefault="00CF32C4" w:rsidP="00CF32C4">
      <w:pPr>
        <w:pStyle w:val="TOCHeading"/>
        <w:numPr>
          <w:ilvl w:val="0"/>
          <w:numId w:val="0"/>
        </w:numPr>
        <w:spacing w:line="240" w:lineRule="auto"/>
        <w:ind w:left="432" w:hanging="432"/>
      </w:pPr>
      <w:r>
        <w:t>Zoznam tabuliek</w:t>
      </w:r>
    </w:p>
    <w:p w14:paraId="323708BE" w14:textId="77777777" w:rsidR="00CF32C4" w:rsidRDefault="00CF32C4" w:rsidP="00CF32C4">
      <w:pPr>
        <w:pStyle w:val="Standard"/>
        <w:spacing w:line="360" w:lineRule="auto"/>
        <w:jc w:val="both"/>
        <w:rPr>
          <w:rFonts w:asciiTheme="minorHAnsi" w:eastAsiaTheme="minorEastAsia" w:hAnsiTheme="minorHAnsi" w:cstheme="minorBidi"/>
          <w:color w:val="auto"/>
        </w:rPr>
      </w:pPr>
    </w:p>
    <w:p w14:paraId="0328E885" w14:textId="77777777" w:rsidR="009B6D58" w:rsidRDefault="00F80E05" w:rsidP="009B6D58">
      <w:pPr>
        <w:pStyle w:val="TableofFigures"/>
        <w:tabs>
          <w:tab w:val="right" w:leader="dot" w:pos="8777"/>
        </w:tabs>
        <w:spacing w:line="360" w:lineRule="auto"/>
        <w:rPr>
          <w:noProof/>
          <w:lang w:bidi="si-LK"/>
        </w:rPr>
      </w:pPr>
      <w:r w:rsidRPr="00613872">
        <w:fldChar w:fldCharType="begin"/>
      </w:r>
      <w:r w:rsidRPr="00613872">
        <w:instrText xml:space="preserve"> TOC \c "Tabuľka" </w:instrText>
      </w:r>
      <w:r w:rsidRPr="00613872">
        <w:fldChar w:fldCharType="separate"/>
      </w:r>
      <w:r w:rsidR="009B6D58">
        <w:rPr>
          <w:noProof/>
        </w:rPr>
        <w:t>Tabuľka 1 – počet obrázkov a subjektov s pohlavím</w:t>
      </w:r>
      <w:r w:rsidR="009B6D58">
        <w:rPr>
          <w:noProof/>
        </w:rPr>
        <w:tab/>
      </w:r>
      <w:r w:rsidR="009B6D58">
        <w:rPr>
          <w:noProof/>
        </w:rPr>
        <w:fldChar w:fldCharType="begin"/>
      </w:r>
      <w:r w:rsidR="009B6D58">
        <w:rPr>
          <w:noProof/>
        </w:rPr>
        <w:instrText xml:space="preserve"> PAGEREF _Toc450070371 \h </w:instrText>
      </w:r>
      <w:r w:rsidR="009B6D58">
        <w:rPr>
          <w:noProof/>
        </w:rPr>
      </w:r>
      <w:r w:rsidR="009B6D58">
        <w:rPr>
          <w:noProof/>
        </w:rPr>
        <w:fldChar w:fldCharType="separate"/>
      </w:r>
      <w:r w:rsidR="001B74CA">
        <w:rPr>
          <w:noProof/>
        </w:rPr>
        <w:t>30</w:t>
      </w:r>
      <w:r w:rsidR="009B6D58">
        <w:rPr>
          <w:noProof/>
        </w:rPr>
        <w:fldChar w:fldCharType="end"/>
      </w:r>
    </w:p>
    <w:p w14:paraId="536CEAEA" w14:textId="77777777" w:rsidR="009B6D58" w:rsidRDefault="009B6D58" w:rsidP="009B6D58">
      <w:pPr>
        <w:pStyle w:val="TableofFigures"/>
        <w:tabs>
          <w:tab w:val="right" w:leader="dot" w:pos="8777"/>
        </w:tabs>
        <w:spacing w:line="360" w:lineRule="auto"/>
        <w:rPr>
          <w:noProof/>
          <w:lang w:bidi="si-LK"/>
        </w:rPr>
      </w:pPr>
      <w:r>
        <w:rPr>
          <w:noProof/>
        </w:rPr>
        <w:t>Tabuľka 2 – rozdelenie obrázkov a subjektov s vekom</w:t>
      </w:r>
      <w:r>
        <w:rPr>
          <w:noProof/>
        </w:rPr>
        <w:tab/>
      </w:r>
      <w:r>
        <w:rPr>
          <w:noProof/>
        </w:rPr>
        <w:fldChar w:fldCharType="begin"/>
      </w:r>
      <w:r>
        <w:rPr>
          <w:noProof/>
        </w:rPr>
        <w:instrText xml:space="preserve"> PAGEREF _Toc450070372 \h </w:instrText>
      </w:r>
      <w:r>
        <w:rPr>
          <w:noProof/>
        </w:rPr>
      </w:r>
      <w:r>
        <w:rPr>
          <w:noProof/>
        </w:rPr>
        <w:fldChar w:fldCharType="separate"/>
      </w:r>
      <w:r w:rsidR="001B74CA">
        <w:rPr>
          <w:noProof/>
        </w:rPr>
        <w:t>31</w:t>
      </w:r>
      <w:r>
        <w:rPr>
          <w:noProof/>
        </w:rPr>
        <w:fldChar w:fldCharType="end"/>
      </w:r>
    </w:p>
    <w:p w14:paraId="147D007C" w14:textId="77777777" w:rsidR="009B6D58" w:rsidRDefault="009B6D58" w:rsidP="009B6D58">
      <w:pPr>
        <w:pStyle w:val="TableofFigures"/>
        <w:tabs>
          <w:tab w:val="right" w:leader="dot" w:pos="8777"/>
        </w:tabs>
        <w:spacing w:line="360" w:lineRule="auto"/>
        <w:rPr>
          <w:noProof/>
          <w:lang w:bidi="si-LK"/>
        </w:rPr>
      </w:pPr>
      <w:r>
        <w:rPr>
          <w:noProof/>
        </w:rPr>
        <w:t>Tabuľka 3 – histogramy trénovacej množiny vek pred a po zväčšení</w:t>
      </w:r>
      <w:r>
        <w:rPr>
          <w:noProof/>
        </w:rPr>
        <w:tab/>
      </w:r>
      <w:r>
        <w:rPr>
          <w:noProof/>
        </w:rPr>
        <w:fldChar w:fldCharType="begin"/>
      </w:r>
      <w:r>
        <w:rPr>
          <w:noProof/>
        </w:rPr>
        <w:instrText xml:space="preserve"> PAGEREF _Toc450070373 \h </w:instrText>
      </w:r>
      <w:r>
        <w:rPr>
          <w:noProof/>
        </w:rPr>
      </w:r>
      <w:r>
        <w:rPr>
          <w:noProof/>
        </w:rPr>
        <w:fldChar w:fldCharType="separate"/>
      </w:r>
      <w:r w:rsidR="001B74CA">
        <w:rPr>
          <w:noProof/>
        </w:rPr>
        <w:t>33</w:t>
      </w:r>
      <w:r>
        <w:rPr>
          <w:noProof/>
        </w:rPr>
        <w:fldChar w:fldCharType="end"/>
      </w:r>
    </w:p>
    <w:p w14:paraId="1A8847A0" w14:textId="77777777" w:rsidR="009B6D58" w:rsidRDefault="009B6D58" w:rsidP="009B6D58">
      <w:pPr>
        <w:pStyle w:val="TableofFigures"/>
        <w:tabs>
          <w:tab w:val="right" w:leader="dot" w:pos="8777"/>
        </w:tabs>
        <w:spacing w:line="360" w:lineRule="auto"/>
        <w:rPr>
          <w:noProof/>
          <w:lang w:bidi="si-LK"/>
        </w:rPr>
      </w:pPr>
      <w:r>
        <w:rPr>
          <w:noProof/>
        </w:rPr>
        <w:t>Tabuľka 4 – confusion matica</w:t>
      </w:r>
      <w:r>
        <w:rPr>
          <w:noProof/>
        </w:rPr>
        <w:tab/>
      </w:r>
      <w:r>
        <w:rPr>
          <w:noProof/>
        </w:rPr>
        <w:fldChar w:fldCharType="begin"/>
      </w:r>
      <w:r>
        <w:rPr>
          <w:noProof/>
        </w:rPr>
        <w:instrText xml:space="preserve"> PAGEREF _Toc450070374 \h </w:instrText>
      </w:r>
      <w:r>
        <w:rPr>
          <w:noProof/>
        </w:rPr>
      </w:r>
      <w:r>
        <w:rPr>
          <w:noProof/>
        </w:rPr>
        <w:fldChar w:fldCharType="separate"/>
      </w:r>
      <w:r w:rsidR="001B74CA">
        <w:rPr>
          <w:noProof/>
        </w:rPr>
        <w:t>37</w:t>
      </w:r>
      <w:r>
        <w:rPr>
          <w:noProof/>
        </w:rPr>
        <w:fldChar w:fldCharType="end"/>
      </w:r>
    </w:p>
    <w:p w14:paraId="79308FE6" w14:textId="58F95A89" w:rsidR="009B6D58" w:rsidRDefault="009B6D58" w:rsidP="009B6D58">
      <w:pPr>
        <w:pStyle w:val="TableofFigures"/>
        <w:tabs>
          <w:tab w:val="right" w:leader="dot" w:pos="8777"/>
        </w:tabs>
        <w:spacing w:line="360" w:lineRule="auto"/>
        <w:rPr>
          <w:noProof/>
          <w:lang w:bidi="si-LK"/>
        </w:rPr>
      </w:pPr>
      <w:r>
        <w:rPr>
          <w:noProof/>
        </w:rPr>
        <w:t>Tabuľka 5 –</w:t>
      </w:r>
      <w:r w:rsidR="006E385E">
        <w:rPr>
          <w:noProof/>
        </w:rPr>
        <w:t xml:space="preserve"> príklad vybalansovanej chyby</w:t>
      </w:r>
      <w:r>
        <w:rPr>
          <w:noProof/>
        </w:rPr>
        <w:t xml:space="preserve"> podľa vekových kategórií</w:t>
      </w:r>
      <w:r>
        <w:rPr>
          <w:noProof/>
        </w:rPr>
        <w:tab/>
      </w:r>
      <w:r>
        <w:rPr>
          <w:noProof/>
        </w:rPr>
        <w:fldChar w:fldCharType="begin"/>
      </w:r>
      <w:r>
        <w:rPr>
          <w:noProof/>
        </w:rPr>
        <w:instrText xml:space="preserve"> PAGEREF _Toc450070375 \h </w:instrText>
      </w:r>
      <w:r>
        <w:rPr>
          <w:noProof/>
        </w:rPr>
      </w:r>
      <w:r>
        <w:rPr>
          <w:noProof/>
        </w:rPr>
        <w:fldChar w:fldCharType="separate"/>
      </w:r>
      <w:r w:rsidR="001B74CA">
        <w:rPr>
          <w:noProof/>
        </w:rPr>
        <w:t>39</w:t>
      </w:r>
      <w:r>
        <w:rPr>
          <w:noProof/>
        </w:rPr>
        <w:fldChar w:fldCharType="end"/>
      </w:r>
    </w:p>
    <w:p w14:paraId="570D7565" w14:textId="77777777" w:rsidR="009B6D58" w:rsidRDefault="009B6D58" w:rsidP="009B6D58">
      <w:pPr>
        <w:pStyle w:val="TableofFigures"/>
        <w:tabs>
          <w:tab w:val="right" w:leader="dot" w:pos="8777"/>
        </w:tabs>
        <w:spacing w:line="360" w:lineRule="auto"/>
        <w:rPr>
          <w:noProof/>
          <w:lang w:bidi="si-LK"/>
        </w:rPr>
      </w:pPr>
      <w:r>
        <w:rPr>
          <w:noProof/>
        </w:rPr>
        <w:t>Tabuľka 6 – výsledky sietí s dvoma konvolučnými vrstvami pre klasifikátor pohlavia</w:t>
      </w:r>
      <w:r>
        <w:rPr>
          <w:noProof/>
        </w:rPr>
        <w:tab/>
      </w:r>
      <w:r>
        <w:rPr>
          <w:noProof/>
        </w:rPr>
        <w:fldChar w:fldCharType="begin"/>
      </w:r>
      <w:r>
        <w:rPr>
          <w:noProof/>
        </w:rPr>
        <w:instrText xml:space="preserve"> PAGEREF _Toc450070376 \h </w:instrText>
      </w:r>
      <w:r>
        <w:rPr>
          <w:noProof/>
        </w:rPr>
      </w:r>
      <w:r>
        <w:rPr>
          <w:noProof/>
        </w:rPr>
        <w:fldChar w:fldCharType="separate"/>
      </w:r>
      <w:r w:rsidR="001B74CA">
        <w:rPr>
          <w:noProof/>
        </w:rPr>
        <w:t>43</w:t>
      </w:r>
      <w:r>
        <w:rPr>
          <w:noProof/>
        </w:rPr>
        <w:fldChar w:fldCharType="end"/>
      </w:r>
    </w:p>
    <w:p w14:paraId="3A5D93DC" w14:textId="77777777" w:rsidR="009B6D58" w:rsidRDefault="009B6D58" w:rsidP="009B6D58">
      <w:pPr>
        <w:pStyle w:val="TableofFigures"/>
        <w:tabs>
          <w:tab w:val="right" w:leader="dot" w:pos="8777"/>
        </w:tabs>
        <w:spacing w:line="360" w:lineRule="auto"/>
        <w:rPr>
          <w:noProof/>
          <w:lang w:bidi="si-LK"/>
        </w:rPr>
      </w:pPr>
      <w:r>
        <w:rPr>
          <w:noProof/>
        </w:rPr>
        <w:t>Tabuľka 7 – výsledky sietí s troma  konvolučnými vrstvami pre klasifikátor pohlavia</w:t>
      </w:r>
      <w:r>
        <w:rPr>
          <w:noProof/>
        </w:rPr>
        <w:tab/>
      </w:r>
      <w:r>
        <w:rPr>
          <w:noProof/>
        </w:rPr>
        <w:fldChar w:fldCharType="begin"/>
      </w:r>
      <w:r>
        <w:rPr>
          <w:noProof/>
        </w:rPr>
        <w:instrText xml:space="preserve"> PAGEREF _Toc450070377 \h </w:instrText>
      </w:r>
      <w:r>
        <w:rPr>
          <w:noProof/>
        </w:rPr>
      </w:r>
      <w:r>
        <w:rPr>
          <w:noProof/>
        </w:rPr>
        <w:fldChar w:fldCharType="separate"/>
      </w:r>
      <w:r w:rsidR="001B74CA">
        <w:rPr>
          <w:noProof/>
        </w:rPr>
        <w:t>44</w:t>
      </w:r>
      <w:r>
        <w:rPr>
          <w:noProof/>
        </w:rPr>
        <w:fldChar w:fldCharType="end"/>
      </w:r>
    </w:p>
    <w:p w14:paraId="32FE358A" w14:textId="77777777" w:rsidR="009B6D58" w:rsidRDefault="009B6D58" w:rsidP="009B6D58">
      <w:pPr>
        <w:pStyle w:val="TableofFigures"/>
        <w:tabs>
          <w:tab w:val="right" w:leader="dot" w:pos="8777"/>
        </w:tabs>
        <w:spacing w:line="360" w:lineRule="auto"/>
        <w:rPr>
          <w:noProof/>
          <w:lang w:bidi="si-LK"/>
        </w:rPr>
      </w:pPr>
      <w:r>
        <w:rPr>
          <w:noProof/>
        </w:rPr>
        <w:t>Tabuľka 8 – vypočítané priemerné hodnoty chýb pre východiskový model</w:t>
      </w:r>
      <w:r>
        <w:rPr>
          <w:noProof/>
        </w:rPr>
        <w:tab/>
      </w:r>
      <w:r>
        <w:rPr>
          <w:noProof/>
        </w:rPr>
        <w:fldChar w:fldCharType="begin"/>
      </w:r>
      <w:r>
        <w:rPr>
          <w:noProof/>
        </w:rPr>
        <w:instrText xml:space="preserve"> PAGEREF _Toc450070378 \h </w:instrText>
      </w:r>
      <w:r>
        <w:rPr>
          <w:noProof/>
        </w:rPr>
      </w:r>
      <w:r>
        <w:rPr>
          <w:noProof/>
        </w:rPr>
        <w:fldChar w:fldCharType="separate"/>
      </w:r>
      <w:r w:rsidR="001B74CA">
        <w:rPr>
          <w:noProof/>
        </w:rPr>
        <w:t>44</w:t>
      </w:r>
      <w:r>
        <w:rPr>
          <w:noProof/>
        </w:rPr>
        <w:fldChar w:fldCharType="end"/>
      </w:r>
    </w:p>
    <w:p w14:paraId="5D58C812" w14:textId="77777777" w:rsidR="009B6D58" w:rsidRDefault="009B6D58" w:rsidP="009B6D58">
      <w:pPr>
        <w:pStyle w:val="TableofFigures"/>
        <w:tabs>
          <w:tab w:val="right" w:leader="dot" w:pos="8777"/>
        </w:tabs>
        <w:spacing w:line="360" w:lineRule="auto"/>
        <w:rPr>
          <w:noProof/>
          <w:lang w:bidi="si-LK"/>
        </w:rPr>
      </w:pPr>
      <w:r>
        <w:rPr>
          <w:noProof/>
        </w:rPr>
        <w:t>Tabuľka 9 – confusion matica pre fold 0 pre východiskového modelu</w:t>
      </w:r>
      <w:r>
        <w:rPr>
          <w:noProof/>
        </w:rPr>
        <w:tab/>
      </w:r>
      <w:r>
        <w:rPr>
          <w:noProof/>
        </w:rPr>
        <w:fldChar w:fldCharType="begin"/>
      </w:r>
      <w:r>
        <w:rPr>
          <w:noProof/>
        </w:rPr>
        <w:instrText xml:space="preserve"> PAGEREF _Toc450070379 \h </w:instrText>
      </w:r>
      <w:r>
        <w:rPr>
          <w:noProof/>
        </w:rPr>
      </w:r>
      <w:r>
        <w:rPr>
          <w:noProof/>
        </w:rPr>
        <w:fldChar w:fldCharType="separate"/>
      </w:r>
      <w:r w:rsidR="001B74CA">
        <w:rPr>
          <w:noProof/>
        </w:rPr>
        <w:t>44</w:t>
      </w:r>
      <w:r>
        <w:rPr>
          <w:noProof/>
        </w:rPr>
        <w:fldChar w:fldCharType="end"/>
      </w:r>
    </w:p>
    <w:p w14:paraId="32004BAF" w14:textId="77777777" w:rsidR="009B6D58" w:rsidRDefault="009B6D58" w:rsidP="009B6D58">
      <w:pPr>
        <w:pStyle w:val="TableofFigures"/>
        <w:tabs>
          <w:tab w:val="right" w:leader="dot" w:pos="8777"/>
        </w:tabs>
        <w:spacing w:line="360" w:lineRule="auto"/>
        <w:rPr>
          <w:noProof/>
          <w:lang w:bidi="si-LK"/>
        </w:rPr>
      </w:pPr>
      <w:r>
        <w:rPr>
          <w:noProof/>
        </w:rPr>
        <w:t>Tabuľka 10 – výsledky sietí pre rozpoznávanie veku</w:t>
      </w:r>
      <w:r>
        <w:rPr>
          <w:noProof/>
        </w:rPr>
        <w:tab/>
      </w:r>
      <w:r>
        <w:rPr>
          <w:noProof/>
        </w:rPr>
        <w:fldChar w:fldCharType="begin"/>
      </w:r>
      <w:r>
        <w:rPr>
          <w:noProof/>
        </w:rPr>
        <w:instrText xml:space="preserve"> PAGEREF _Toc450070380 \h </w:instrText>
      </w:r>
      <w:r>
        <w:rPr>
          <w:noProof/>
        </w:rPr>
      </w:r>
      <w:r>
        <w:rPr>
          <w:noProof/>
        </w:rPr>
        <w:fldChar w:fldCharType="separate"/>
      </w:r>
      <w:r w:rsidR="001B74CA">
        <w:rPr>
          <w:noProof/>
        </w:rPr>
        <w:t>48</w:t>
      </w:r>
      <w:r>
        <w:rPr>
          <w:noProof/>
        </w:rPr>
        <w:fldChar w:fldCharType="end"/>
      </w:r>
    </w:p>
    <w:p w14:paraId="506436B0" w14:textId="77777777" w:rsidR="009B6D58" w:rsidRDefault="009B6D58" w:rsidP="009B6D58">
      <w:pPr>
        <w:pStyle w:val="TableofFigures"/>
        <w:tabs>
          <w:tab w:val="right" w:leader="dot" w:pos="8777"/>
        </w:tabs>
        <w:spacing w:line="360" w:lineRule="auto"/>
        <w:rPr>
          <w:noProof/>
          <w:lang w:bidi="si-LK"/>
        </w:rPr>
      </w:pPr>
      <w:r>
        <w:rPr>
          <w:noProof/>
        </w:rPr>
        <w:t>Tabuľka 11 – výsledky sietí pre rozpoznávanie veku po pridaní GROUPS databázy</w:t>
      </w:r>
      <w:r>
        <w:rPr>
          <w:noProof/>
        </w:rPr>
        <w:tab/>
      </w:r>
      <w:r>
        <w:rPr>
          <w:noProof/>
        </w:rPr>
        <w:fldChar w:fldCharType="begin"/>
      </w:r>
      <w:r>
        <w:rPr>
          <w:noProof/>
        </w:rPr>
        <w:instrText xml:space="preserve"> PAGEREF _Toc450070381 \h </w:instrText>
      </w:r>
      <w:r>
        <w:rPr>
          <w:noProof/>
        </w:rPr>
      </w:r>
      <w:r>
        <w:rPr>
          <w:noProof/>
        </w:rPr>
        <w:fldChar w:fldCharType="separate"/>
      </w:r>
      <w:r w:rsidR="001B74CA">
        <w:rPr>
          <w:noProof/>
        </w:rPr>
        <w:t>48</w:t>
      </w:r>
      <w:r>
        <w:rPr>
          <w:noProof/>
        </w:rPr>
        <w:fldChar w:fldCharType="end"/>
      </w:r>
    </w:p>
    <w:p w14:paraId="2F92EE08" w14:textId="77777777" w:rsidR="009B6D58" w:rsidRDefault="009B6D58" w:rsidP="009B6D58">
      <w:pPr>
        <w:pStyle w:val="TableofFigures"/>
        <w:tabs>
          <w:tab w:val="right" w:leader="dot" w:pos="8777"/>
        </w:tabs>
        <w:spacing w:line="360" w:lineRule="auto"/>
        <w:rPr>
          <w:noProof/>
          <w:lang w:bidi="si-LK"/>
        </w:rPr>
      </w:pPr>
      <w:r>
        <w:rPr>
          <w:noProof/>
        </w:rPr>
        <w:t>Tabuľka 12 – podrobné výsledky pre vekové kategórie regresora veku</w:t>
      </w:r>
      <w:r>
        <w:rPr>
          <w:noProof/>
        </w:rPr>
        <w:tab/>
      </w:r>
      <w:r>
        <w:rPr>
          <w:noProof/>
        </w:rPr>
        <w:fldChar w:fldCharType="begin"/>
      </w:r>
      <w:r>
        <w:rPr>
          <w:noProof/>
        </w:rPr>
        <w:instrText xml:space="preserve"> PAGEREF _Toc450070382 \h </w:instrText>
      </w:r>
      <w:r>
        <w:rPr>
          <w:noProof/>
        </w:rPr>
      </w:r>
      <w:r>
        <w:rPr>
          <w:noProof/>
        </w:rPr>
        <w:fldChar w:fldCharType="separate"/>
      </w:r>
      <w:r w:rsidR="001B74CA">
        <w:rPr>
          <w:noProof/>
        </w:rPr>
        <w:t>50</w:t>
      </w:r>
      <w:r>
        <w:rPr>
          <w:noProof/>
        </w:rPr>
        <w:fldChar w:fldCharType="end"/>
      </w:r>
    </w:p>
    <w:p w14:paraId="316F805B" w14:textId="29EDFDC4" w:rsidR="00D825F0" w:rsidRPr="00D825F0" w:rsidRDefault="00F80E05" w:rsidP="00042828">
      <w:pPr>
        <w:pStyle w:val="Heading1"/>
        <w:numPr>
          <w:ilvl w:val="0"/>
          <w:numId w:val="0"/>
        </w:numPr>
        <w:spacing w:line="360" w:lineRule="auto"/>
      </w:pPr>
      <w:r w:rsidRPr="00613872">
        <w:rPr>
          <w:sz w:val="22"/>
          <w:szCs w:val="22"/>
        </w:rPr>
        <w:lastRenderedPageBreak/>
        <w:fldChar w:fldCharType="end"/>
      </w:r>
      <w:bookmarkStart w:id="1" w:name="_Toc450087535"/>
      <w:r w:rsidR="00430B02">
        <w:t>Úvod</w:t>
      </w:r>
      <w:bookmarkEnd w:id="1"/>
    </w:p>
    <w:p w14:paraId="73CB5C3F" w14:textId="48F04BA3" w:rsidR="00430B02" w:rsidRDefault="00B40192" w:rsidP="00430B02">
      <w:pPr>
        <w:pStyle w:val="Style1"/>
      </w:pPr>
      <w:r>
        <w:t>Slávny český spisovateľ Karel Čapek v knihe R.U.R prvýkrát v  histórií zadefinoval pojem „</w:t>
      </w:r>
      <w:r w:rsidRPr="00B40192">
        <w:rPr>
          <w:i/>
          <w:iCs/>
        </w:rPr>
        <w:t>robot</w:t>
      </w:r>
      <w:r>
        <w:rPr>
          <w:i/>
          <w:iCs/>
        </w:rPr>
        <w:t xml:space="preserve">“. </w:t>
      </w:r>
      <w:r w:rsidR="008A1423">
        <w:t xml:space="preserve">Roboti </w:t>
      </w:r>
      <w:r w:rsidR="00126C59">
        <w:t>pracovali</w:t>
      </w:r>
      <w:r w:rsidR="008A1423">
        <w:t xml:space="preserve"> v továrňach, aby ľudia nemuseli</w:t>
      </w:r>
      <w:r w:rsidR="002567B2">
        <w:t>, ale j</w:t>
      </w:r>
      <w:r w:rsidR="008A1423">
        <w:t xml:space="preserve">edného dňa sa vzbúrili, zničili ľudstvo a ovládli svet. Tento koncept sa s nástupom počítačov stal veľmi obľúbený a filmári sa už 30 rokov točia okolo myšlienky, že </w:t>
      </w:r>
      <w:r w:rsidR="002567B2">
        <w:t xml:space="preserve">sa </w:t>
      </w:r>
      <w:r w:rsidR="008A1423">
        <w:t xml:space="preserve">stroje, ktoré nám budú robiť sluhov, raz </w:t>
      </w:r>
      <w:r w:rsidR="002567B2">
        <w:t xml:space="preserve">povstanú </w:t>
      </w:r>
      <w:r w:rsidR="008A1423">
        <w:t>a ovládnu nás.</w:t>
      </w:r>
    </w:p>
    <w:p w14:paraId="71958F58" w14:textId="1E2C41C1" w:rsidR="008A1423" w:rsidRDefault="008A1423" w:rsidP="00430B02">
      <w:pPr>
        <w:pStyle w:val="Style1"/>
      </w:pPr>
      <w:r>
        <w:t xml:space="preserve">Laika by </w:t>
      </w:r>
      <w:r w:rsidR="002567B2">
        <w:t xml:space="preserve">rapídny </w:t>
      </w:r>
      <w:r>
        <w:t xml:space="preserve">nástup a  rozvoj umelej inteligencie za posledných 10 rokov mohol znepokojovať, ale my sme sa napriek všetkých hrozbám </w:t>
      </w:r>
      <w:r w:rsidR="00126C59">
        <w:t xml:space="preserve">( ktorým neveríme ) </w:t>
      </w:r>
      <w:r>
        <w:t xml:space="preserve">rozhodli prípadným novým vládcom Zeme pomôcť a v tejto práci sa venujeme téme </w:t>
      </w:r>
      <w:r w:rsidR="002567B2">
        <w:t>klasifikácie obrazu ľudských tvárí</w:t>
      </w:r>
      <w:r>
        <w:t xml:space="preserve"> pomocou konvolučných neurónových sietí. </w:t>
      </w:r>
    </w:p>
    <w:p w14:paraId="41E2477A" w14:textId="5D4F485E" w:rsidR="008A1423" w:rsidRDefault="002567B2" w:rsidP="00430B02">
      <w:pPr>
        <w:pStyle w:val="Style1"/>
      </w:pPr>
      <w:r>
        <w:t>Umelé n</w:t>
      </w:r>
      <w:r w:rsidR="008A1423">
        <w:t>eurónov</w:t>
      </w:r>
      <w:r>
        <w:t xml:space="preserve">é siete posledných 10 rokov zažívajú  svoje zlaté obdobie. Veľké </w:t>
      </w:r>
      <w:r w:rsidR="00A17F64">
        <w:t xml:space="preserve">technologické </w:t>
      </w:r>
      <w:r>
        <w:t xml:space="preserve">korporácie </w:t>
      </w:r>
      <w:r w:rsidR="00A17F64">
        <w:t>ako Google, Mi</w:t>
      </w:r>
      <w:r>
        <w:t>c</w:t>
      </w:r>
      <w:r w:rsidR="00A17F64">
        <w:t>r</w:t>
      </w:r>
      <w:r>
        <w:t xml:space="preserve">osoft alebo Facebook investujú </w:t>
      </w:r>
      <w:r w:rsidR="00126C59">
        <w:t>milióny dolárov do ich výskumu a u</w:t>
      </w:r>
      <w:r>
        <w:t xml:space="preserve">kazuje sa, že toto zjednodušené napodobenie ľudského mozgu, </w:t>
      </w:r>
      <w:r w:rsidR="00126C59">
        <w:t xml:space="preserve"> je jednou</w:t>
      </w:r>
      <w:r>
        <w:t xml:space="preserve"> z najefektívnejších a najuniverzálnejších metód strojového učenia. Posledné roky sa stali populárne konvolučné siete určené na rozpozn</w:t>
      </w:r>
      <w:r w:rsidR="00A17F64">
        <w:t>ávanie obrazu. M</w:t>
      </w:r>
      <w:r>
        <w:t>ôžeme nájsť desiatky vedeckých publikácií, ktoré dokazujú, že sa jedná o veľmi efektívny nástroj.</w:t>
      </w:r>
    </w:p>
    <w:p w14:paraId="460D8D13" w14:textId="46EA7E67" w:rsidR="00A17F64" w:rsidRDefault="00076318" w:rsidP="00430B02">
      <w:pPr>
        <w:pStyle w:val="Style1"/>
      </w:pPr>
      <w:r>
        <w:t>V práci sa zaoberáme t</w:t>
      </w:r>
      <w:r w:rsidR="00A17F64">
        <w:t xml:space="preserve">ým, ako </w:t>
      </w:r>
      <w:r w:rsidR="00ED3D45">
        <w:t xml:space="preserve">pomocou konvolučných neurónových sietí </w:t>
      </w:r>
      <w:r>
        <w:t xml:space="preserve">implementovať rozpoznávanie pohlavia a veku u ľudí. </w:t>
      </w:r>
      <w:r w:rsidR="00A17F64">
        <w:t>V prvej kapitole si priblížime teóriu</w:t>
      </w:r>
      <w:r w:rsidR="00ED3D45">
        <w:t xml:space="preserve"> a vysvetlíme si  čo sú obyčajné</w:t>
      </w:r>
      <w:r w:rsidR="00A17F64">
        <w:t xml:space="preserve"> a konvolučné neurónové siete.</w:t>
      </w:r>
    </w:p>
    <w:p w14:paraId="6A2B7202" w14:textId="0000663F" w:rsidR="002567B2" w:rsidRDefault="00A17F64" w:rsidP="00430B02">
      <w:pPr>
        <w:pStyle w:val="Style1"/>
      </w:pPr>
      <w:r>
        <w:t>V druhej kapitole si u</w:t>
      </w:r>
      <w:r w:rsidR="00076318">
        <w:t xml:space="preserve">kážeme ako </w:t>
      </w:r>
      <w:r>
        <w:t xml:space="preserve">sme na trénovanie </w:t>
      </w:r>
      <w:r w:rsidR="00126C59">
        <w:t>neurónových</w:t>
      </w:r>
      <w:r>
        <w:t xml:space="preserve"> sietí použili </w:t>
      </w:r>
      <w:r w:rsidR="00076318">
        <w:t>populárny Caffe</w:t>
      </w:r>
      <w:r w:rsidR="00076318" w:rsidRPr="00076318">
        <w:t xml:space="preserve"> </w:t>
      </w:r>
      <w:sdt>
        <w:sdtPr>
          <w:id w:val="693271735"/>
          <w:citation/>
        </w:sdtPr>
        <w:sdtEndPr/>
        <w:sdtContent>
          <w:r w:rsidR="00076318" w:rsidRPr="005624EA">
            <w:fldChar w:fldCharType="begin"/>
          </w:r>
          <w:r w:rsidR="00076318">
            <w:instrText xml:space="preserve">CITATION Jia14 \l 1051 </w:instrText>
          </w:r>
          <w:r w:rsidR="00076318" w:rsidRPr="005624EA">
            <w:fldChar w:fldCharType="separate"/>
          </w:r>
          <w:r w:rsidR="00076318">
            <w:rPr>
              <w:noProof/>
            </w:rPr>
            <w:t>[6]</w:t>
          </w:r>
          <w:r w:rsidR="00076318" w:rsidRPr="005624EA">
            <w:fldChar w:fldCharType="end"/>
          </w:r>
        </w:sdtContent>
      </w:sdt>
      <w:r w:rsidR="00076318">
        <w:t xml:space="preserve">  framework</w:t>
      </w:r>
      <w:r w:rsidR="00126C59">
        <w:t xml:space="preserve">, ako s ním efektívne pracovať a ako použiť natrénované siete do GUI aplikácie. </w:t>
      </w:r>
      <w:r>
        <w:t>V závere práce si r</w:t>
      </w:r>
      <w:r w:rsidR="00076318">
        <w:t>ozoberieme</w:t>
      </w:r>
      <w:r w:rsidR="00ED3D45">
        <w:t>,</w:t>
      </w:r>
      <w:r w:rsidR="00076318">
        <w:t xml:space="preserve"> </w:t>
      </w:r>
      <w:r w:rsidR="00126C59">
        <w:t>akým</w:t>
      </w:r>
      <w:r w:rsidR="00D825F0">
        <w:t xml:space="preserve"> spôsobom sme robili experiment</w:t>
      </w:r>
      <w:r w:rsidR="00126C59">
        <w:t xml:space="preserve"> a čo jeho</w:t>
      </w:r>
      <w:r>
        <w:t xml:space="preserve"> </w:t>
      </w:r>
      <w:r w:rsidR="00076318">
        <w:t>v</w:t>
      </w:r>
      <w:r w:rsidR="00126C59">
        <w:t xml:space="preserve">ýsledky znamenajú. </w:t>
      </w:r>
    </w:p>
    <w:p w14:paraId="10815408" w14:textId="77777777" w:rsidR="002567B2" w:rsidRPr="00B40192" w:rsidRDefault="002567B2" w:rsidP="00430B02">
      <w:pPr>
        <w:pStyle w:val="Style1"/>
      </w:pPr>
    </w:p>
    <w:p w14:paraId="69EA2DEB" w14:textId="77777777" w:rsidR="00A07CF0" w:rsidRPr="005624EA" w:rsidRDefault="00DB73E3" w:rsidP="00CB62E3">
      <w:pPr>
        <w:pStyle w:val="Standard"/>
        <w:spacing w:line="360" w:lineRule="auto"/>
        <w:jc w:val="both"/>
      </w:pPr>
      <w:r>
        <w:br w:type="page"/>
      </w:r>
    </w:p>
    <w:p w14:paraId="57F08DA6" w14:textId="5AFC8890" w:rsidR="00CB62E3" w:rsidRPr="005624EA" w:rsidRDefault="00A974F3" w:rsidP="00895C3A">
      <w:pPr>
        <w:pStyle w:val="Heading1"/>
      </w:pPr>
      <w:bookmarkStart w:id="2" w:name="h.oz3stn3nwnmd"/>
      <w:bookmarkStart w:id="3" w:name="_Toc450087536"/>
      <w:bookmarkEnd w:id="2"/>
      <w:r w:rsidRPr="005624EA">
        <w:lastRenderedPageBreak/>
        <w:t xml:space="preserve">Umelé </w:t>
      </w:r>
      <w:r w:rsidR="00AD61FF" w:rsidRPr="005624EA">
        <w:t>neurónové</w:t>
      </w:r>
      <w:r w:rsidRPr="005624EA">
        <w:t xml:space="preserve"> siete</w:t>
      </w:r>
      <w:bookmarkEnd w:id="3"/>
      <w:r w:rsidR="00997F26" w:rsidRPr="005624EA">
        <w:t xml:space="preserve"> </w:t>
      </w:r>
    </w:p>
    <w:p w14:paraId="39FB1313" w14:textId="6DF91533" w:rsidR="0046681A" w:rsidRDefault="00A974F3" w:rsidP="0069162C">
      <w:pPr>
        <w:pStyle w:val="Style1"/>
      </w:pPr>
      <w:r w:rsidRPr="005624EA">
        <w:t xml:space="preserve">Umelé </w:t>
      </w:r>
      <w:r w:rsidR="00AD61FF" w:rsidRPr="005624EA">
        <w:t>neurónové</w:t>
      </w:r>
      <w:r w:rsidRPr="005624EA">
        <w:t xml:space="preserve"> siete ( artificial neural networks ) sú momentálne jednou z </w:t>
      </w:r>
      <w:r w:rsidR="00AD61FF" w:rsidRPr="005624EA">
        <w:t>najpopulárnejších</w:t>
      </w:r>
      <w:r w:rsidRPr="005624EA">
        <w:t xml:space="preserve"> a najpoužívanejších metód strojového učenia. Tieto matematické modely sú inšpirované biologickými neurónovými sieťami v </w:t>
      </w:r>
      <w:r w:rsidR="005D4D31">
        <w:t>mozgu</w:t>
      </w:r>
      <w:r w:rsidRPr="005624EA">
        <w:t xml:space="preserve">. </w:t>
      </w:r>
      <w:r w:rsidR="00AD61FF" w:rsidRPr="005624EA">
        <w:t>Keďže</w:t>
      </w:r>
      <w:r w:rsidRPr="005624EA">
        <w:t xml:space="preserve"> stále presne nevieme ako funguje učenie biologických neurónových sietí, </w:t>
      </w:r>
      <w:r w:rsidR="00360229">
        <w:t xml:space="preserve"> </w:t>
      </w:r>
      <w:r w:rsidRPr="005624EA">
        <w:t xml:space="preserve">nejedná </w:t>
      </w:r>
      <w:r w:rsidR="00360229">
        <w:t xml:space="preserve">sa </w:t>
      </w:r>
      <w:r w:rsidRPr="005624EA">
        <w:t>o presnú simuláciu reálnych biologických proce</w:t>
      </w:r>
      <w:r w:rsidR="00907A81">
        <w:t>sov, ale len o</w:t>
      </w:r>
      <w:r w:rsidR="00A72D3B">
        <w:t xml:space="preserve"> ich </w:t>
      </w:r>
      <w:r w:rsidR="00907A81">
        <w:t>čiastočné napodobenie</w:t>
      </w:r>
      <w:r w:rsidR="005D4D31">
        <w:t xml:space="preserve"> a </w:t>
      </w:r>
      <w:r w:rsidRPr="005624EA">
        <w:t>n</w:t>
      </w:r>
      <w:r w:rsidR="005D4D31">
        <w:t>iektoré typ</w:t>
      </w:r>
      <w:r w:rsidR="0046681A">
        <w:t>y</w:t>
      </w:r>
      <w:r w:rsidRPr="005624EA">
        <w:t xml:space="preserve"> sietí vôbec </w:t>
      </w:r>
      <w:r w:rsidR="005D4D31">
        <w:t>nemajú prírodný náprotivok</w:t>
      </w:r>
      <w:r w:rsidR="00A72D3B">
        <w:t xml:space="preserve">. </w:t>
      </w:r>
    </w:p>
    <w:p w14:paraId="42770E1E" w14:textId="70178356" w:rsidR="00E50028" w:rsidRPr="005624EA" w:rsidRDefault="00A72D3B" w:rsidP="0069162C">
      <w:pPr>
        <w:pStyle w:val="Style1"/>
      </w:pPr>
      <w:r>
        <w:t>V práci si</w:t>
      </w:r>
      <w:r w:rsidR="00A974F3" w:rsidRPr="005624EA">
        <w:t xml:space="preserve"> </w:t>
      </w:r>
      <w:r>
        <w:t xml:space="preserve">vysvetlíme jednoduchú plne prepojenú neurónovú sieť učiacu sa pomocou algoritmu spätnej propagácie, čo </w:t>
      </w:r>
      <w:r w:rsidR="005D4D31">
        <w:t>neskôr rozšírime o</w:t>
      </w:r>
      <w:r w:rsidR="00A974F3" w:rsidRPr="005624EA">
        <w:t xml:space="preserve"> hlboké učenie ( de</w:t>
      </w:r>
      <w:r>
        <w:t xml:space="preserve">ep learning ) a konvolučné siete. </w:t>
      </w:r>
      <w:r w:rsidR="005D4D31">
        <w:t>Nakoniec si p</w:t>
      </w:r>
      <w:r>
        <w:t xml:space="preserve">riblížime si, </w:t>
      </w:r>
      <w:r w:rsidR="00907A81">
        <w:t>ako sme</w:t>
      </w:r>
      <w:r w:rsidR="005D4D31">
        <w:t xml:space="preserve"> ich použili</w:t>
      </w:r>
      <w:r w:rsidR="00907A81">
        <w:t xml:space="preserve"> na </w:t>
      </w:r>
      <w:r>
        <w:t xml:space="preserve">riešenie problému </w:t>
      </w:r>
      <w:r w:rsidR="00907A81">
        <w:t>rozpoznávanie pohlavia a veku.</w:t>
      </w:r>
      <w:r w:rsidRPr="00A72D3B">
        <w:t xml:space="preserve"> </w:t>
      </w:r>
      <w:sdt>
        <w:sdtPr>
          <w:id w:val="67708795"/>
          <w:citation/>
        </w:sdtPr>
        <w:sdtEndPr/>
        <w:sdtContent>
          <w:r w:rsidRPr="005624EA">
            <w:fldChar w:fldCharType="begin"/>
          </w:r>
          <w:r>
            <w:instrText xml:space="preserve">CITATION Vla97 \l 1051 </w:instrText>
          </w:r>
          <w:r w:rsidRPr="005624EA">
            <w:fldChar w:fldCharType="separate"/>
          </w:r>
          <w:r w:rsidR="00BA7820">
            <w:rPr>
              <w:noProof/>
            </w:rPr>
            <w:t>[1]</w:t>
          </w:r>
          <w:r w:rsidRPr="005624EA">
            <w:fldChar w:fldCharType="end"/>
          </w:r>
        </w:sdtContent>
      </w:sdt>
    </w:p>
    <w:p w14:paraId="6C65758E" w14:textId="009F0899" w:rsidR="00CB62E3" w:rsidRPr="005624EA" w:rsidRDefault="00A974F3" w:rsidP="005D4F5B">
      <w:pPr>
        <w:pStyle w:val="Heading2"/>
      </w:pPr>
      <w:bookmarkStart w:id="4" w:name="h.6ynmpgi8ybsb"/>
      <w:bookmarkStart w:id="5" w:name="_Toc450087537"/>
      <w:bookmarkEnd w:id="4"/>
      <w:r w:rsidRPr="005624EA">
        <w:t>Viacvrstvová plne prepojená neurónová sieť</w:t>
      </w:r>
      <w:bookmarkEnd w:id="5"/>
      <w:r w:rsidR="00997F26" w:rsidRPr="005624EA">
        <w:t xml:space="preserve"> </w:t>
      </w:r>
    </w:p>
    <w:p w14:paraId="0B5BAE91" w14:textId="3C3ADF8E" w:rsidR="00E50028" w:rsidRPr="005624EA" w:rsidRDefault="00A974F3" w:rsidP="002E2ACB">
      <w:pPr>
        <w:pStyle w:val="Style1"/>
      </w:pPr>
      <w:r w:rsidRPr="005624EA">
        <w:t xml:space="preserve">V tejto časti si rozoberieme učenie s učiteľom plne prepojenej neurónovej siete pomocou algoritmu spätnej propagácie. </w:t>
      </w:r>
      <w:r w:rsidR="005D4D31">
        <w:t>Pri tomto type učenia</w:t>
      </w:r>
      <w:r w:rsidRPr="005624EA">
        <w:t xml:space="preserve"> potrebujeme mať trénovaciu množinu, ktorá sa delí na vstupy a výstupy. Formálne trénovaciu množinu môžeme definovať ako pole </w:t>
      </w:r>
      <w:r w:rsidRPr="00907A81">
        <w:rPr>
          <w:i/>
          <w:iCs/>
        </w:rPr>
        <w:t>n</w:t>
      </w:r>
      <w:r w:rsidRPr="005624EA">
        <w:t xml:space="preserve"> rozmerných vektorov, pričom výstup</w:t>
      </w:r>
      <w:r w:rsidR="0046681A">
        <w:t>om</w:t>
      </w:r>
      <w:r w:rsidRPr="005624EA">
        <w:t xml:space="preserve"> je skalár. </w:t>
      </w:r>
    </w:p>
    <w:p w14:paraId="5744AC64" w14:textId="77777777" w:rsidR="00E50028" w:rsidRPr="005624EA" w:rsidRDefault="00A974F3" w:rsidP="002E2ACB">
      <w:pPr>
        <w:pStyle w:val="Standard"/>
        <w:spacing w:line="360" w:lineRule="auto"/>
        <w:ind w:firstLine="397"/>
        <w:jc w:val="both"/>
        <w:rPr>
          <w:rFonts w:ascii="Times New Roman" w:eastAsia="Times New Roman" w:hAnsi="Times New Roman" w:cs="Times New Roman"/>
          <w:sz w:val="24"/>
          <w:szCs w:val="24"/>
        </w:rPr>
      </w:pPr>
      <w:r w:rsidRPr="005624EA">
        <w:rPr>
          <w:rFonts w:ascii="Times New Roman" w:eastAsia="Times New Roman" w:hAnsi="Times New Roman" w:cs="Times New Roman"/>
          <w:sz w:val="24"/>
          <w:szCs w:val="24"/>
        </w:rPr>
        <w:t xml:space="preserve">Formálnejší zápis : </w:t>
      </w:r>
    </w:p>
    <w:p w14:paraId="00966F9E" w14:textId="77777777" w:rsidR="00A367D3" w:rsidRPr="005624EA" w:rsidRDefault="00E05113" w:rsidP="00CB62E3">
      <w:pPr>
        <w:pStyle w:val="Standard"/>
        <w:spacing w:line="360" w:lineRule="auto"/>
        <w:ind w:right="9"/>
        <w:jc w:val="both"/>
        <w:rPr>
          <w:rFonts w:ascii="Times New Roman" w:eastAsia="Times New Roman" w:hAnsi="Times New Roman" w:cs="Times New Roman"/>
          <w:sz w:val="28"/>
          <w:szCs w:val="24"/>
        </w:rPr>
      </w:pPr>
      <m:oMathPara>
        <m:oMath>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x</m:t>
              </m:r>
            </m:e>
            <m:sub>
              <m:r>
                <w:rPr>
                  <w:rFonts w:ascii="Cambria Math" w:eastAsia="Times New Roman" w:hAnsi="Cambria Math" w:cs="Aparajita"/>
                  <w:sz w:val="28"/>
                  <w:szCs w:val="24"/>
                </w:rPr>
                <m:t>1</m:t>
              </m:r>
            </m:sub>
          </m:sSub>
          <m:r>
            <w:rPr>
              <w:rFonts w:ascii="Cambria Math" w:eastAsia="Times New Roman" w:hAnsi="Cambria Math" w:cs="Aparajita"/>
              <w:sz w:val="28"/>
              <w:szCs w:val="24"/>
            </w:rPr>
            <m:t xml:space="preserve"> </m:t>
          </m:r>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x</m:t>
              </m:r>
            </m:e>
            <m:sub>
              <m:r>
                <w:rPr>
                  <w:rFonts w:ascii="Cambria Math" w:eastAsia="Times New Roman" w:hAnsi="Cambria Math" w:cs="Aparajita"/>
                  <w:sz w:val="28"/>
                  <w:szCs w:val="24"/>
                </w:rPr>
                <m:t>2</m:t>
              </m:r>
            </m:sub>
          </m:sSub>
          <m:r>
            <w:rPr>
              <w:rFonts w:ascii="Cambria Math" w:eastAsia="Times New Roman" w:hAnsi="Cambria Math" w:cs="Aparajita"/>
              <w:sz w:val="28"/>
              <w:szCs w:val="24"/>
            </w:rPr>
            <m:t xml:space="preserve"> </m:t>
          </m:r>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x</m:t>
              </m:r>
            </m:e>
            <m:sub>
              <m:r>
                <w:rPr>
                  <w:rFonts w:ascii="Cambria Math" w:eastAsia="Times New Roman" w:hAnsi="Cambria Math" w:cs="Aparajita"/>
                  <w:sz w:val="28"/>
                  <w:szCs w:val="24"/>
                </w:rPr>
                <m:t>3</m:t>
              </m:r>
            </m:sub>
          </m:sSub>
          <m:r>
            <w:rPr>
              <w:rFonts w:ascii="Cambria Math" w:eastAsia="Times New Roman" w:hAnsi="Cambria Math" w:cs="Aparajita"/>
              <w:sz w:val="28"/>
              <w:szCs w:val="24"/>
            </w:rPr>
            <m:t xml:space="preserve">… </m:t>
          </m:r>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x</m:t>
              </m:r>
            </m:e>
            <m:sub>
              <m:r>
                <w:rPr>
                  <w:rFonts w:ascii="Cambria Math" w:eastAsia="Times New Roman" w:hAnsi="Cambria Math" w:cs="Aparajita"/>
                  <w:sz w:val="28"/>
                  <w:szCs w:val="24"/>
                </w:rPr>
                <m:t>n</m:t>
              </m:r>
            </m:sub>
          </m:sSub>
          <m:r>
            <w:rPr>
              <w:rFonts w:ascii="Cambria Math" w:eastAsia="Times New Roman" w:hAnsi="Cambria Math" w:cs="Aparajita"/>
              <w:sz w:val="28"/>
              <w:szCs w:val="24"/>
            </w:rPr>
            <m:t xml:space="preserve">    </m:t>
          </m:r>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x</m:t>
              </m:r>
            </m:e>
            <m:sub>
              <m:r>
                <w:rPr>
                  <w:rFonts w:ascii="Cambria Math" w:eastAsia="Times New Roman" w:hAnsi="Cambria Math" w:cs="Aparajita"/>
                  <w:sz w:val="28"/>
                  <w:szCs w:val="24"/>
                </w:rPr>
                <m:t>i</m:t>
              </m:r>
            </m:sub>
          </m:sSub>
          <m:r>
            <w:rPr>
              <w:rFonts w:ascii="Cambria Math" w:eastAsia="Times New Roman" w:hAnsi="Cambria Math" w:cs="Aparajita"/>
              <w:sz w:val="28"/>
              <w:szCs w:val="24"/>
            </w:rPr>
            <m:t>∈</m:t>
          </m:r>
          <m:sSup>
            <m:sSupPr>
              <m:ctrlPr>
                <w:rPr>
                  <w:rFonts w:ascii="Cambria Math" w:eastAsia="Times New Roman" w:hAnsi="Cambria Math" w:cs="Aparajita"/>
                  <w:i/>
                  <w:sz w:val="28"/>
                  <w:szCs w:val="24"/>
                </w:rPr>
              </m:ctrlPr>
            </m:sSupPr>
            <m:e>
              <m:r>
                <w:rPr>
                  <w:rFonts w:ascii="Cambria Math" w:eastAsia="Times New Roman" w:hAnsi="Cambria Math" w:cs="Aparajita"/>
                  <w:sz w:val="28"/>
                  <w:szCs w:val="24"/>
                </w:rPr>
                <m:t>R</m:t>
              </m:r>
            </m:e>
            <m:sup>
              <m:r>
                <w:rPr>
                  <w:rFonts w:ascii="Cambria Math" w:eastAsia="Times New Roman" w:hAnsi="Cambria Math" w:cs="Aparajita"/>
                  <w:sz w:val="28"/>
                  <w:szCs w:val="24"/>
                </w:rPr>
                <m:t>n</m:t>
              </m:r>
            </m:sup>
          </m:sSup>
        </m:oMath>
      </m:oMathPara>
    </w:p>
    <w:p w14:paraId="2644BA78" w14:textId="77777777" w:rsidR="00907A81" w:rsidRPr="00907A81" w:rsidRDefault="00E05113" w:rsidP="00CB62E3">
      <w:pPr>
        <w:pStyle w:val="Standard"/>
        <w:spacing w:line="360" w:lineRule="auto"/>
        <w:jc w:val="both"/>
        <w:rPr>
          <w:sz w:val="28"/>
          <w:szCs w:val="24"/>
        </w:rPr>
      </w:pPr>
      <m:oMathPara>
        <m:oMath>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y</m:t>
              </m:r>
            </m:e>
            <m:sub>
              <m:r>
                <w:rPr>
                  <w:rFonts w:ascii="Cambria Math" w:eastAsia="Times New Roman" w:hAnsi="Cambria Math" w:cs="Aparajita"/>
                  <w:sz w:val="28"/>
                  <w:szCs w:val="24"/>
                </w:rPr>
                <m:t>1</m:t>
              </m:r>
            </m:sub>
          </m:sSub>
          <m:r>
            <w:rPr>
              <w:rFonts w:ascii="Cambria Math" w:eastAsia="Times New Roman" w:hAnsi="Cambria Math" w:cs="Aparajita"/>
              <w:sz w:val="28"/>
              <w:szCs w:val="24"/>
            </w:rPr>
            <m:t xml:space="preserve"> </m:t>
          </m:r>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y</m:t>
              </m:r>
            </m:e>
            <m:sub>
              <m:r>
                <w:rPr>
                  <w:rFonts w:ascii="Cambria Math" w:eastAsia="Times New Roman" w:hAnsi="Cambria Math" w:cs="Aparajita"/>
                  <w:sz w:val="28"/>
                  <w:szCs w:val="24"/>
                </w:rPr>
                <m:t>2</m:t>
              </m:r>
            </m:sub>
          </m:sSub>
          <m:r>
            <w:rPr>
              <w:rFonts w:ascii="Cambria Math" w:eastAsia="Times New Roman" w:hAnsi="Cambria Math" w:cs="Aparajita"/>
              <w:sz w:val="28"/>
              <w:szCs w:val="24"/>
            </w:rPr>
            <m:t xml:space="preserve"> </m:t>
          </m:r>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y</m:t>
              </m:r>
            </m:e>
            <m:sub>
              <m:r>
                <w:rPr>
                  <w:rFonts w:ascii="Cambria Math" w:eastAsia="Times New Roman" w:hAnsi="Cambria Math" w:cs="Aparajita"/>
                  <w:sz w:val="28"/>
                  <w:szCs w:val="24"/>
                </w:rPr>
                <m:t>3</m:t>
              </m:r>
            </m:sub>
          </m:sSub>
          <m:r>
            <w:rPr>
              <w:rFonts w:ascii="Cambria Math" w:eastAsia="Times New Roman" w:hAnsi="Cambria Math" w:cs="Aparajita"/>
              <w:sz w:val="28"/>
              <w:szCs w:val="24"/>
            </w:rPr>
            <m:t xml:space="preserve">… </m:t>
          </m:r>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y</m:t>
              </m:r>
            </m:e>
            <m:sub>
              <m:r>
                <w:rPr>
                  <w:rFonts w:ascii="Cambria Math" w:eastAsia="Times New Roman" w:hAnsi="Cambria Math" w:cs="Aparajita"/>
                  <w:sz w:val="28"/>
                  <w:szCs w:val="24"/>
                </w:rPr>
                <m:t>n</m:t>
              </m:r>
            </m:sub>
          </m:sSub>
          <m:r>
            <w:rPr>
              <w:rFonts w:ascii="Cambria Math" w:eastAsia="Times New Roman" w:hAnsi="Cambria Math" w:cs="Aparajita"/>
              <w:sz w:val="28"/>
              <w:szCs w:val="24"/>
            </w:rPr>
            <m:t xml:space="preserve">    </m:t>
          </m:r>
          <m:sSub>
            <m:sSubPr>
              <m:ctrlPr>
                <w:rPr>
                  <w:rFonts w:ascii="Cambria Math" w:eastAsia="Times New Roman" w:hAnsi="Cambria Math" w:cs="Aparajita"/>
                  <w:i/>
                  <w:sz w:val="28"/>
                  <w:szCs w:val="24"/>
                </w:rPr>
              </m:ctrlPr>
            </m:sSubPr>
            <m:e>
              <m:r>
                <w:rPr>
                  <w:rFonts w:ascii="Cambria Math" w:eastAsia="Times New Roman" w:hAnsi="Cambria Math" w:cs="Aparajita"/>
                  <w:sz w:val="28"/>
                  <w:szCs w:val="24"/>
                </w:rPr>
                <m:t>y</m:t>
              </m:r>
            </m:e>
            <m:sub>
              <m:r>
                <w:rPr>
                  <w:rFonts w:ascii="Cambria Math" w:eastAsia="Times New Roman" w:hAnsi="Cambria Math" w:cs="Aparajita"/>
                  <w:sz w:val="28"/>
                  <w:szCs w:val="24"/>
                </w:rPr>
                <m:t>i</m:t>
              </m:r>
            </m:sub>
          </m:sSub>
          <m:r>
            <w:rPr>
              <w:rFonts w:ascii="Cambria Math" w:eastAsia="Times New Roman" w:hAnsi="Cambria Math" w:cs="Aparajita"/>
              <w:sz w:val="28"/>
              <w:szCs w:val="24"/>
            </w:rPr>
            <m:t>∈</m:t>
          </m:r>
          <m:sSup>
            <m:sSupPr>
              <m:ctrlPr>
                <w:rPr>
                  <w:rFonts w:ascii="Cambria Math" w:eastAsia="Times New Roman" w:hAnsi="Cambria Math" w:cs="Aparajita"/>
                  <w:i/>
                  <w:sz w:val="28"/>
                  <w:szCs w:val="24"/>
                </w:rPr>
              </m:ctrlPr>
            </m:sSupPr>
            <m:e>
              <m:r>
                <w:rPr>
                  <w:rFonts w:ascii="Cambria Math" w:eastAsia="Times New Roman" w:hAnsi="Cambria Math" w:cs="Aparajita"/>
                  <w:sz w:val="28"/>
                  <w:szCs w:val="24"/>
                </w:rPr>
                <m:t>R</m:t>
              </m:r>
            </m:e>
            <m:sup>
              <m:r>
                <w:rPr>
                  <w:rFonts w:ascii="Cambria Math" w:eastAsia="Times New Roman" w:hAnsi="Cambria Math" w:cs="Aparajita"/>
                  <w:sz w:val="28"/>
                  <w:szCs w:val="24"/>
                </w:rPr>
                <m:t>n</m:t>
              </m:r>
            </m:sup>
          </m:sSup>
        </m:oMath>
      </m:oMathPara>
    </w:p>
    <w:p w14:paraId="35B25EAB" w14:textId="77777777" w:rsidR="00907A81" w:rsidRPr="005624EA" w:rsidRDefault="00907A81" w:rsidP="00CB62E3">
      <w:pPr>
        <w:pStyle w:val="Standard"/>
        <w:spacing w:line="360" w:lineRule="auto"/>
        <w:jc w:val="both"/>
        <w:rPr>
          <w:sz w:val="28"/>
          <w:szCs w:val="24"/>
        </w:rPr>
      </w:pPr>
    </w:p>
    <w:p w14:paraId="16E699A2" w14:textId="6ABA24B7" w:rsidR="0069162C" w:rsidRDefault="00A974F3" w:rsidP="0069162C">
      <w:pPr>
        <w:pStyle w:val="Style1"/>
      </w:pPr>
      <w:r w:rsidRPr="005624EA">
        <w:t xml:space="preserve">Kde </w:t>
      </w:r>
      <m:oMath>
        <m:sSub>
          <m:sSubPr>
            <m:ctrlPr>
              <w:rPr>
                <w:rFonts w:ascii="Cambria Math" w:hAnsi="Cambria Math" w:cs="Aparajita"/>
                <w:i/>
                <w:sz w:val="28"/>
                <w:szCs w:val="28"/>
              </w:rPr>
            </m:ctrlPr>
          </m:sSubPr>
          <m:e>
            <m:r>
              <w:rPr>
                <w:rFonts w:ascii="Cambria Math" w:hAnsi="Cambria Math" w:cs="Aparajita"/>
                <w:sz w:val="28"/>
                <w:szCs w:val="28"/>
              </w:rPr>
              <m:t>x</m:t>
            </m:r>
          </m:e>
          <m:sub>
            <m:r>
              <w:rPr>
                <w:rFonts w:ascii="Cambria Math" w:hAnsi="Cambria Math" w:cs="Aparajita"/>
                <w:sz w:val="28"/>
                <w:szCs w:val="28"/>
              </w:rPr>
              <m:t>i</m:t>
            </m:r>
          </m:sub>
        </m:sSub>
      </m:oMath>
      <w:r w:rsidRPr="005624EA">
        <w:t xml:space="preserve"> sú trénovacie príklady a </w:t>
      </w:r>
      <m:oMath>
        <m:sSub>
          <m:sSubPr>
            <m:ctrlPr>
              <w:rPr>
                <w:rFonts w:ascii="Cambria Math" w:hAnsi="Cambria Math" w:cs="Aparajita"/>
                <w:i/>
                <w:sz w:val="28"/>
                <w:szCs w:val="28"/>
              </w:rPr>
            </m:ctrlPr>
          </m:sSubPr>
          <m:e>
            <m:r>
              <w:rPr>
                <w:rFonts w:ascii="Cambria Math" w:hAnsi="Cambria Math" w:cs="Aparajita"/>
                <w:sz w:val="28"/>
                <w:szCs w:val="28"/>
              </w:rPr>
              <m:t>y</m:t>
            </m:r>
          </m:e>
          <m:sub>
            <m:r>
              <w:rPr>
                <w:rFonts w:ascii="Cambria Math" w:hAnsi="Cambria Math" w:cs="Aparajita"/>
                <w:sz w:val="28"/>
                <w:szCs w:val="28"/>
              </w:rPr>
              <m:t>i</m:t>
            </m:r>
          </m:sub>
        </m:sSub>
      </m:oMath>
      <w:r w:rsidRPr="005624EA">
        <w:t xml:space="preserve"> sú ich príslušné výstupy. Čo tieto vstupy a výstupy reprezentujú záleží od typu</w:t>
      </w:r>
      <w:r w:rsidR="00A72D3B">
        <w:t xml:space="preserve"> úlohy. V prípade klasifikácie </w:t>
      </w:r>
      <w:r w:rsidRPr="005624EA">
        <w:t xml:space="preserve">chceme určiť do akej triedy </w:t>
      </w:r>
      <w:r w:rsidR="0046681A">
        <w:t xml:space="preserve">patrí </w:t>
      </w:r>
      <w:r w:rsidR="00907A81">
        <w:t xml:space="preserve">trénovací </w:t>
      </w:r>
      <w:r w:rsidR="0046681A">
        <w:t>vzor</w:t>
      </w:r>
      <w:r w:rsidR="00907A81">
        <w:t xml:space="preserve">. Ako </w:t>
      </w:r>
      <w:r w:rsidRPr="005624EA">
        <w:t xml:space="preserve">príklad </w:t>
      </w:r>
      <w:r w:rsidR="00A72D3B">
        <w:t xml:space="preserve">môžeme </w:t>
      </w:r>
      <w:r w:rsidRPr="005624EA">
        <w:t>uviesť túto prácu, ktorej cieľom bolo natrénovať sieť</w:t>
      </w:r>
      <w:r w:rsidR="00907A81">
        <w:t xml:space="preserve"> schopnú určiť pohlavie človeka, teda rozlíšiť medzi dvoma triedami</w:t>
      </w:r>
      <w:r w:rsidR="0046681A">
        <w:t xml:space="preserve"> </w:t>
      </w:r>
      <w:r w:rsidR="00907A81">
        <w:t>: mužom a ženou.</w:t>
      </w:r>
      <w:r w:rsidRPr="005624EA">
        <w:t xml:space="preserve"> </w:t>
      </w:r>
      <w:r w:rsidR="00A72D3B">
        <w:t>Pre túto úlohu by v</w:t>
      </w:r>
      <w:r w:rsidRPr="005624EA">
        <w:t xml:space="preserve">stupom </w:t>
      </w:r>
      <w:r w:rsidR="00907A81">
        <w:t xml:space="preserve">do siete </w:t>
      </w:r>
      <w:r w:rsidR="00A72D3B">
        <w:t>bol</w:t>
      </w:r>
      <w:r w:rsidRPr="005624EA">
        <w:t xml:space="preserve"> vektorizovaný obrázok. </w:t>
      </w:r>
    </w:p>
    <w:p w14:paraId="27A08D02" w14:textId="10DDD112" w:rsidR="00A72D3B" w:rsidRDefault="00A974F3" w:rsidP="0069162C">
      <w:pPr>
        <w:pStyle w:val="Style1"/>
      </w:pPr>
      <w:r w:rsidRPr="005624EA">
        <w:t xml:space="preserve">Plne prepojenú sieť môžeme chápať aj ako orientovaný acyklický graf ( existujú aj cyklické </w:t>
      </w:r>
      <w:r w:rsidR="00A72D3B">
        <w:t>siete</w:t>
      </w:r>
      <w:r w:rsidR="0046681A">
        <w:t xml:space="preserve"> </w:t>
      </w:r>
      <w:r w:rsidRPr="005624EA">
        <w:t>), kde uzly predstavujú jednotlivé neuróny a váha hrany</w:t>
      </w:r>
      <w:r w:rsidR="0046681A">
        <w:t xml:space="preserve"> </w:t>
      </w:r>
      <w:r w:rsidRPr="005624EA">
        <w:t>(</w:t>
      </w:r>
      <w:r w:rsidR="0046681A">
        <w:t xml:space="preserve"> </w:t>
      </w:r>
      <w:r w:rsidRPr="005624EA">
        <w:t xml:space="preserve">zväčša na intervale </w:t>
      </w:r>
      <w:r w:rsidR="00CA33AF" w:rsidRPr="005624EA">
        <w:t xml:space="preserve"> </w:t>
      </w:r>
      <w:r w:rsidRPr="005624EA">
        <w:t>&lt;0,1&gt; )</w:t>
      </w:r>
      <w:r w:rsidR="00BC1C78">
        <w:t xml:space="preserve"> </w:t>
      </w:r>
      <w:r w:rsidR="0046681A">
        <w:t xml:space="preserve">reprezentuje relatívnu </w:t>
      </w:r>
      <w:r w:rsidRPr="005624EA">
        <w:t xml:space="preserve">dôležitosť informácie putujúcej z jedného neurónu do druhého. Neuróny sú delené </w:t>
      </w:r>
      <w:r w:rsidR="0046681A">
        <w:t>do vrstiev</w:t>
      </w:r>
      <w:r w:rsidRPr="005624EA">
        <w:t xml:space="preserve">, pričom vždy </w:t>
      </w:r>
      <w:r w:rsidR="0046681A">
        <w:t xml:space="preserve">existuje </w:t>
      </w:r>
      <w:r w:rsidR="00A72D3B">
        <w:t>jedn</w:t>
      </w:r>
      <w:r w:rsidR="0046681A">
        <w:t>a</w:t>
      </w:r>
      <w:r w:rsidR="00A72D3B">
        <w:t xml:space="preserve"> vstupn</w:t>
      </w:r>
      <w:r w:rsidR="0046681A">
        <w:t>á</w:t>
      </w:r>
      <w:r w:rsidR="00A72D3B">
        <w:t>, jedn</w:t>
      </w:r>
      <w:r w:rsidR="0046681A">
        <w:t>a</w:t>
      </w:r>
      <w:r w:rsidR="00A72D3B">
        <w:t xml:space="preserve"> </w:t>
      </w:r>
      <w:r w:rsidR="00A72D3B">
        <w:lastRenderedPageBreak/>
        <w:t>výstupn</w:t>
      </w:r>
      <w:r w:rsidR="0046681A">
        <w:t>á</w:t>
      </w:r>
      <w:r w:rsidRPr="005624EA">
        <w:t xml:space="preserve"> a nejaký počet skrytých vrstiev</w:t>
      </w:r>
      <w:r w:rsidR="0046681A">
        <w:t xml:space="preserve"> medzi nimi</w:t>
      </w:r>
      <w:r w:rsidRPr="005624EA">
        <w:t xml:space="preserve">. S narastajúcim počtom neurónov alebo vrstiev by mala narastať aj množina hypotéz a zložitosť trénovania. </w:t>
      </w:r>
    </w:p>
    <w:p w14:paraId="554E3F32" w14:textId="3BAFC03D" w:rsidR="00E50028" w:rsidRPr="005624EA" w:rsidRDefault="00A974F3" w:rsidP="0069162C">
      <w:pPr>
        <w:pStyle w:val="Style1"/>
      </w:pPr>
      <w:r w:rsidRPr="005624EA">
        <w:t xml:space="preserve">Na </w:t>
      </w:r>
      <w:r w:rsidRPr="005624EA">
        <w:rPr>
          <w:i/>
          <w:iCs/>
        </w:rPr>
        <w:t>obrázku 1</w:t>
      </w:r>
      <w:r w:rsidRPr="005624EA">
        <w:t>. môžeme vidieť príklad trojvrstvovej plne prepojenej siete, ktorej vstup je trojrozmerný vektor, výstup je skalár a skrytá vrstva obsahuje 4 neuróny.</w:t>
      </w:r>
      <w:r w:rsidR="00A72D3B">
        <w:t xml:space="preserve"> V</w:t>
      </w:r>
      <w:r w:rsidRPr="005624EA">
        <w:t xml:space="preserve">rstvy sú rozdelené </w:t>
      </w:r>
      <w:r w:rsidR="00457A75">
        <w:t xml:space="preserve">horizontálne </w:t>
      </w:r>
      <w:r w:rsidRPr="005624EA">
        <w:t>a neurón z l-tej vrstvy posiela sv</w:t>
      </w:r>
      <w:r w:rsidR="00F239DD">
        <w:t xml:space="preserve">oj výstup do všetkých neurónov </w:t>
      </w:r>
      <w:r w:rsidR="00CA33AF" w:rsidRPr="005624EA">
        <w:t xml:space="preserve"> </w:t>
      </w:r>
      <w:r w:rsidR="00F239DD">
        <w:t>l+1</w:t>
      </w:r>
      <w:r w:rsidR="0017357E">
        <w:t>-vej</w:t>
      </w:r>
      <w:r w:rsidRPr="005624EA">
        <w:t xml:space="preserve"> vrstvy. Počas učenia up</w:t>
      </w:r>
      <w:r w:rsidR="00F239DD">
        <w:t>ravujeme váhy jednotlivých hrán</w:t>
      </w:r>
      <w:r w:rsidRPr="005624EA">
        <w:t xml:space="preserve"> tak</w:t>
      </w:r>
      <w:r w:rsidR="00F239DD">
        <w:t>,</w:t>
      </w:r>
      <w:r w:rsidRPr="005624EA">
        <w:t xml:space="preserve"> aby</w:t>
      </w:r>
      <w:r w:rsidR="0017357E">
        <w:t xml:space="preserve"> výsledná</w:t>
      </w:r>
      <w:r w:rsidRPr="005624EA">
        <w:t xml:space="preserve"> sieť </w:t>
      </w:r>
      <w:r w:rsidR="00F239DD" w:rsidRPr="005624EA">
        <w:t xml:space="preserve">správne </w:t>
      </w:r>
      <w:r w:rsidR="0017357E">
        <w:t>klasifikovala</w:t>
      </w:r>
      <w:r w:rsidR="00457A75">
        <w:t xml:space="preserve"> </w:t>
      </w:r>
      <w:r w:rsidR="0017357E">
        <w:t>čo najväčší počet trénovacích príkladov</w:t>
      </w:r>
      <w:r w:rsidRPr="005624EA">
        <w:t xml:space="preserve">. </w:t>
      </w:r>
      <w:r w:rsidR="00F239DD">
        <w:t xml:space="preserve">Ak na vstup dostaneme nesprávnu odpoveď, musíme </w:t>
      </w:r>
      <w:r w:rsidRPr="005624EA">
        <w:t>váhy</w:t>
      </w:r>
      <w:r w:rsidR="00F239DD">
        <w:t xml:space="preserve"> upraviť takým spôsobom</w:t>
      </w:r>
      <w:r w:rsidRPr="005624EA">
        <w:t>, aby sieť</w:t>
      </w:r>
      <w:r w:rsidR="0017357E">
        <w:t xml:space="preserve"> začala odpovedať</w:t>
      </w:r>
      <w:r w:rsidRPr="005624EA">
        <w:t xml:space="preserve"> správne</w:t>
      </w:r>
      <w:r w:rsidR="00F239DD">
        <w:t>, alebo aby sa k tomu blížila</w:t>
      </w:r>
      <w:r w:rsidRPr="005624EA">
        <w:t xml:space="preserve">. </w:t>
      </w:r>
      <w:r w:rsidR="00F239DD">
        <w:t xml:space="preserve">(gradient descent) </w:t>
      </w:r>
      <w:r w:rsidRPr="005624EA">
        <w:t xml:space="preserve">Naučená sieť </w:t>
      </w:r>
      <w:r w:rsidR="0017357E">
        <w:t xml:space="preserve">(model) </w:t>
      </w:r>
      <w:r w:rsidRPr="005624EA">
        <w:t xml:space="preserve">je </w:t>
      </w:r>
      <w:r w:rsidR="0017357E">
        <w:t>teda usporiadanie váh</w:t>
      </w:r>
      <w:r w:rsidR="0017357E" w:rsidRPr="00F1568A">
        <w:t xml:space="preserve">. </w:t>
      </w:r>
      <w:r w:rsidR="0017357E" w:rsidRPr="00F1568A">
        <w:rPr>
          <w:b/>
          <w:bCs/>
        </w:rPr>
        <w:t xml:space="preserve"> </w:t>
      </w:r>
      <w:sdt>
        <w:sdtPr>
          <w:id w:val="-1675648541"/>
          <w:citation/>
        </w:sdtPr>
        <w:sdtEndPr/>
        <w:sdtContent>
          <w:r w:rsidR="0017357E" w:rsidRPr="00F1568A">
            <w:fldChar w:fldCharType="begin"/>
          </w:r>
          <w:r w:rsidR="0017357E" w:rsidRPr="00F1568A">
            <w:instrText xml:space="preserve">CITATION Vla97 \l 1051 </w:instrText>
          </w:r>
          <w:r w:rsidR="0017357E" w:rsidRPr="00F1568A">
            <w:fldChar w:fldCharType="separate"/>
          </w:r>
          <w:r w:rsidR="00BA7820">
            <w:rPr>
              <w:noProof/>
            </w:rPr>
            <w:t>[1]</w:t>
          </w:r>
          <w:r w:rsidR="0017357E" w:rsidRPr="00F1568A">
            <w:fldChar w:fldCharType="end"/>
          </w:r>
        </w:sdtContent>
      </w:sdt>
      <w:r w:rsidR="00F1568A" w:rsidRPr="00F1568A">
        <w:t xml:space="preserve"> </w:t>
      </w:r>
      <w:sdt>
        <w:sdtPr>
          <w:id w:val="-1440754158"/>
          <w:citation/>
        </w:sdtPr>
        <w:sdtEndPr/>
        <w:sdtContent>
          <w:r w:rsidR="00F1568A" w:rsidRPr="00F1568A">
            <w:fldChar w:fldCharType="begin"/>
          </w:r>
          <w:r w:rsidR="00F1568A" w:rsidRPr="00F1568A">
            <w:instrText xml:space="preserve">CITATION And14 \l 1051 </w:instrText>
          </w:r>
          <w:r w:rsidR="00F1568A" w:rsidRPr="00F1568A">
            <w:fldChar w:fldCharType="separate"/>
          </w:r>
          <w:r w:rsidR="00BA7820">
            <w:rPr>
              <w:noProof/>
            </w:rPr>
            <w:t>[2]</w:t>
          </w:r>
          <w:r w:rsidR="00F1568A" w:rsidRPr="00F1568A">
            <w:fldChar w:fldCharType="end"/>
          </w:r>
        </w:sdtContent>
      </w:sdt>
      <w:sdt>
        <w:sdtPr>
          <w:id w:val="-2073411601"/>
          <w:citation/>
        </w:sdtPr>
        <w:sdtEndPr/>
        <w:sdtContent>
          <w:r w:rsidR="0017357E" w:rsidRPr="00F1568A">
            <w:fldChar w:fldCharType="begin"/>
          </w:r>
          <w:r w:rsidR="0017357E" w:rsidRPr="00F1568A">
            <w:instrText xml:space="preserve">CITATION JGM \l 1051 </w:instrText>
          </w:r>
          <w:r w:rsidR="0017357E" w:rsidRPr="00F1568A">
            <w:fldChar w:fldCharType="separate"/>
          </w:r>
          <w:r w:rsidR="00BA7820">
            <w:rPr>
              <w:noProof/>
            </w:rPr>
            <w:t xml:space="preserve"> [3]</w:t>
          </w:r>
          <w:r w:rsidR="0017357E" w:rsidRPr="00F1568A">
            <w:fldChar w:fldCharType="end"/>
          </w:r>
        </w:sdtContent>
      </w:sdt>
    </w:p>
    <w:p w14:paraId="35DB4738" w14:textId="77777777" w:rsidR="0001792A" w:rsidRDefault="00A974F3" w:rsidP="0001792A">
      <w:pPr>
        <w:pStyle w:val="Standard"/>
        <w:keepNext/>
        <w:spacing w:line="360" w:lineRule="auto"/>
        <w:jc w:val="center"/>
      </w:pPr>
      <w:r w:rsidRPr="005624EA">
        <w:rPr>
          <w:noProof/>
          <w:lang w:bidi="si-LK"/>
        </w:rPr>
        <w:drawing>
          <wp:inline distT="0" distB="0" distL="0" distR="0" wp14:anchorId="60FF33A8" wp14:editId="396D9E6E">
            <wp:extent cx="2361538" cy="2813142"/>
            <wp:effectExtent l="0" t="0" r="1270" b="6350"/>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382474" cy="2838082"/>
                    </a:xfrm>
                    <a:prstGeom prst="rect">
                      <a:avLst/>
                    </a:prstGeom>
                    <a:solidFill>
                      <a:srgbClr val="FFFFFF"/>
                    </a:solidFill>
                    <a:ln>
                      <a:noFill/>
                      <a:prstDash/>
                    </a:ln>
                  </pic:spPr>
                </pic:pic>
              </a:graphicData>
            </a:graphic>
          </wp:inline>
        </w:drawing>
      </w:r>
    </w:p>
    <w:p w14:paraId="3847F1F5" w14:textId="2F85C881" w:rsidR="00BA0E48" w:rsidRDefault="0001792A" w:rsidP="00340E89">
      <w:pPr>
        <w:pStyle w:val="Caption"/>
        <w:jc w:val="center"/>
      </w:pPr>
      <w:bookmarkStart w:id="6" w:name="_Ref449192718"/>
      <w:bookmarkStart w:id="7" w:name="_Toc449891794"/>
      <w:bookmarkStart w:id="8" w:name="_Toc450070347"/>
      <w:r>
        <w:t xml:space="preserve">Obrázok </w:t>
      </w:r>
      <w:r w:rsidR="00E05113">
        <w:fldChar w:fldCharType="begin"/>
      </w:r>
      <w:r w:rsidR="00E05113">
        <w:instrText xml:space="preserve"> SEQ Obrázok \* ARABIC </w:instrText>
      </w:r>
      <w:r w:rsidR="00E05113">
        <w:fldChar w:fldCharType="separate"/>
      </w:r>
      <w:r w:rsidR="001B74CA">
        <w:rPr>
          <w:noProof/>
        </w:rPr>
        <w:t>1</w:t>
      </w:r>
      <w:r w:rsidR="00E05113">
        <w:rPr>
          <w:noProof/>
        </w:rPr>
        <w:fldChar w:fldCharType="end"/>
      </w:r>
      <w:bookmarkEnd w:id="6"/>
      <w:r w:rsidR="00BE73CB">
        <w:t xml:space="preserve">  – </w:t>
      </w:r>
      <w:r w:rsidRPr="001E4A81">
        <w:t>Ukážka viacvrstvovej neurónovej siete</w:t>
      </w:r>
      <w:bookmarkEnd w:id="7"/>
      <w:bookmarkEnd w:id="8"/>
    </w:p>
    <w:p w14:paraId="70F83BAB" w14:textId="721743BC" w:rsidR="00D74755" w:rsidRPr="005624EA" w:rsidRDefault="00A974F3" w:rsidP="0069162C">
      <w:pPr>
        <w:pStyle w:val="Heading3"/>
      </w:pPr>
      <w:bookmarkStart w:id="9" w:name="_Toc450087538"/>
      <w:r w:rsidRPr="005624EA">
        <w:t>Učenie pomocou algoritmu spätnej propagácie</w:t>
      </w:r>
      <w:bookmarkEnd w:id="9"/>
      <w:r w:rsidR="00D74755" w:rsidRPr="005624EA">
        <w:t xml:space="preserve"> </w:t>
      </w:r>
    </w:p>
    <w:p w14:paraId="7E1602A8" w14:textId="588766C6" w:rsidR="00E50028" w:rsidRPr="00DF760D" w:rsidRDefault="00A974F3" w:rsidP="0069162C">
      <w:pPr>
        <w:pStyle w:val="Style1"/>
        <w:rPr>
          <w:lang w:val="en-US"/>
        </w:rPr>
      </w:pPr>
      <w:r w:rsidRPr="005624EA">
        <w:t xml:space="preserve">Predstavme si situáciu, že máme nejaké nastavenie váh </w:t>
      </w:r>
      <w:r w:rsidR="0017357E">
        <w:t>a</w:t>
      </w:r>
      <w:r w:rsidRPr="005624EA">
        <w:t xml:space="preserve"> na základe správnej alebo nesprávnej odpovede na trénovací príklad chceme príslušne </w:t>
      </w:r>
      <w:r w:rsidR="0017357E" w:rsidRPr="005624EA">
        <w:t xml:space="preserve">váhy </w:t>
      </w:r>
      <w:r w:rsidRPr="005624EA">
        <w:t>upraviť ( napr.</w:t>
      </w:r>
      <w:r w:rsidR="00457A75">
        <w:t xml:space="preserve"> </w:t>
      </w:r>
      <w:r w:rsidR="00457A75" w:rsidRPr="00457A75">
        <w:t>lebo klasifikáci</w:t>
      </w:r>
      <w:r w:rsidR="00457A75">
        <w:t xml:space="preserve">a pohlavia neprebehla správne </w:t>
      </w:r>
      <w:r w:rsidRPr="005624EA">
        <w:t xml:space="preserve">). Na </w:t>
      </w:r>
      <w:r w:rsidRPr="005624EA">
        <w:rPr>
          <w:i/>
          <w:iCs/>
        </w:rPr>
        <w:t>obrázku 2.</w:t>
      </w:r>
      <w:r w:rsidRPr="005624EA">
        <w:t xml:space="preserve"> je zobrazen</w:t>
      </w:r>
      <w:r w:rsidR="0017357E">
        <w:t xml:space="preserve">ý j-ty neurónu v skrytej vrstve, jeho </w:t>
      </w:r>
      <w:r w:rsidRPr="005624EA">
        <w:t>váhy a výstup. Aktivácia je definovaná ako váhovaná suma aktivácií z predošlých neurónov, ktorú použijeme ako vstupnú hodnotu do funkcie</w:t>
      </w:r>
      <w:r w:rsidR="00CA33AF" w:rsidRPr="005624EA">
        <w:t xml:space="preserve"> </w:t>
      </w:r>
      <w:r w:rsidRPr="005624EA">
        <w:t xml:space="preserve"> </w:t>
      </w:r>
      <w:r w:rsidRPr="005624EA">
        <w:rPr>
          <w:b/>
          <w:bCs/>
          <w:i/>
          <w:iCs/>
        </w:rPr>
        <w:t xml:space="preserve">f.  </w:t>
      </w:r>
      <w:r w:rsidRPr="005624EA">
        <w:t xml:space="preserve">Toto má aj biologicky základ, pretože </w:t>
      </w:r>
      <w:r w:rsidR="00BC1C78" w:rsidRPr="005624EA">
        <w:t xml:space="preserve">neurón </w:t>
      </w:r>
      <w:r w:rsidRPr="005624EA">
        <w:t xml:space="preserve">v mozgu prijíma signály z iných neurónov a </w:t>
      </w:r>
      <w:r w:rsidR="0017357E">
        <w:t>priraďuje</w:t>
      </w:r>
      <w:r w:rsidRPr="005624EA">
        <w:t xml:space="preserve"> im nejakú dôležitosť(váhu).  Aktivačná funkcia </w:t>
      </w:r>
      <w:r w:rsidR="00AD4A9A" w:rsidRPr="005624EA">
        <w:t xml:space="preserve"> </w:t>
      </w:r>
      <w:r w:rsidRPr="005624EA">
        <w:rPr>
          <w:b/>
          <w:bCs/>
          <w:i/>
          <w:iCs/>
        </w:rPr>
        <w:t>f</w:t>
      </w:r>
      <w:r w:rsidRPr="005624EA">
        <w:t xml:space="preserve"> </w:t>
      </w:r>
      <w:r w:rsidR="00AD4A9A" w:rsidRPr="005624EA">
        <w:t xml:space="preserve"> </w:t>
      </w:r>
      <w:r w:rsidRPr="005624EA">
        <w:t>môže byť rôzna, pričom ju volíme podľa typu úlohy</w:t>
      </w:r>
      <w:r w:rsidR="00A67ADD">
        <w:t>,</w:t>
      </w:r>
      <w:r w:rsidRPr="005624EA">
        <w:t xml:space="preserve"> ktorú riešime ( </w:t>
      </w:r>
      <w:r w:rsidR="0017357E">
        <w:t>sigmoid</w:t>
      </w:r>
      <w:r w:rsidRPr="005624EA">
        <w:t xml:space="preserve">, hinge, softmax atď. ) </w:t>
      </w:r>
      <w:r w:rsidR="00DF760D">
        <w:t xml:space="preserve"> </w:t>
      </w:r>
      <w:sdt>
        <w:sdtPr>
          <w:id w:val="465861585"/>
          <w:citation/>
        </w:sdtPr>
        <w:sdtEndPr/>
        <w:sdtContent>
          <w:r w:rsidR="00DF760D" w:rsidRPr="005624EA">
            <w:fldChar w:fldCharType="begin"/>
          </w:r>
          <w:r w:rsidR="00DF760D">
            <w:instrText xml:space="preserve">CITATION JGM \l 1051 </w:instrText>
          </w:r>
          <w:r w:rsidR="00DF760D" w:rsidRPr="005624EA">
            <w:fldChar w:fldCharType="separate"/>
          </w:r>
          <w:r w:rsidR="00BA7820">
            <w:rPr>
              <w:noProof/>
            </w:rPr>
            <w:t>[3]</w:t>
          </w:r>
          <w:r w:rsidR="00DF760D" w:rsidRPr="005624EA">
            <w:fldChar w:fldCharType="end"/>
          </w:r>
        </w:sdtContent>
      </w:sdt>
      <w:sdt>
        <w:sdtPr>
          <w:id w:val="-2075653635"/>
          <w:citation/>
        </w:sdtPr>
        <w:sdtEndPr/>
        <w:sdtContent>
          <w:r w:rsidR="00DF760D" w:rsidRPr="005624EA">
            <w:fldChar w:fldCharType="begin"/>
          </w:r>
          <w:r w:rsidR="00DF760D">
            <w:instrText xml:space="preserve">CITATION And14 \l 1051 </w:instrText>
          </w:r>
          <w:r w:rsidR="00DF760D" w:rsidRPr="005624EA">
            <w:fldChar w:fldCharType="separate"/>
          </w:r>
          <w:r w:rsidR="00BA7820">
            <w:rPr>
              <w:noProof/>
            </w:rPr>
            <w:t xml:space="preserve"> [2]</w:t>
          </w:r>
          <w:r w:rsidR="00DF760D" w:rsidRPr="005624EA">
            <w:fldChar w:fldCharType="end"/>
          </w:r>
        </w:sdtContent>
      </w:sdt>
    </w:p>
    <w:p w14:paraId="2D70EAD5" w14:textId="77777777" w:rsidR="0017357E" w:rsidRDefault="00A974F3" w:rsidP="0017357E">
      <w:pPr>
        <w:pStyle w:val="Standard"/>
        <w:keepNext/>
        <w:spacing w:line="360" w:lineRule="auto"/>
        <w:jc w:val="center"/>
      </w:pPr>
      <w:r w:rsidRPr="005624EA">
        <w:rPr>
          <w:noProof/>
          <w:lang w:bidi="si-LK"/>
        </w:rPr>
        <w:lastRenderedPageBreak/>
        <w:drawing>
          <wp:inline distT="0" distB="0" distL="0" distR="0" wp14:anchorId="3D63B91A" wp14:editId="35C0FDCD">
            <wp:extent cx="3757679" cy="1312560"/>
            <wp:effectExtent l="0" t="0" r="0" b="1890"/>
            <wp:docPr id="12"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757679" cy="1312560"/>
                    </a:xfrm>
                    <a:prstGeom prst="rect">
                      <a:avLst/>
                    </a:prstGeom>
                    <a:solidFill>
                      <a:srgbClr val="FFFFFF"/>
                    </a:solidFill>
                    <a:ln>
                      <a:noFill/>
                      <a:prstDash/>
                    </a:ln>
                  </pic:spPr>
                </pic:pic>
              </a:graphicData>
            </a:graphic>
          </wp:inline>
        </w:drawing>
      </w:r>
    </w:p>
    <w:p w14:paraId="5FEDB456" w14:textId="29286226" w:rsidR="00E50028" w:rsidRPr="005624EA" w:rsidRDefault="0017357E" w:rsidP="0017357E">
      <w:pPr>
        <w:pStyle w:val="Caption"/>
        <w:jc w:val="center"/>
      </w:pPr>
      <w:bookmarkStart w:id="10" w:name="_Toc449891795"/>
      <w:bookmarkStart w:id="11" w:name="_Toc450070348"/>
      <w:r>
        <w:t xml:space="preserve">Obrázok </w:t>
      </w:r>
      <w:r w:rsidR="00E05113">
        <w:fldChar w:fldCharType="begin"/>
      </w:r>
      <w:r w:rsidR="00E05113">
        <w:instrText xml:space="preserve"> SEQ Obrázok \* ARABIC </w:instrText>
      </w:r>
      <w:r w:rsidR="00E05113">
        <w:fldChar w:fldCharType="separate"/>
      </w:r>
      <w:r w:rsidR="001B74CA">
        <w:rPr>
          <w:noProof/>
        </w:rPr>
        <w:t>2</w:t>
      </w:r>
      <w:r w:rsidR="00E05113">
        <w:rPr>
          <w:noProof/>
        </w:rPr>
        <w:fldChar w:fldCharType="end"/>
      </w:r>
      <w:r w:rsidR="006E385E">
        <w:t xml:space="preserve"> -</w:t>
      </w:r>
      <w:r>
        <w:t xml:space="preserve"> </w:t>
      </w:r>
      <w:r w:rsidRPr="001178FC">
        <w:t>i</w:t>
      </w:r>
      <w:r w:rsidR="0064392D">
        <w:t>lustrácie aktivácie neurónu</w:t>
      </w:r>
      <w:bookmarkEnd w:id="10"/>
      <w:bookmarkEnd w:id="11"/>
    </w:p>
    <w:p w14:paraId="3D2C219B" w14:textId="77777777" w:rsidR="00E50028" w:rsidRPr="005624EA" w:rsidRDefault="00A974F3" w:rsidP="00CB62E3">
      <w:pPr>
        <w:pStyle w:val="Standard"/>
        <w:spacing w:line="360" w:lineRule="auto"/>
        <w:jc w:val="both"/>
        <w:rPr>
          <w:rFonts w:ascii="Times New Roman" w:eastAsia="Times New Roman" w:hAnsi="Times New Roman" w:cs="Times New Roman"/>
          <w:sz w:val="24"/>
          <w:szCs w:val="24"/>
        </w:rPr>
      </w:pPr>
      <w:r w:rsidRPr="005624EA">
        <w:rPr>
          <w:rFonts w:ascii="Times New Roman" w:eastAsia="Times New Roman" w:hAnsi="Times New Roman" w:cs="Times New Roman"/>
          <w:sz w:val="24"/>
          <w:szCs w:val="24"/>
        </w:rPr>
        <w:t xml:space="preserve">Formálne : </w:t>
      </w:r>
    </w:p>
    <w:p w14:paraId="61121365" w14:textId="77777777" w:rsidR="00AD4A9A" w:rsidRPr="00F1568A" w:rsidRDefault="00AD4A9A" w:rsidP="00F1568A">
      <w:pPr>
        <w:pStyle w:val="Standard"/>
        <w:spacing w:line="360" w:lineRule="auto"/>
        <w:ind w:left="2880" w:firstLine="720"/>
        <w:jc w:val="both"/>
        <w:rPr>
          <w:sz w:val="24"/>
          <w:szCs w:val="24"/>
        </w:rPr>
      </w:pPr>
      <m:oMathPara>
        <m:oMathParaPr>
          <m:jc m:val="left"/>
        </m:oMathParaPr>
        <m:oMath>
          <m:r>
            <w:rPr>
              <w:rFonts w:ascii="Cambria Math" w:eastAsia="Times New Roman" w:hAnsi="Cambria Math" w:cs="Times New Roman"/>
              <w:sz w:val="24"/>
              <w:szCs w:val="24"/>
            </w:rPr>
            <m:t>f(</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net</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)=f</m:t>
          </m:r>
          <m:d>
            <m:dPr>
              <m:ctrlPr>
                <w:rPr>
                  <w:rFonts w:ascii="Cambria Math" w:eastAsia="Times New Roman" w:hAnsi="Cambria Math" w:cs="Times New Roman"/>
                  <w:i/>
                  <w:sz w:val="24"/>
                  <w:szCs w:val="24"/>
                </w:rPr>
              </m:ctrlPr>
            </m:dPr>
            <m:e>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 xml:space="preserve"> k ∈ K</m:t>
                  </m:r>
                </m:sub>
                <m:sup/>
                <m:e>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 xml:space="preserve"> w</m:t>
                      </m:r>
                    </m:e>
                    <m:sub>
                      <m:r>
                        <w:rPr>
                          <w:rFonts w:ascii="Cambria Math" w:eastAsia="Times New Roman" w:hAnsi="Cambria Math" w:cs="Aparajita"/>
                          <w:sz w:val="24"/>
                          <w:szCs w:val="24"/>
                        </w:rPr>
                        <m:t>kj</m:t>
                      </m:r>
                    </m:sub>
                  </m:sSub>
                  <m:r>
                    <w:rPr>
                      <w:rFonts w:ascii="Cambria Math" w:eastAsia="Times New Roman" w:hAnsi="Cambria Math" w:cs="Aparajita"/>
                      <w:sz w:val="24"/>
                      <w:szCs w:val="24"/>
                    </w:rPr>
                    <m:t xml:space="preserve"> ∙f(</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net</m:t>
                      </m:r>
                    </m:e>
                    <m:sub>
                      <m:r>
                        <w:rPr>
                          <w:rFonts w:ascii="Cambria Math" w:eastAsia="Times New Roman" w:hAnsi="Cambria Math" w:cs="Aparajita"/>
                          <w:sz w:val="24"/>
                          <w:szCs w:val="24"/>
                        </w:rPr>
                        <m:t>k</m:t>
                      </m:r>
                    </m:sub>
                  </m:sSub>
                  <m:r>
                    <w:rPr>
                      <w:rFonts w:ascii="Cambria Math" w:eastAsia="Times New Roman" w:hAnsi="Cambria Math" w:cs="Aparajita"/>
                      <w:sz w:val="24"/>
                      <w:szCs w:val="24"/>
                    </w:rPr>
                    <m:t>)</m:t>
                  </m:r>
                </m:e>
              </m:nary>
              <m:r>
                <w:rPr>
                  <w:rFonts w:ascii="Cambria Math" w:eastAsia="Times New Roman" w:hAnsi="Cambria Math" w:cs="Times New Roman"/>
                  <w:sz w:val="24"/>
                  <w:szCs w:val="24"/>
                </w:rPr>
                <m:t xml:space="preserve"> </m:t>
              </m:r>
            </m:e>
          </m:d>
        </m:oMath>
      </m:oMathPara>
    </w:p>
    <w:p w14:paraId="0D7EEC9A" w14:textId="77777777" w:rsidR="00E50028" w:rsidRPr="005624EA" w:rsidRDefault="00A974F3" w:rsidP="003237B6">
      <w:pPr>
        <w:pStyle w:val="Style1"/>
      </w:pPr>
      <w:r w:rsidRPr="005624EA">
        <w:t>Kde K je sú neuróny z predošlej vrstvy spojené s j-</w:t>
      </w:r>
      <w:r w:rsidR="00F15D32" w:rsidRPr="005624EA">
        <w:t>t</w:t>
      </w:r>
      <w:r w:rsidR="00F15D32">
        <w:t>y</w:t>
      </w:r>
      <w:r w:rsidR="00F15D32" w:rsidRPr="005624EA">
        <w:t>m</w:t>
      </w:r>
      <w:r w:rsidRPr="005624EA">
        <w:t xml:space="preserve"> neurónom v súčasnej vrstve a</w:t>
      </w:r>
      <w:r w:rsidR="00BB4A9A" w:rsidRPr="005624EA">
        <w:t xml:space="preserve"> </w:t>
      </w:r>
      <m:oMath>
        <m:sSub>
          <m:sSubPr>
            <m:ctrlPr>
              <w:rPr>
                <w:rFonts w:ascii="Cambria Math" w:hAnsi="Cambria Math" w:cs="Aparajita"/>
                <w:i/>
              </w:rPr>
            </m:ctrlPr>
          </m:sSubPr>
          <m:e>
            <m:r>
              <w:rPr>
                <w:rFonts w:ascii="Cambria Math" w:hAnsi="Cambria Math" w:cs="Aparajita"/>
              </w:rPr>
              <m:t>w</m:t>
            </m:r>
          </m:e>
          <m:sub>
            <m:r>
              <w:rPr>
                <w:rFonts w:ascii="Cambria Math" w:hAnsi="Cambria Math" w:cs="Aparajita"/>
              </w:rPr>
              <m:t>kj</m:t>
            </m:r>
          </m:sub>
        </m:sSub>
      </m:oMath>
      <w:r w:rsidR="00BB4A9A" w:rsidRPr="005624EA">
        <w:t xml:space="preserve">  </w:t>
      </w:r>
      <w:r w:rsidRPr="005624EA">
        <w:t xml:space="preserve"> je váha medzi j-</w:t>
      </w:r>
      <w:r w:rsidR="00F15D32">
        <w:t>ty</w:t>
      </w:r>
      <w:r w:rsidR="00F15D32" w:rsidRPr="005624EA">
        <w:t>m</w:t>
      </w:r>
      <w:r w:rsidRPr="005624EA">
        <w:t xml:space="preserve"> a k-</w:t>
      </w:r>
      <w:r w:rsidR="00F15D32">
        <w:t>ty</w:t>
      </w:r>
      <w:r w:rsidR="00F15D32" w:rsidRPr="005624EA">
        <w:t>m</w:t>
      </w:r>
      <w:r w:rsidRPr="005624EA">
        <w:t xml:space="preserve"> neurónom. V prvej skrytej vrstve používame namiesto aktivácie z predošlej vrstvy prvok  </w:t>
      </w:r>
      <m:oMath>
        <m:sSub>
          <m:sSubPr>
            <m:ctrlPr>
              <w:rPr>
                <w:rFonts w:ascii="Cambria Math" w:hAnsi="Cambria Math" w:cs="Aparajita"/>
                <w:i/>
              </w:rPr>
            </m:ctrlPr>
          </m:sSubPr>
          <m:e>
            <m:r>
              <w:rPr>
                <w:rFonts w:ascii="Cambria Math" w:hAnsi="Cambria Math" w:cs="Aparajita"/>
              </w:rPr>
              <m:t>x</m:t>
            </m:r>
          </m:e>
          <m:sub>
            <m:r>
              <w:rPr>
                <w:rFonts w:ascii="Cambria Math" w:hAnsi="Cambria Math" w:cs="Aparajita"/>
              </w:rPr>
              <m:t>k</m:t>
            </m:r>
          </m:sub>
        </m:sSub>
      </m:oMath>
      <w:r w:rsidR="00BB4A9A" w:rsidRPr="005624EA">
        <w:t xml:space="preserve"> </w:t>
      </w:r>
      <w:r w:rsidRPr="005624EA">
        <w:t>z</w:t>
      </w:r>
      <w:r w:rsidRPr="005624EA">
        <w:rPr>
          <w:sz w:val="28"/>
          <w:szCs w:val="28"/>
        </w:rPr>
        <w:t xml:space="preserve"> </w:t>
      </w:r>
      <w:r w:rsidRPr="005624EA">
        <w:t>trénovacieho  príkladu ( vstup do siete  ) ,</w:t>
      </w:r>
      <m:oMath>
        <m:r>
          <m:rPr>
            <m:sty m:val="bi"/>
          </m:rPr>
          <w:rPr>
            <w:rFonts w:ascii="Cambria Math" w:hAnsi="Cambria Math" w:cs="Aparajita"/>
          </w:rPr>
          <m:t xml:space="preserve"> </m:t>
        </m:r>
        <m:sSub>
          <m:sSubPr>
            <m:ctrlPr>
              <w:rPr>
                <w:rFonts w:ascii="Cambria Math" w:hAnsi="Cambria Math" w:cs="Aparajita"/>
                <w:i/>
              </w:rPr>
            </m:ctrlPr>
          </m:sSubPr>
          <m:e>
            <m:r>
              <w:rPr>
                <w:rFonts w:ascii="Cambria Math" w:hAnsi="Cambria Math" w:cs="Aparajita"/>
              </w:rPr>
              <m:t>x</m:t>
            </m:r>
          </m:e>
          <m:sub>
            <m:r>
              <w:rPr>
                <w:rFonts w:ascii="Cambria Math" w:hAnsi="Cambria Math" w:cs="Aparajita"/>
              </w:rPr>
              <m:t>k</m:t>
            </m:r>
          </m:sub>
        </m:sSub>
        <m:r>
          <w:rPr>
            <w:rFonts w:ascii="Cambria Math" w:hAnsi="Cambria Math" w:cs="Aparajita"/>
          </w:rPr>
          <m:t xml:space="preserve">∈ </m:t>
        </m:r>
        <m:sSup>
          <m:sSupPr>
            <m:ctrlPr>
              <w:rPr>
                <w:rFonts w:ascii="Cambria Math" w:hAnsi="Cambria Math" w:cs="Aparajita"/>
                <w:i/>
              </w:rPr>
            </m:ctrlPr>
          </m:sSupPr>
          <m:e>
            <m:r>
              <w:rPr>
                <w:rFonts w:ascii="Cambria Math" w:hAnsi="Cambria Math" w:cs="Aparajita"/>
              </w:rPr>
              <m:t>R</m:t>
            </m:r>
          </m:e>
          <m:sup>
            <m:r>
              <w:rPr>
                <w:rFonts w:ascii="Cambria Math" w:hAnsi="Cambria Math" w:cs="Aparajita"/>
              </w:rPr>
              <m:t>n</m:t>
            </m:r>
          </m:sup>
        </m:sSup>
      </m:oMath>
      <w:r w:rsidRPr="005624EA">
        <w:t xml:space="preserve"> kde </w:t>
      </w:r>
      <w:r w:rsidRPr="005624EA">
        <w:rPr>
          <w:b/>
          <w:i/>
          <w:iCs/>
        </w:rPr>
        <w:t>n</w:t>
      </w:r>
      <w:r w:rsidRPr="005624EA">
        <w:t xml:space="preserve"> je dimenzia vstupu.</w:t>
      </w:r>
      <w:r w:rsidR="000668D1" w:rsidRPr="000668D1">
        <w:t xml:space="preserve"> </w:t>
      </w:r>
      <w:r w:rsidR="000668D1">
        <w:t>P</w:t>
      </w:r>
      <w:r w:rsidR="000668D1" w:rsidRPr="005624EA">
        <w:t xml:space="preserve">ostupné prechádzanie zo vstupnej vrstvy do výstupného neurónu voláme </w:t>
      </w:r>
      <w:r w:rsidR="000668D1" w:rsidRPr="005624EA">
        <w:rPr>
          <w:b/>
          <w:bCs/>
        </w:rPr>
        <w:t xml:space="preserve">dopredné šírenie ( feed-forward).  </w:t>
      </w:r>
    </w:p>
    <w:p w14:paraId="59477A6E" w14:textId="77777777" w:rsidR="00AD4A9A" w:rsidRPr="00F1568A" w:rsidRDefault="00AD4A9A" w:rsidP="00F1568A">
      <w:pPr>
        <w:pStyle w:val="Standard"/>
        <w:spacing w:line="360" w:lineRule="auto"/>
        <w:ind w:left="2880"/>
        <w:jc w:val="both"/>
        <w:rPr>
          <w:sz w:val="24"/>
          <w:szCs w:val="24"/>
        </w:rPr>
      </w:pPr>
      <m:oMathPara>
        <m:oMathParaPr>
          <m:jc m:val="left"/>
        </m:oMathParaPr>
        <m:oMath>
          <m:r>
            <w:rPr>
              <w:rFonts w:ascii="Cambria Math" w:eastAsia="Times New Roman" w:hAnsi="Cambria Math" w:cs="Times New Roman"/>
              <w:sz w:val="24"/>
              <w:szCs w:val="24"/>
            </w:rPr>
            <m:t>f(</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net</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)=f</m:t>
          </m:r>
          <m:d>
            <m:dPr>
              <m:ctrlPr>
                <w:rPr>
                  <w:rFonts w:ascii="Cambria Math" w:eastAsia="Times New Roman" w:hAnsi="Cambria Math" w:cs="Times New Roman"/>
                  <w:i/>
                  <w:sz w:val="24"/>
                  <w:szCs w:val="24"/>
                </w:rPr>
              </m:ctrlPr>
            </m:dPr>
            <m:e>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 xml:space="preserve"> k ∈ K</m:t>
                  </m:r>
                </m:sub>
                <m:sup/>
                <m:e>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 xml:space="preserve"> w</m:t>
                      </m:r>
                    </m:e>
                    <m:sub>
                      <m:r>
                        <w:rPr>
                          <w:rFonts w:ascii="Cambria Math" w:eastAsia="Times New Roman" w:hAnsi="Cambria Math" w:cs="Aparajita"/>
                          <w:sz w:val="24"/>
                          <w:szCs w:val="24"/>
                        </w:rPr>
                        <m:t>kj</m:t>
                      </m:r>
                    </m:sub>
                  </m:sSub>
                  <m:r>
                    <w:rPr>
                      <w:rFonts w:ascii="Cambria Math" w:eastAsia="Times New Roman" w:hAnsi="Cambria Math" w:cs="Aparajita"/>
                      <w:sz w:val="24"/>
                      <w:szCs w:val="24"/>
                    </w:rPr>
                    <m:t xml:space="preserve"> ∙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x</m:t>
                      </m:r>
                    </m:e>
                    <m:sub>
                      <m:r>
                        <w:rPr>
                          <w:rFonts w:ascii="Cambria Math" w:eastAsia="Times New Roman" w:hAnsi="Cambria Math" w:cs="Aparajita"/>
                          <w:sz w:val="24"/>
                          <w:szCs w:val="24"/>
                        </w:rPr>
                        <m:t>k</m:t>
                      </m:r>
                    </m:sub>
                  </m:sSub>
                </m:e>
              </m:nary>
              <m:r>
                <w:rPr>
                  <w:rFonts w:ascii="Cambria Math" w:eastAsia="Times New Roman" w:hAnsi="Cambria Math" w:cs="Times New Roman"/>
                  <w:sz w:val="24"/>
                  <w:szCs w:val="24"/>
                </w:rPr>
                <m:t xml:space="preserve"> </m:t>
              </m:r>
            </m:e>
          </m:d>
        </m:oMath>
      </m:oMathPara>
    </w:p>
    <w:p w14:paraId="2630A76D" w14:textId="77777777" w:rsidR="00E50028" w:rsidRPr="005624EA" w:rsidRDefault="00A974F3" w:rsidP="0069162C">
      <w:pPr>
        <w:pStyle w:val="Style1"/>
      </w:pPr>
      <w:r w:rsidRPr="005624EA">
        <w:t xml:space="preserve">Ďalej si musíme </w:t>
      </w:r>
      <w:r w:rsidR="000668D1">
        <w:t>za</w:t>
      </w:r>
      <w:r w:rsidRPr="005624EA">
        <w:t>definovať chybovú funkciu</w:t>
      </w:r>
      <w:r w:rsidR="00CA33AF" w:rsidRPr="005624EA">
        <w:t xml:space="preserve"> </w:t>
      </w:r>
      <w:r w:rsidRPr="005624EA">
        <w:t xml:space="preserve"> E</w:t>
      </w:r>
      <w:r w:rsidR="00CA33AF" w:rsidRPr="005624EA">
        <w:t xml:space="preserve"> </w:t>
      </w:r>
      <w:r w:rsidRPr="005624EA">
        <w:t xml:space="preserve">, podľa ktorej budeme určovať </w:t>
      </w:r>
      <w:r w:rsidR="0064392D">
        <w:t xml:space="preserve">ako </w:t>
      </w:r>
      <w:r w:rsidRPr="005624EA">
        <w:t xml:space="preserve">zle sme klasifikovali trénovací príklad </w:t>
      </w:r>
      <w:r w:rsidR="0064392D">
        <w:t>a podľa nej sa rozhodneme, či</w:t>
      </w:r>
      <w:r w:rsidRPr="005624EA">
        <w:t xml:space="preserve"> budeme upravovať váhy.</w:t>
      </w:r>
    </w:p>
    <w:p w14:paraId="3393D5CB" w14:textId="77777777" w:rsidR="00E50028" w:rsidRPr="00F1568A" w:rsidRDefault="00AD4A9A" w:rsidP="00F1568A">
      <w:pPr>
        <w:pStyle w:val="Standard"/>
        <w:spacing w:line="360" w:lineRule="auto"/>
        <w:ind w:left="2880" w:firstLine="720"/>
        <w:jc w:val="both"/>
        <w:rPr>
          <w:sz w:val="24"/>
          <w:szCs w:val="24"/>
        </w:rPr>
      </w:pPr>
      <m:oMathPara>
        <m:oMathParaPr>
          <m:jc m:val="left"/>
        </m:oMathParaPr>
        <m:oMath>
          <m:r>
            <w:rPr>
              <w:rFonts w:ascii="Cambria Math" w:eastAsia="Times New Roman" w:hAnsi="Cambria Math" w:cs="Times New Roman"/>
              <w:sz w:val="24"/>
              <w:szCs w:val="24"/>
            </w:rPr>
            <m:t>E=</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2</m:t>
              </m:r>
            </m:den>
          </m:f>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 xml:space="preserve"> j ∈ J</m:t>
              </m:r>
            </m:sub>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 xml:space="preserve">(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y</m:t>
                      </m:r>
                    </m:e>
                    <m:sub>
                      <m:r>
                        <w:rPr>
                          <w:rFonts w:ascii="Cambria Math" w:eastAsia="Times New Roman" w:hAnsi="Cambria Math" w:cs="Aparajita"/>
                          <w:sz w:val="24"/>
                          <w:szCs w:val="24"/>
                        </w:rPr>
                        <m:t>j</m:t>
                      </m:r>
                    </m:sub>
                  </m:sSub>
                  <m:r>
                    <w:rPr>
                      <w:rFonts w:ascii="Cambria Math" w:eastAsia="Times New Roman" w:hAnsi="Cambria Math" w:cs="Aparajita"/>
                      <w:sz w:val="24"/>
                      <w:szCs w:val="24"/>
                    </w:rPr>
                    <m:t>- f(</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net</m:t>
                      </m:r>
                    </m:e>
                    <m:sub>
                      <m:r>
                        <w:rPr>
                          <w:rFonts w:ascii="Cambria Math" w:eastAsia="Times New Roman" w:hAnsi="Cambria Math" w:cs="Aparajita"/>
                          <w:sz w:val="24"/>
                          <w:szCs w:val="24"/>
                        </w:rPr>
                        <m:t>j</m:t>
                      </m:r>
                    </m:sub>
                  </m:sSub>
                  <m:r>
                    <w:rPr>
                      <w:rFonts w:ascii="Cambria Math" w:eastAsia="Times New Roman" w:hAnsi="Cambria Math" w:cs="Aparajita"/>
                      <w:sz w:val="24"/>
                      <w:szCs w:val="24"/>
                    </w:rPr>
                    <m:t>)</m:t>
                  </m:r>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 xml:space="preserve"> </m:t>
              </m:r>
            </m:e>
          </m:nary>
          <m:r>
            <w:rPr>
              <w:rFonts w:ascii="Cambria Math" w:eastAsia="Times New Roman" w:hAnsi="Cambria Math" w:cs="Times New Roman"/>
              <w:sz w:val="24"/>
              <w:szCs w:val="24"/>
            </w:rPr>
            <m:t xml:space="preserve"> </m:t>
          </m:r>
        </m:oMath>
      </m:oMathPara>
    </w:p>
    <w:p w14:paraId="497D9461" w14:textId="699263AF" w:rsidR="00E50028" w:rsidRPr="005624EA" w:rsidRDefault="00A974F3" w:rsidP="003237B6">
      <w:pPr>
        <w:pStyle w:val="Style1"/>
      </w:pPr>
      <w:r w:rsidRPr="005624EA">
        <w:t>Kde</w:t>
      </w:r>
      <m:oMath>
        <m:r>
          <w:rPr>
            <w:rFonts w:ascii="Cambria Math" w:hAnsi="Cambria Math"/>
          </w:rPr>
          <m:t xml:space="preserve"> </m:t>
        </m:r>
        <m:sSub>
          <m:sSubPr>
            <m:ctrlPr>
              <w:rPr>
                <w:rFonts w:ascii="Cambria Math" w:hAnsi="Cambria Math" w:cs="Aparajita"/>
                <w:bCs/>
                <w:i/>
              </w:rPr>
            </m:ctrlPr>
          </m:sSubPr>
          <m:e>
            <m:r>
              <w:rPr>
                <w:rFonts w:ascii="Cambria Math" w:hAnsi="Cambria Math" w:cs="Aparajita"/>
              </w:rPr>
              <m:t>y</m:t>
            </m:r>
          </m:e>
          <m:sub>
            <m:r>
              <w:rPr>
                <w:rFonts w:ascii="Cambria Math" w:hAnsi="Cambria Math" w:cs="Aparajita"/>
              </w:rPr>
              <m:t>j</m:t>
            </m:r>
          </m:sub>
        </m:sSub>
      </m:oMath>
      <w:r w:rsidRPr="005624EA">
        <w:t xml:space="preserve"> je očakávaná hodnota pre vstup </w:t>
      </w:r>
      <m:oMath>
        <m:r>
          <w:rPr>
            <w:rFonts w:ascii="Cambria Math" w:hAnsi="Cambria Math"/>
          </w:rPr>
          <m:t xml:space="preserve"> </m:t>
        </m:r>
        <m:sSub>
          <m:sSubPr>
            <m:ctrlPr>
              <w:rPr>
                <w:rFonts w:ascii="Cambria Math" w:hAnsi="Cambria Math" w:cs="Aparajita"/>
                <w:i/>
              </w:rPr>
            </m:ctrlPr>
          </m:sSubPr>
          <m:e>
            <m:r>
              <w:rPr>
                <w:rFonts w:ascii="Cambria Math" w:hAnsi="Cambria Math" w:cs="Aparajita"/>
              </w:rPr>
              <m:t>x</m:t>
            </m:r>
          </m:e>
          <m:sub>
            <m:r>
              <w:rPr>
                <w:rFonts w:ascii="Cambria Math" w:hAnsi="Cambria Math" w:cs="Aparajita"/>
              </w:rPr>
              <m:t>j</m:t>
            </m:r>
          </m:sub>
        </m:sSub>
      </m:oMath>
      <w:r w:rsidR="00BB4A9A" w:rsidRPr="005624EA">
        <w:t xml:space="preserve"> </w:t>
      </w:r>
      <w:r w:rsidRPr="005624EA">
        <w:t>a</w:t>
      </w:r>
      <w:r w:rsidR="00BB4A9A" w:rsidRPr="005624EA">
        <w:t> </w:t>
      </w:r>
      <m:oMath>
        <m:sSub>
          <m:sSubPr>
            <m:ctrlPr>
              <w:rPr>
                <w:rFonts w:ascii="Cambria Math" w:hAnsi="Cambria Math" w:cs="Aparajita"/>
                <w:i/>
              </w:rPr>
            </m:ctrlPr>
          </m:sSubPr>
          <m:e>
            <m:r>
              <w:rPr>
                <w:rFonts w:ascii="Cambria Math" w:hAnsi="Cambria Math" w:cs="Aparajita"/>
              </w:rPr>
              <m:t>f(net</m:t>
            </m:r>
          </m:e>
          <m:sub>
            <m:r>
              <w:rPr>
                <w:rFonts w:ascii="Cambria Math" w:hAnsi="Cambria Math" w:cs="Aparajita"/>
              </w:rPr>
              <m:t>j</m:t>
            </m:r>
          </m:sub>
        </m:sSub>
        <m:r>
          <w:rPr>
            <w:rFonts w:ascii="Cambria Math" w:hAnsi="Cambria Math" w:cs="Aparajita"/>
          </w:rPr>
          <m:t>)</m:t>
        </m:r>
      </m:oMath>
      <w:r w:rsidRPr="005624EA">
        <w:t xml:space="preserve">  je to, čo nám neurón </w:t>
      </w:r>
      <w:r w:rsidR="000668D1">
        <w:t xml:space="preserve">reálne odpovedal. Ak </w:t>
      </w:r>
      <w:r w:rsidRPr="005624EA">
        <w:t>je  E &gt; 0, tak nám sieť klasifikovala trénovací príklad nesprávne, čo znamená,</w:t>
      </w:r>
      <w:r w:rsidR="000668D1">
        <w:t xml:space="preserve"> že musíme nejakým upraviť váh</w:t>
      </w:r>
      <w:r w:rsidR="00B00F81">
        <w:t>y</w:t>
      </w:r>
      <w:r w:rsidR="000668D1">
        <w:t>, a teda</w:t>
      </w:r>
      <w:r w:rsidRPr="005624EA">
        <w:t xml:space="preserve"> </w:t>
      </w:r>
      <w:r w:rsidR="000668D1">
        <w:t>p</w:t>
      </w:r>
      <w:r w:rsidRPr="005624EA">
        <w:t>otrebu</w:t>
      </w:r>
      <w:r w:rsidR="000668D1">
        <w:t xml:space="preserve">jeme neuróny </w:t>
      </w:r>
      <w:r w:rsidRPr="005624EA">
        <w:t xml:space="preserve">v predošlých vrstvách informovať o tom, že niečo treba </w:t>
      </w:r>
      <w:r w:rsidR="000668D1">
        <w:t xml:space="preserve">zmeniť. To </w:t>
      </w:r>
      <w:r w:rsidRPr="005624EA">
        <w:t>robíme</w:t>
      </w:r>
      <w:r w:rsidR="001E4DC6">
        <w:t xml:space="preserve"> algoritmom</w:t>
      </w:r>
      <w:r w:rsidRPr="005624EA">
        <w:t xml:space="preserve"> </w:t>
      </w:r>
      <w:r w:rsidR="00EC6E61">
        <w:rPr>
          <w:b/>
          <w:bCs/>
        </w:rPr>
        <w:t>spätnej</w:t>
      </w:r>
      <w:r w:rsidR="001E4DC6">
        <w:rPr>
          <w:b/>
          <w:bCs/>
        </w:rPr>
        <w:t xml:space="preserve"> </w:t>
      </w:r>
      <w:r w:rsidR="00EC6E61">
        <w:rPr>
          <w:b/>
          <w:bCs/>
        </w:rPr>
        <w:t>propagácie</w:t>
      </w:r>
      <w:r w:rsidR="00CA33AF" w:rsidRPr="005624EA">
        <w:rPr>
          <w:b/>
          <w:bCs/>
        </w:rPr>
        <w:t xml:space="preserve"> </w:t>
      </w:r>
      <w:r w:rsidRPr="005624EA">
        <w:rPr>
          <w:b/>
          <w:bCs/>
        </w:rPr>
        <w:t xml:space="preserve">chyby, </w:t>
      </w:r>
      <w:r w:rsidR="001E4DC6">
        <w:t>ktorý využíva gradientovú</w:t>
      </w:r>
      <w:r w:rsidRPr="005624EA">
        <w:t xml:space="preserve"> </w:t>
      </w:r>
      <w:r w:rsidR="001E4DC6">
        <w:t>optimalizačnú metódu</w:t>
      </w:r>
      <w:r w:rsidRPr="005624EA">
        <w:t>.</w:t>
      </w:r>
      <w:r w:rsidR="001E4DC6" w:rsidRPr="001E4DC6">
        <w:t xml:space="preserve"> </w:t>
      </w:r>
      <w:r w:rsidR="001E4DC6">
        <w:t xml:space="preserve">Pokiaľ máme správne dáta a úloha je riešiteľná, </w:t>
      </w:r>
      <w:r w:rsidR="00457A75">
        <w:t>sieť</w:t>
      </w:r>
      <w:r w:rsidR="001E4DC6" w:rsidRPr="005624EA">
        <w:t xml:space="preserve"> </w:t>
      </w:r>
      <w:r w:rsidR="001E4DC6">
        <w:t xml:space="preserve">by </w:t>
      </w:r>
      <w:r w:rsidR="00457A75">
        <w:t xml:space="preserve">mala </w:t>
      </w:r>
      <w:r w:rsidR="001E4DC6" w:rsidRPr="005624EA">
        <w:t xml:space="preserve">postupne skonvergovať k riešeniu. </w:t>
      </w:r>
      <w:r w:rsidRPr="005624EA">
        <w:t xml:space="preserve">Váhy budeme upravovať </w:t>
      </w:r>
      <w:r w:rsidR="000668D1">
        <w:t>tak, že k nim pripočítame parciálnu deriváciu</w:t>
      </w:r>
      <w:r w:rsidRPr="005624EA">
        <w:t xml:space="preserve"> chyby E podľa váhy </w:t>
      </w:r>
      <m:oMath>
        <m:sSub>
          <m:sSubPr>
            <m:ctrlPr>
              <w:rPr>
                <w:rFonts w:ascii="Cambria Math" w:hAnsi="Cambria Math" w:cs="Aparajita"/>
                <w:i/>
              </w:rPr>
            </m:ctrlPr>
          </m:sSubPr>
          <m:e>
            <m:r>
              <w:rPr>
                <w:rFonts w:ascii="Cambria Math" w:hAnsi="Cambria Math" w:cs="Aparajita"/>
              </w:rPr>
              <m:t>w</m:t>
            </m:r>
          </m:e>
          <m:sub>
            <m:r>
              <w:rPr>
                <w:rFonts w:ascii="Cambria Math" w:hAnsi="Cambria Math" w:cs="Aparajita"/>
              </w:rPr>
              <m:t>kj</m:t>
            </m:r>
          </m:sub>
        </m:sSub>
      </m:oMath>
      <w:r w:rsidR="00BB4A9A" w:rsidRPr="005624EA">
        <w:rPr>
          <w:b/>
        </w:rPr>
        <w:t xml:space="preserve"> </w:t>
      </w:r>
      <w:r w:rsidRPr="005624EA">
        <w:t>nasledovne.</w:t>
      </w:r>
    </w:p>
    <w:p w14:paraId="71B21996" w14:textId="77777777" w:rsidR="00D74755" w:rsidRPr="0064392D" w:rsidRDefault="00E05113" w:rsidP="0064392D">
      <w:pPr>
        <w:pStyle w:val="Standard"/>
        <w:spacing w:line="360" w:lineRule="auto"/>
        <w:ind w:left="2880" w:firstLine="720"/>
        <w:jc w:val="both"/>
        <w:rPr>
          <w:sz w:val="24"/>
          <w:szCs w:val="24"/>
        </w:rPr>
      </w:pPr>
      <m:oMathPara>
        <m:oMathParaPr>
          <m:jc m:val="left"/>
        </m:oMathParaPr>
        <m:oMath>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w</m:t>
              </m:r>
            </m:e>
            <m:sub>
              <m:r>
                <w:rPr>
                  <w:rFonts w:ascii="Cambria Math" w:eastAsia="Times New Roman" w:hAnsi="Cambria Math" w:cs="Aparajita"/>
                  <w:sz w:val="24"/>
                  <w:szCs w:val="24"/>
                </w:rPr>
                <m:t>kj</m:t>
              </m:r>
            </m:sub>
          </m:sSub>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 xml:space="preserve"> w</m:t>
              </m:r>
            </m:e>
            <m:sub>
              <m:r>
                <w:rPr>
                  <w:rFonts w:ascii="Cambria Math" w:eastAsia="Times New Roman" w:hAnsi="Cambria Math" w:cs="Aparajita"/>
                  <w:sz w:val="24"/>
                  <w:szCs w:val="24"/>
                </w:rPr>
                <m:t>kj</m:t>
              </m:r>
            </m:sub>
          </m:sSub>
          <m:r>
            <w:rPr>
              <w:rFonts w:ascii="Cambria Math" w:eastAsia="Times New Roman" w:hAnsi="Cambria Math" w:cs="Aparajita"/>
              <w:sz w:val="24"/>
              <w:szCs w:val="24"/>
            </w:rPr>
            <m:t>+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 xml:space="preserve"> w</m:t>
              </m:r>
            </m:e>
            <m:sub>
              <m:r>
                <w:rPr>
                  <w:rFonts w:ascii="Cambria Math" w:eastAsia="Times New Roman" w:hAnsi="Cambria Math" w:cs="Aparajita"/>
                  <w:sz w:val="24"/>
                  <w:szCs w:val="24"/>
                </w:rPr>
                <m:t>kj</m:t>
              </m:r>
            </m:sub>
          </m:sSub>
          <m:r>
            <w:rPr>
              <w:rFonts w:ascii="Cambria Math" w:eastAsia="Times New Roman" w:hAnsi="Cambria Math" w:cs="Aparajita"/>
              <w:sz w:val="24"/>
              <w:szCs w:val="24"/>
            </w:rPr>
            <m:t xml:space="preserve"> </m:t>
          </m:r>
        </m:oMath>
      </m:oMathPara>
    </w:p>
    <w:p w14:paraId="588C9337" w14:textId="77777777" w:rsidR="00E50028" w:rsidRPr="0064392D" w:rsidRDefault="00E05113" w:rsidP="0064392D">
      <w:pPr>
        <w:pStyle w:val="Standard"/>
        <w:spacing w:line="360" w:lineRule="auto"/>
        <w:ind w:left="2880" w:firstLine="720"/>
        <w:jc w:val="both"/>
        <w:rPr>
          <w:sz w:val="24"/>
          <w:szCs w:val="24"/>
        </w:rPr>
      </w:pPr>
      <m:oMathPara>
        <m:oMathParaPr>
          <m:jc m:val="left"/>
        </m:oMathParaPr>
        <m:oMath>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∆w</m:t>
              </m:r>
            </m:e>
            <m:sub>
              <m:r>
                <w:rPr>
                  <w:rFonts w:ascii="Cambria Math" w:eastAsia="Times New Roman" w:hAnsi="Cambria Math" w:cs="Aparajita"/>
                  <w:sz w:val="24"/>
                  <w:szCs w:val="24"/>
                </w:rPr>
                <m:t xml:space="preserve">kj </m:t>
              </m:r>
            </m:sub>
          </m:sSub>
          <m:r>
            <w:rPr>
              <w:rFonts w:ascii="Cambria Math" w:eastAsia="Times New Roman" w:hAnsi="Cambria Math" w:cs="Times New Roman"/>
              <w:sz w:val="24"/>
              <w:szCs w:val="24"/>
            </w:rPr>
            <m:t>=-α∙</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m:t>
              </m:r>
              <m:r>
                <w:rPr>
                  <w:rFonts w:ascii="Cambria Math" w:eastAsia="Times New Roman" w:hAnsi="Cambria Math" w:cs="Aparajita"/>
                  <w:sz w:val="28"/>
                  <w:szCs w:val="28"/>
                </w:rPr>
                <m:t>E</m:t>
              </m:r>
              <m:r>
                <w:rPr>
                  <w:rFonts w:ascii="Cambria Math" w:eastAsia="Times New Roman" w:hAnsi="Cambria Math" w:cs="Times New Roman"/>
                  <w:sz w:val="28"/>
                  <w:szCs w:val="28"/>
                </w:rPr>
                <m:t xml:space="preserve">   </m:t>
              </m:r>
            </m:num>
            <m:den>
              <m:r>
                <w:rPr>
                  <w:rFonts w:ascii="Cambria Math" w:eastAsia="Times New Roman" w:hAnsi="Cambria Math" w:cs="Times New Roman"/>
                  <w:sz w:val="28"/>
                  <w:szCs w:val="28"/>
                </w:rPr>
                <m:t>∂</m:t>
              </m:r>
              <m:sSub>
                <m:sSubPr>
                  <m:ctrlPr>
                    <w:rPr>
                      <w:rFonts w:ascii="Cambria Math" w:eastAsia="Times New Roman" w:hAnsi="Cambria Math" w:cs="Aparajita"/>
                      <w:i/>
                      <w:sz w:val="28"/>
                      <w:szCs w:val="28"/>
                    </w:rPr>
                  </m:ctrlPr>
                </m:sSubPr>
                <m:e>
                  <m:r>
                    <w:rPr>
                      <w:rFonts w:ascii="Cambria Math" w:eastAsia="Times New Roman" w:hAnsi="Cambria Math" w:cs="Aparajita"/>
                      <w:sz w:val="28"/>
                      <w:szCs w:val="28"/>
                    </w:rPr>
                    <m:t>w</m:t>
                  </m:r>
                </m:e>
                <m:sub>
                  <m:r>
                    <w:rPr>
                      <w:rFonts w:ascii="Cambria Math" w:eastAsia="Times New Roman" w:hAnsi="Cambria Math" w:cs="Aparajita"/>
                      <w:sz w:val="28"/>
                      <w:szCs w:val="28"/>
                    </w:rPr>
                    <m:t>kj</m:t>
                  </m:r>
                </m:sub>
              </m:sSub>
            </m:den>
          </m:f>
        </m:oMath>
      </m:oMathPara>
    </w:p>
    <w:p w14:paraId="23F88B69" w14:textId="3007204B" w:rsidR="006F65ED" w:rsidRPr="005624EA" w:rsidRDefault="00A974F3" w:rsidP="0069162C">
      <w:pPr>
        <w:pStyle w:val="Style1"/>
        <w:ind w:firstLine="0"/>
      </w:pPr>
      <w:r w:rsidRPr="005624EA">
        <w:lastRenderedPageBreak/>
        <w:t>Kde</w:t>
      </w:r>
      <w:r w:rsidRPr="005624EA">
        <w:rPr>
          <w:sz w:val="28"/>
          <w:szCs w:val="28"/>
        </w:rPr>
        <w:t xml:space="preserve"> </w:t>
      </w:r>
      <m:oMath>
        <m:r>
          <w:rPr>
            <w:rFonts w:ascii="Cambria Math" w:hAnsi="Cambria Math"/>
            <w:sz w:val="28"/>
            <w:szCs w:val="28"/>
          </w:rPr>
          <m:t>α ϵ&lt;0,1</m:t>
        </m:r>
        <m:r>
          <m:rPr>
            <m:sty m:val="bi"/>
          </m:rPr>
          <w:rPr>
            <w:rFonts w:ascii="Cambria Math" w:hAnsi="Cambria Math"/>
            <w:sz w:val="28"/>
            <w:szCs w:val="28"/>
          </w:rPr>
          <m:t>&gt;</m:t>
        </m:r>
      </m:oMath>
      <w:r w:rsidRPr="005624EA">
        <w:rPr>
          <w:b/>
        </w:rPr>
        <w:t xml:space="preserve"> </w:t>
      </w:r>
      <w:r w:rsidR="001E4DC6">
        <w:t>je rýchlosť učenia. Ďalej si m</w:t>
      </w:r>
      <w:r w:rsidRPr="005624EA">
        <w:t xml:space="preserve">usíme odvodiť  </w:t>
      </w:r>
      <m:oMath>
        <m:f>
          <m:fPr>
            <m:ctrlPr>
              <w:rPr>
                <w:rFonts w:ascii="Cambria Math" w:hAnsi="Cambria Math"/>
                <w:i/>
              </w:rPr>
            </m:ctrlPr>
          </m:fPr>
          <m:num>
            <m:r>
              <w:rPr>
                <w:rFonts w:ascii="Cambria Math" w:hAnsi="Cambria Math"/>
              </w:rPr>
              <m:t xml:space="preserve">∂E    </m:t>
            </m:r>
          </m:num>
          <m:den>
            <m: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kj</m:t>
                </m:r>
              </m:sub>
            </m:sSub>
          </m:den>
        </m:f>
      </m:oMath>
      <w:r w:rsidR="00140DE1" w:rsidRPr="005624EA">
        <w:t xml:space="preserve"> </w:t>
      </w:r>
      <w:r w:rsidRPr="005624EA">
        <w:t xml:space="preserve">pomocou reťazového pravidla, pričom </w:t>
      </w:r>
      <m:oMath>
        <m:sSub>
          <m:sSubPr>
            <m:ctrlPr>
              <w:rPr>
                <w:rFonts w:ascii="Cambria Math" w:hAnsi="Cambria Math" w:cs="Aparajita"/>
                <w:i/>
              </w:rPr>
            </m:ctrlPr>
          </m:sSubPr>
          <m:e>
            <m:r>
              <w:rPr>
                <w:rFonts w:ascii="Cambria Math" w:hAnsi="Cambria Math" w:cs="Aparajita"/>
              </w:rPr>
              <m:t>w</m:t>
            </m:r>
          </m:e>
          <m:sub>
            <m:r>
              <w:rPr>
                <w:rFonts w:ascii="Cambria Math" w:hAnsi="Cambria Math" w:cs="Aparajita"/>
              </w:rPr>
              <m:t>kj</m:t>
            </m:r>
          </m:sub>
        </m:sSub>
      </m:oMath>
      <w:r w:rsidRPr="005624EA">
        <w:t xml:space="preserve"> </w:t>
      </w:r>
      <w:r w:rsidR="00140DE1" w:rsidRPr="005624EA">
        <w:t xml:space="preserve"> </w:t>
      </w:r>
      <w:r w:rsidRPr="005624EA">
        <w:t>je parametrom funkcie</w:t>
      </w:r>
      <w:r w:rsidR="00140DE1" w:rsidRPr="005624EA">
        <w:t xml:space="preserve"> </w:t>
      </w:r>
      <m:oMath>
        <m:sSub>
          <m:sSubPr>
            <m:ctrlPr>
              <w:rPr>
                <w:rFonts w:ascii="Cambria Math" w:hAnsi="Cambria Math" w:cs="Aparajita"/>
                <w:i/>
              </w:rPr>
            </m:ctrlPr>
          </m:sSubPr>
          <m:e>
            <m:r>
              <w:rPr>
                <w:rFonts w:ascii="Cambria Math" w:hAnsi="Cambria Math" w:cs="Aparajita"/>
              </w:rPr>
              <m:t>net</m:t>
            </m:r>
          </m:e>
          <m:sub>
            <m:r>
              <w:rPr>
                <w:rFonts w:ascii="Cambria Math" w:hAnsi="Cambria Math" w:cs="Aparajita"/>
              </w:rPr>
              <m:t>j</m:t>
            </m:r>
          </m:sub>
        </m:sSub>
      </m:oMath>
      <w:r w:rsidRPr="005624EA">
        <w:t xml:space="preserve"> a </w:t>
      </w:r>
      <m:oMath>
        <m:sSub>
          <m:sSubPr>
            <m:ctrlPr>
              <w:rPr>
                <w:rFonts w:ascii="Cambria Math" w:hAnsi="Cambria Math" w:cs="Aparajita"/>
                <w:i/>
              </w:rPr>
            </m:ctrlPr>
          </m:sSubPr>
          <m:e>
            <m:r>
              <w:rPr>
                <w:rFonts w:ascii="Cambria Math" w:hAnsi="Cambria Math" w:cs="Aparajita"/>
              </w:rPr>
              <m:t>net</m:t>
            </m:r>
          </m:e>
          <m:sub>
            <m:r>
              <w:rPr>
                <w:rFonts w:ascii="Cambria Math" w:hAnsi="Cambria Math" w:cs="Aparajita"/>
              </w:rPr>
              <m:t>j</m:t>
            </m:r>
          </m:sub>
        </m:sSub>
      </m:oMath>
      <w:r w:rsidR="00140DE1" w:rsidRPr="005624EA">
        <w:rPr>
          <w:b/>
        </w:rPr>
        <w:t xml:space="preserve"> </w:t>
      </w:r>
      <w:r w:rsidRPr="005624EA">
        <w:t xml:space="preserve">je parametrom funkcie </w:t>
      </w:r>
      <w:r w:rsidRPr="005624EA">
        <w:rPr>
          <w:b/>
          <w:i/>
          <w:iCs/>
        </w:rPr>
        <w:t>f</w:t>
      </w:r>
      <w:r w:rsidRPr="005624EA">
        <w:rPr>
          <w:i/>
          <w:iCs/>
        </w:rPr>
        <w:t xml:space="preserve">. </w:t>
      </w:r>
    </w:p>
    <w:p w14:paraId="1108FA3D" w14:textId="77777777" w:rsidR="00143052" w:rsidRPr="005624EA" w:rsidRDefault="00E05113" w:rsidP="0064392D">
      <w:pPr>
        <w:pStyle w:val="Standard"/>
        <w:spacing w:line="360" w:lineRule="auto"/>
        <w:ind w:left="2160"/>
        <w:jc w:val="both"/>
        <w:rPr>
          <w:sz w:val="20"/>
        </w:rPr>
      </w:pPr>
      <m:oMathPara>
        <m:oMathParaPr>
          <m:jc m:val="left"/>
        </m:oMathParaPr>
        <m:oMath>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r>
                <w:rPr>
                  <w:rFonts w:ascii="Cambria Math" w:eastAsia="Times New Roman" w:hAnsi="Cambria Math" w:cs="Aparajita"/>
                  <w:sz w:val="24"/>
                  <w:szCs w:val="28"/>
                </w:rPr>
                <m:t>E</m:t>
              </m:r>
              <m:r>
                <w:rPr>
                  <w:rFonts w:ascii="Cambria Math" w:eastAsia="Times New Roman" w:hAnsi="Cambria Math" w:cs="Times New Roman"/>
                  <w:sz w:val="24"/>
                  <w:szCs w:val="28"/>
                </w:rPr>
                <m:t xml:space="preserve">     </m:t>
              </m:r>
            </m:num>
            <m:den>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w</m:t>
                  </m:r>
                </m:e>
                <m:sub>
                  <m:r>
                    <w:rPr>
                      <w:rFonts w:ascii="Cambria Math" w:eastAsia="Times New Roman" w:hAnsi="Cambria Math" w:cs="Aparajita"/>
                      <w:sz w:val="24"/>
                      <w:szCs w:val="28"/>
                    </w:rPr>
                    <m:t>kj</m:t>
                  </m:r>
                </m:sub>
              </m:sSub>
              <m:r>
                <w:rPr>
                  <w:rFonts w:ascii="Cambria Math" w:eastAsia="Times New Roman" w:hAnsi="Cambria Math" w:cs="Aparajita"/>
                  <w:sz w:val="24"/>
                  <w:szCs w:val="28"/>
                </w:rPr>
                <m:t xml:space="preserve"> </m:t>
              </m:r>
            </m:den>
          </m:f>
          <m:r>
            <w:rPr>
              <w:rFonts w:ascii="Cambria Math" w:eastAsia="Times New Roman" w:hAnsi="Cambria Math" w:cs="Times New Roman"/>
              <w:sz w:val="24"/>
              <w:szCs w:val="28"/>
            </w:rPr>
            <m:t>=</m:t>
          </m:r>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r>
                <w:rPr>
                  <w:rFonts w:ascii="Cambria Math" w:eastAsia="Times New Roman" w:hAnsi="Cambria Math" w:cs="Aparajita"/>
                  <w:sz w:val="24"/>
                  <w:szCs w:val="28"/>
                </w:rPr>
                <m:t>E</m:t>
              </m:r>
              <m:r>
                <w:rPr>
                  <w:rFonts w:ascii="Cambria Math" w:eastAsia="Times New Roman" w:hAnsi="Cambria Math" w:cs="Times New Roman"/>
                  <w:sz w:val="24"/>
                  <w:szCs w:val="28"/>
                </w:rPr>
                <m:t xml:space="preserve">            </m:t>
              </m:r>
            </m:num>
            <m:den>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f(net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m:t>
              </m:r>
            </m:den>
          </m:f>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f(net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m:t>
              </m:r>
            </m:num>
            <m:den>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 xml:space="preserve">       </m:t>
              </m:r>
            </m:den>
          </m:f>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j</m:t>
                  </m:r>
                </m:sub>
              </m:sSub>
            </m:num>
            <m:den>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w</m:t>
                  </m:r>
                </m:e>
                <m:sub>
                  <m:r>
                    <w:rPr>
                      <w:rFonts w:ascii="Cambria Math" w:eastAsia="Times New Roman" w:hAnsi="Cambria Math" w:cs="Aparajita"/>
                      <w:sz w:val="24"/>
                      <w:szCs w:val="28"/>
                    </w:rPr>
                    <m:t>kj</m:t>
                  </m:r>
                </m:sub>
              </m:sSub>
              <m:r>
                <w:rPr>
                  <w:rFonts w:ascii="Cambria Math" w:eastAsia="Times New Roman" w:hAnsi="Cambria Math" w:cs="Aparajita"/>
                  <w:sz w:val="24"/>
                  <w:szCs w:val="28"/>
                </w:rPr>
                <m:t xml:space="preserve">  </m:t>
              </m:r>
            </m:den>
          </m:f>
        </m:oMath>
      </m:oMathPara>
    </w:p>
    <w:p w14:paraId="2074A764" w14:textId="03426CF2" w:rsidR="00E50028" w:rsidRPr="005624EA" w:rsidRDefault="00A974F3" w:rsidP="0069162C">
      <w:pPr>
        <w:pStyle w:val="Style1"/>
        <w:ind w:firstLine="0"/>
      </w:pPr>
      <w:r w:rsidRPr="005624EA">
        <w:t>Parciálna derivácia výrazu</w:t>
      </w:r>
      <w:r w:rsidR="00140DE1" w:rsidRPr="005624EA">
        <w:t xml:space="preserve">  </w:t>
      </w:r>
      <m:oMath>
        <m:f>
          <m:fPr>
            <m:ctrlPr>
              <w:rPr>
                <w:rFonts w:ascii="Cambria Math" w:hAnsi="Cambria Math"/>
                <w:i/>
              </w:rPr>
            </m:ctrlPr>
          </m:fPr>
          <m:num>
            <m:r>
              <w:rPr>
                <w:rFonts w:ascii="Cambria Math" w:hAnsi="Cambria Math"/>
              </w:rPr>
              <m:t>∂</m:t>
            </m:r>
            <m:sSub>
              <m:sSubPr>
                <m:ctrlPr>
                  <w:rPr>
                    <w:rFonts w:ascii="Cambria Math" w:hAnsi="Cambria Math" w:cs="Aparajita"/>
                    <w:i/>
                  </w:rPr>
                </m:ctrlPr>
              </m:sSubPr>
              <m:e>
                <m:r>
                  <w:rPr>
                    <w:rFonts w:ascii="Cambria Math" w:hAnsi="Cambria Math" w:cs="Aparajita"/>
                  </w:rPr>
                  <m:t>f(net</m:t>
                </m:r>
              </m:e>
              <m:sub>
                <m:r>
                  <w:rPr>
                    <w:rFonts w:ascii="Cambria Math" w:hAnsi="Cambria Math" w:cs="Aparajita"/>
                  </w:rPr>
                  <m:t>j</m:t>
                </m:r>
              </m:sub>
            </m:sSub>
            <m:r>
              <w:rPr>
                <w:rFonts w:ascii="Cambria Math" w:hAnsi="Cambria Math"/>
              </w:rPr>
              <m:t xml:space="preserve">) </m:t>
            </m:r>
          </m:num>
          <m:den>
            <m:r>
              <w:rPr>
                <w:rFonts w:ascii="Cambria Math" w:hAnsi="Cambria Math"/>
              </w:rPr>
              <m:t>∂</m:t>
            </m:r>
            <m:sSub>
              <m:sSubPr>
                <m:ctrlPr>
                  <w:rPr>
                    <w:rFonts w:ascii="Cambria Math" w:hAnsi="Cambria Math" w:cs="Aparajita"/>
                    <w:i/>
                  </w:rPr>
                </m:ctrlPr>
              </m:sSubPr>
              <m:e>
                <m:r>
                  <w:rPr>
                    <w:rFonts w:ascii="Cambria Math" w:hAnsi="Cambria Math" w:cs="Aparajita"/>
                  </w:rPr>
                  <m:t>net</m:t>
                </m:r>
              </m:e>
              <m:sub>
                <m:r>
                  <w:rPr>
                    <w:rFonts w:ascii="Cambria Math" w:hAnsi="Cambria Math" w:cs="Aparajita"/>
                  </w:rPr>
                  <m:t>j</m:t>
                </m:r>
              </m:sub>
            </m:sSub>
            <m:r>
              <w:rPr>
                <w:rFonts w:ascii="Cambria Math" w:hAnsi="Cambria Math" w:cs="Aparajita"/>
              </w:rPr>
              <m:t xml:space="preserve">        </m:t>
            </m:r>
          </m:den>
        </m:f>
      </m:oMath>
      <w:r w:rsidR="00140DE1" w:rsidRPr="005624EA">
        <w:rPr>
          <w:noProof/>
        </w:rPr>
        <w:t xml:space="preserve"> </w:t>
      </w:r>
      <w:r w:rsidRPr="005624EA">
        <w:t xml:space="preserve">je </w:t>
      </w:r>
      <w:r w:rsidR="00457A75">
        <w:t>deriváciou</w:t>
      </w:r>
      <w:r w:rsidRPr="005624EA">
        <w:t xml:space="preserve"> funkcie </w:t>
      </w:r>
      <w:r w:rsidRPr="005624EA">
        <w:rPr>
          <w:b/>
          <w:i/>
          <w:iCs/>
        </w:rPr>
        <w:t>f</w:t>
      </w:r>
      <w:r w:rsidRPr="005624EA">
        <w:rPr>
          <w:i/>
          <w:iCs/>
        </w:rPr>
        <w:t xml:space="preserve"> </w:t>
      </w:r>
      <w:r w:rsidRPr="005624EA">
        <w:t xml:space="preserve">a tretí výraz je hodnotou funkcie </w:t>
      </w:r>
      <w:r w:rsidRPr="005624EA">
        <w:rPr>
          <w:i/>
          <w:iCs/>
        </w:rPr>
        <w:t xml:space="preserve">f </w:t>
      </w:r>
      <w:r w:rsidRPr="005624EA">
        <w:t>v k-tom neuróne, pretože sa k ostatným členom v sume správame ako ku konštantám.</w:t>
      </w:r>
      <w:r w:rsidRPr="005624EA">
        <w:rPr>
          <w:sz w:val="28"/>
          <w:szCs w:val="28"/>
        </w:rPr>
        <w:t xml:space="preserve">  </w:t>
      </w:r>
    </w:p>
    <w:p w14:paraId="364667C4" w14:textId="77777777" w:rsidR="006807D0" w:rsidRPr="005624EA" w:rsidRDefault="00E05113" w:rsidP="00CB62E3">
      <w:pPr>
        <w:pStyle w:val="Standard"/>
        <w:spacing w:line="360" w:lineRule="auto"/>
        <w:ind w:left="1440" w:right="9" w:firstLine="720"/>
        <w:jc w:val="both"/>
        <w:rPr>
          <w:rFonts w:ascii="Times New Roman" w:eastAsia="Times New Roman" w:hAnsi="Times New Roman" w:cs="Times New Roman"/>
          <w:sz w:val="24"/>
          <w:szCs w:val="24"/>
        </w:rPr>
      </w:pPr>
      <m:oMath>
        <m:f>
          <m:fPr>
            <m:ctrlPr>
              <w:rPr>
                <w:rFonts w:ascii="Cambria Math" w:eastAsia="Times New Roman" w:hAnsi="Cambria Math" w:cs="Times New Roman"/>
                <w:i/>
                <w:sz w:val="24"/>
                <w:szCs w:val="24"/>
              </w:rPr>
            </m:ctrlPr>
          </m:fPr>
          <m:num>
            <m:sSub>
              <m:sSubPr>
                <m:ctrlPr>
                  <w:rPr>
                    <w:rFonts w:ascii="Cambria Math" w:eastAsia="Times New Roman" w:hAnsi="Cambria Math" w:cs="Aparajita"/>
                    <w:i/>
                    <w:sz w:val="24"/>
                    <w:szCs w:val="24"/>
                  </w:rPr>
                </m:ctrlPr>
              </m:sSubPr>
              <m:e>
                <m:r>
                  <w:rPr>
                    <w:rFonts w:ascii="Cambria Math" w:eastAsia="Times New Roman" w:hAnsi="Cambria Math" w:cs="Times New Roman"/>
                    <w:sz w:val="24"/>
                    <w:szCs w:val="24"/>
                  </w:rPr>
                  <m:t>∂</m:t>
                </m:r>
                <m:r>
                  <w:rPr>
                    <w:rFonts w:ascii="Cambria Math" w:eastAsia="Times New Roman" w:hAnsi="Cambria Math" w:cs="Aparajita"/>
                    <w:sz w:val="24"/>
                    <w:szCs w:val="24"/>
                  </w:rPr>
                  <m:t>f(net</m:t>
                </m:r>
              </m:e>
              <m:sub>
                <m:r>
                  <w:rPr>
                    <w:rFonts w:ascii="Cambria Math" w:eastAsia="Times New Roman" w:hAnsi="Cambria Math" w:cs="Aparajita"/>
                    <w:sz w:val="24"/>
                    <w:szCs w:val="24"/>
                  </w:rPr>
                  <m:t>j</m:t>
                </m:r>
              </m:sub>
            </m:sSub>
            <m:r>
              <w:rPr>
                <w:rFonts w:ascii="Cambria Math" w:eastAsia="Times New Roman" w:hAnsi="Cambria Math" w:cs="Aparajita"/>
                <w:sz w:val="24"/>
                <w:szCs w:val="24"/>
              </w:rPr>
              <m:t>)</m:t>
            </m:r>
          </m:num>
          <m:den>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net</m:t>
                </m:r>
              </m:e>
              <m:sub>
                <m:r>
                  <w:rPr>
                    <w:rFonts w:ascii="Cambria Math" w:eastAsia="Times New Roman" w:hAnsi="Cambria Math" w:cs="Aparajita"/>
                    <w:sz w:val="24"/>
                    <w:szCs w:val="24"/>
                  </w:rPr>
                  <m:t>j</m:t>
                </m:r>
              </m:sub>
            </m:sSub>
            <m:r>
              <w:rPr>
                <w:rFonts w:ascii="Cambria Math" w:eastAsia="Times New Roman" w:hAnsi="Cambria Math" w:cs="Aparajita"/>
                <w:sz w:val="24"/>
                <w:szCs w:val="24"/>
              </w:rPr>
              <m:t xml:space="preserve">       </m:t>
            </m:r>
          </m:den>
        </m:f>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f'(net</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m:t>
        </m:r>
      </m:oMath>
      <w:r w:rsidR="006807D0" w:rsidRPr="005624EA">
        <w:rPr>
          <w:rFonts w:ascii="Times New Roman" w:eastAsia="Times New Roman" w:hAnsi="Times New Roman" w:cs="Times New Roman"/>
          <w:sz w:val="24"/>
          <w:szCs w:val="24"/>
        </w:rPr>
        <w:t xml:space="preserve"> </w:t>
      </w:r>
    </w:p>
    <w:p w14:paraId="4607AC22" w14:textId="77777777" w:rsidR="006807D0" w:rsidRPr="005624EA" w:rsidRDefault="00E05113" w:rsidP="00CB62E3">
      <w:pPr>
        <w:pStyle w:val="Standard"/>
        <w:spacing w:line="360" w:lineRule="auto"/>
        <w:ind w:left="1440" w:right="9" w:firstLine="720"/>
        <w:jc w:val="both"/>
        <w:rPr>
          <w:sz w:val="24"/>
          <w:szCs w:val="24"/>
        </w:rPr>
      </w:pP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net</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 xml:space="preserve"> </m:t>
            </m:r>
          </m:num>
          <m:den>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w</m:t>
                </m:r>
              </m:e>
              <m:sub>
                <m:r>
                  <w:rPr>
                    <w:rFonts w:ascii="Cambria Math" w:eastAsia="Times New Roman" w:hAnsi="Cambria Math" w:cs="Aparajita"/>
                    <w:sz w:val="24"/>
                    <w:szCs w:val="24"/>
                  </w:rPr>
                  <m:t>kj</m:t>
                </m:r>
              </m:sub>
            </m:sSub>
            <m:r>
              <w:rPr>
                <w:rFonts w:ascii="Cambria Math" w:eastAsia="Times New Roman" w:hAnsi="Cambria Math" w:cs="Aparajita"/>
                <w:sz w:val="24"/>
                <w:szCs w:val="24"/>
              </w:rPr>
              <m:t xml:space="preserve">   </m:t>
            </m:r>
          </m:den>
        </m:f>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∂f</m:t>
            </m:r>
            <m:d>
              <m:dPr>
                <m:ctrlPr>
                  <w:rPr>
                    <w:rFonts w:ascii="Cambria Math" w:eastAsia="Times New Roman" w:hAnsi="Cambria Math" w:cs="Times New Roman"/>
                    <w:i/>
                    <w:sz w:val="24"/>
                    <w:szCs w:val="24"/>
                  </w:rPr>
                </m:ctrlPr>
              </m:dPr>
              <m:e>
                <m:nary>
                  <m:naryPr>
                    <m:chr m:val="∑"/>
                    <m:limLoc m:val="undOvr"/>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 xml:space="preserve"> k ∈ K</m:t>
                    </m:r>
                  </m:sub>
                  <m:sup/>
                  <m:e>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 xml:space="preserve">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 xml:space="preserve"> w</m:t>
                            </m:r>
                          </m:e>
                          <m:sub>
                            <m:r>
                              <w:rPr>
                                <w:rFonts w:ascii="Cambria Math" w:eastAsia="Times New Roman" w:hAnsi="Cambria Math" w:cs="Aparajita"/>
                                <w:sz w:val="24"/>
                                <w:szCs w:val="24"/>
                              </w:rPr>
                              <m:t>kj</m:t>
                            </m:r>
                          </m:sub>
                        </m:sSub>
                        <m:r>
                          <w:rPr>
                            <w:rFonts w:ascii="Cambria Math" w:eastAsia="Times New Roman" w:hAnsi="Cambria Math" w:cs="Aparajita"/>
                            <w:sz w:val="24"/>
                            <w:szCs w:val="24"/>
                          </w:rPr>
                          <m:t xml:space="preserve"> ∙ f(net</m:t>
                        </m:r>
                      </m:e>
                      <m:sub>
                        <m:r>
                          <w:rPr>
                            <w:rFonts w:ascii="Cambria Math" w:eastAsia="Times New Roman" w:hAnsi="Cambria Math" w:cs="Aparajita"/>
                            <w:sz w:val="24"/>
                            <w:szCs w:val="24"/>
                          </w:rPr>
                          <m:t>k</m:t>
                        </m:r>
                      </m:sub>
                    </m:sSub>
                    <m:r>
                      <w:rPr>
                        <w:rFonts w:ascii="Cambria Math" w:eastAsia="Times New Roman" w:hAnsi="Cambria Math" w:cs="Aparajita"/>
                        <w:sz w:val="24"/>
                        <w:szCs w:val="24"/>
                      </w:rPr>
                      <m:t>)</m:t>
                    </m:r>
                  </m:e>
                </m:nary>
                <m:r>
                  <w:rPr>
                    <w:rFonts w:ascii="Cambria Math" w:eastAsia="Times New Roman" w:hAnsi="Cambria Math" w:cs="Times New Roman"/>
                    <w:sz w:val="24"/>
                    <w:szCs w:val="24"/>
                  </w:rPr>
                  <m:t xml:space="preserve"> </m:t>
                </m:r>
              </m:e>
            </m:d>
            <m:r>
              <w:rPr>
                <w:rFonts w:ascii="Cambria Math" w:eastAsia="Times New Roman" w:hAnsi="Cambria Math" w:cs="Times New Roman"/>
                <w:sz w:val="24"/>
                <w:szCs w:val="24"/>
              </w:rPr>
              <m:t xml:space="preserve"> </m:t>
            </m:r>
          </m:num>
          <m:den>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w</m:t>
                </m:r>
              </m:e>
              <m:sub>
                <m:r>
                  <w:rPr>
                    <w:rFonts w:ascii="Cambria Math" w:eastAsia="Times New Roman" w:hAnsi="Cambria Math" w:cs="Aparajita"/>
                    <w:sz w:val="24"/>
                    <w:szCs w:val="24"/>
                  </w:rPr>
                  <m:t>kj</m:t>
                </m:r>
              </m:sub>
            </m:sSub>
            <m:r>
              <w:rPr>
                <w:rFonts w:ascii="Cambria Math" w:eastAsia="Times New Roman" w:hAnsi="Cambria Math" w:cs="Aparajita"/>
                <w:sz w:val="24"/>
                <w:szCs w:val="24"/>
              </w:rPr>
              <m:t xml:space="preserve">                                              </m:t>
            </m:r>
          </m:den>
        </m:f>
        <m:r>
          <w:rPr>
            <w:rFonts w:ascii="Cambria Math" w:eastAsia="Times New Roman" w:hAnsi="Cambria Math" w:cs="Times New Roman"/>
            <w:sz w:val="24"/>
            <w:szCs w:val="24"/>
          </w:rPr>
          <m:t xml:space="preserve">=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f(net</m:t>
            </m:r>
          </m:e>
          <m:sub>
            <m:r>
              <w:rPr>
                <w:rFonts w:ascii="Cambria Math" w:eastAsia="Times New Roman" w:hAnsi="Cambria Math" w:cs="Aparajita"/>
                <w:sz w:val="24"/>
                <w:szCs w:val="24"/>
              </w:rPr>
              <m:t>k</m:t>
            </m:r>
          </m:sub>
        </m:sSub>
        <m:r>
          <w:rPr>
            <w:rFonts w:ascii="Cambria Math" w:eastAsia="Times New Roman" w:hAnsi="Cambria Math" w:cs="Times New Roman"/>
            <w:sz w:val="24"/>
            <w:szCs w:val="24"/>
          </w:rPr>
          <m:t>)</m:t>
        </m:r>
      </m:oMath>
      <w:r w:rsidR="006807D0" w:rsidRPr="005624EA">
        <w:rPr>
          <w:rFonts w:ascii="Times New Roman" w:eastAsia="Times New Roman" w:hAnsi="Times New Roman" w:cs="Times New Roman"/>
          <w:sz w:val="24"/>
          <w:szCs w:val="24"/>
        </w:rPr>
        <w:t xml:space="preserve"> </w:t>
      </w:r>
    </w:p>
    <w:p w14:paraId="2F637DB4" w14:textId="77777777" w:rsidR="006F65ED" w:rsidRPr="005624EA" w:rsidRDefault="006F65ED" w:rsidP="00CB62E3">
      <w:pPr>
        <w:pStyle w:val="Standard"/>
        <w:spacing w:line="360" w:lineRule="auto"/>
        <w:jc w:val="both"/>
        <w:rPr>
          <w:rFonts w:ascii="Times New Roman" w:eastAsia="Times New Roman" w:hAnsi="Times New Roman" w:cs="Times New Roman"/>
          <w:sz w:val="24"/>
          <w:szCs w:val="24"/>
        </w:rPr>
      </w:pPr>
    </w:p>
    <w:p w14:paraId="16DA24B4" w14:textId="77777777" w:rsidR="00E50028" w:rsidRPr="005624EA" w:rsidRDefault="00140DE1" w:rsidP="0069162C">
      <w:pPr>
        <w:pStyle w:val="Style1"/>
        <w:ind w:firstLine="0"/>
      </w:pPr>
      <w:r w:rsidRPr="005624EA">
        <w:t xml:space="preserve">Problémom je výraz </w:t>
      </w:r>
      <w:r w:rsidRPr="005624EA">
        <w:rPr>
          <w:b/>
        </w:rPr>
        <w:t xml:space="preserve"> </w:t>
      </w:r>
      <m:oMath>
        <m:f>
          <m:fPr>
            <m:ctrlPr>
              <w:rPr>
                <w:rFonts w:ascii="Cambria Math" w:hAnsi="Cambria Math"/>
                <w:i/>
              </w:rPr>
            </m:ctrlPr>
          </m:fPr>
          <m:num>
            <m:r>
              <w:rPr>
                <w:rFonts w:ascii="Cambria Math" w:hAnsi="Cambria Math"/>
              </w:rPr>
              <m:t xml:space="preserve">∂E      </m:t>
            </m:r>
          </m:num>
          <m:den>
            <m:r>
              <w:rPr>
                <w:rFonts w:ascii="Cambria Math" w:hAnsi="Cambria Math"/>
              </w:rPr>
              <m:t>∂</m:t>
            </m:r>
            <m:sSub>
              <m:sSubPr>
                <m:ctrlPr>
                  <w:rPr>
                    <w:rFonts w:ascii="Cambria Math" w:hAnsi="Cambria Math" w:cs="Aparajita"/>
                    <w:i/>
                  </w:rPr>
                </m:ctrlPr>
              </m:sSubPr>
              <m:e>
                <m:r>
                  <w:rPr>
                    <w:rFonts w:ascii="Cambria Math" w:hAnsi="Cambria Math" w:cs="Aparajita"/>
                  </w:rPr>
                  <m:t>net</m:t>
                </m:r>
              </m:e>
              <m:sub>
                <m:r>
                  <w:rPr>
                    <w:rFonts w:ascii="Cambria Math" w:hAnsi="Cambria Math" w:cs="Aparajita"/>
                  </w:rPr>
                  <m:t>j</m:t>
                </m:r>
              </m:sub>
            </m:sSub>
            <m:r>
              <w:rPr>
                <w:rFonts w:ascii="Cambria Math" w:hAnsi="Cambria Math" w:cs="Aparajita"/>
              </w:rPr>
              <m:t xml:space="preserve"> </m:t>
            </m:r>
          </m:den>
        </m:f>
      </m:oMath>
      <w:r w:rsidR="00A974F3" w:rsidRPr="005624EA">
        <w:t xml:space="preserve">, ktorý budeme derivovať pre neuróny výstupnej vrstvy inak ako pre neuróny skrytých vrstiev. Pre výstupnú vrstvu to bude vyzerať </w:t>
      </w:r>
      <w:r w:rsidR="001E4DC6">
        <w:t>takto</w:t>
      </w:r>
    </w:p>
    <w:p w14:paraId="49BEDDB7" w14:textId="77777777" w:rsidR="00E50028" w:rsidRPr="005624EA" w:rsidRDefault="00E05113" w:rsidP="00CB62E3">
      <w:pPr>
        <w:pStyle w:val="Standard"/>
        <w:spacing w:line="360" w:lineRule="auto"/>
        <w:jc w:val="both"/>
        <w:rPr>
          <w:rFonts w:ascii="Times New Roman" w:eastAsia="Times New Roman" w:hAnsi="Times New Roman" w:cs="Times New Roman"/>
          <w:sz w:val="24"/>
          <w:szCs w:val="28"/>
        </w:rPr>
      </w:pPr>
      <m:oMathPara>
        <m:oMath>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 xml:space="preserve">∂E            </m:t>
              </m:r>
            </m:num>
            <m:den>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f(net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m:t>
              </m:r>
            </m:den>
          </m:f>
          <m:r>
            <w:rPr>
              <w:rFonts w:ascii="Cambria Math" w:eastAsia="Times New Roman" w:hAnsi="Cambria Math" w:cs="Times New Roman"/>
              <w:sz w:val="24"/>
              <w:szCs w:val="28"/>
            </w:rPr>
            <m:t>=</m:t>
          </m:r>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1</m:t>
                  </m:r>
                </m:num>
                <m:den>
                  <m:r>
                    <w:rPr>
                      <w:rFonts w:ascii="Cambria Math" w:eastAsia="Times New Roman" w:hAnsi="Cambria Math" w:cs="Times New Roman"/>
                      <w:sz w:val="24"/>
                      <w:szCs w:val="28"/>
                    </w:rPr>
                    <m:t>2</m:t>
                  </m:r>
                </m:den>
              </m:f>
              <m:r>
                <w:rPr>
                  <w:rFonts w:ascii="Cambria Math" w:eastAsia="Times New Roman" w:hAnsi="Cambria Math" w:cs="Times New Roman"/>
                  <w:sz w:val="24"/>
                  <w:szCs w:val="28"/>
                </w:rPr>
                <m:t xml:space="preserve"> </m:t>
              </m:r>
              <m:sSup>
                <m:sSupPr>
                  <m:ctrlPr>
                    <w:rPr>
                      <w:rFonts w:ascii="Cambria Math" w:eastAsia="Times New Roman" w:hAnsi="Cambria Math" w:cs="Times New Roman"/>
                      <w:i/>
                      <w:sz w:val="24"/>
                      <w:szCs w:val="28"/>
                    </w:rPr>
                  </m:ctrlPr>
                </m:sSupPr>
                <m:e>
                  <m:nary>
                    <m:naryPr>
                      <m:chr m:val="∑"/>
                      <m:limLoc m:val="undOvr"/>
                      <m:ctrlPr>
                        <w:rPr>
                          <w:rFonts w:ascii="Cambria Math" w:eastAsia="Times New Roman" w:hAnsi="Cambria Math" w:cs="Times New Roman"/>
                          <w:i/>
                          <w:sz w:val="24"/>
                          <w:szCs w:val="28"/>
                        </w:rPr>
                      </m:ctrlPr>
                    </m:naryPr>
                    <m:sub>
                      <m:r>
                        <w:rPr>
                          <w:rFonts w:ascii="Cambria Math" w:eastAsia="Times New Roman" w:hAnsi="Cambria Math" w:cs="Times New Roman"/>
                          <w:sz w:val="24"/>
                          <w:szCs w:val="28"/>
                        </w:rPr>
                        <m:t>j∈J</m:t>
                      </m:r>
                    </m:sub>
                    <m:sup/>
                    <m:e>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y</m:t>
                          </m:r>
                        </m:e>
                        <m:sub>
                          <m:r>
                            <w:rPr>
                              <w:rFonts w:ascii="Cambria Math" w:eastAsia="Times New Roman" w:hAnsi="Cambria Math" w:cs="Aparajita"/>
                              <w:sz w:val="24"/>
                              <w:szCs w:val="28"/>
                            </w:rPr>
                            <m:t>j</m:t>
                          </m:r>
                        </m:sub>
                      </m:sSub>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f(net</m:t>
                          </m:r>
                        </m:e>
                        <m:sub>
                          <m:r>
                            <w:rPr>
                              <w:rFonts w:ascii="Cambria Math" w:eastAsia="Times New Roman" w:hAnsi="Cambria Math" w:cs="Aparajita"/>
                              <w:sz w:val="24"/>
                              <w:szCs w:val="28"/>
                            </w:rPr>
                            <m:t>j</m:t>
                          </m:r>
                        </m:sub>
                      </m:sSub>
                      <m:r>
                        <w:rPr>
                          <w:rFonts w:ascii="Cambria Math" w:eastAsia="Times New Roman" w:hAnsi="Cambria Math" w:cs="Times New Roman"/>
                          <w:sz w:val="24"/>
                          <w:szCs w:val="28"/>
                        </w:rPr>
                        <m:t>))</m:t>
                      </m:r>
                    </m:e>
                  </m:nary>
                </m:e>
                <m:sup>
                  <m:r>
                    <w:rPr>
                      <w:rFonts w:ascii="Cambria Math" w:eastAsia="Times New Roman" w:hAnsi="Cambria Math" w:cs="Times New Roman"/>
                      <w:sz w:val="24"/>
                      <w:szCs w:val="28"/>
                    </w:rPr>
                    <m:t>2</m:t>
                  </m:r>
                </m:sup>
              </m:sSup>
            </m:num>
            <m:den>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f(net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 xml:space="preserve">)                             </m:t>
              </m:r>
            </m:den>
          </m:f>
          <m:r>
            <w:rPr>
              <w:rFonts w:ascii="Cambria Math" w:eastAsia="Times New Roman" w:hAnsi="Cambria Math" w:cs="Times New Roman"/>
              <w:sz w:val="24"/>
              <w:szCs w:val="28"/>
            </w:rPr>
            <m:t>= -(</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y</m:t>
              </m:r>
            </m:e>
            <m:sub>
              <m:r>
                <w:rPr>
                  <w:rFonts w:ascii="Cambria Math" w:eastAsia="Times New Roman" w:hAnsi="Cambria Math" w:cs="Aparajita"/>
                  <w:sz w:val="24"/>
                  <w:szCs w:val="28"/>
                </w:rPr>
                <m:t>j</m:t>
              </m:r>
            </m:sub>
          </m:sSub>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f(net</m:t>
              </m:r>
            </m:e>
            <m:sub>
              <m:r>
                <w:rPr>
                  <w:rFonts w:ascii="Cambria Math" w:eastAsia="Times New Roman" w:hAnsi="Cambria Math" w:cs="Aparajita"/>
                  <w:sz w:val="24"/>
                  <w:szCs w:val="28"/>
                </w:rPr>
                <m:t>j</m:t>
              </m:r>
            </m:sub>
          </m:sSub>
          <m:r>
            <w:rPr>
              <w:rFonts w:ascii="Cambria Math" w:eastAsia="Times New Roman" w:hAnsi="Cambria Math" w:cs="Times New Roman"/>
              <w:sz w:val="24"/>
              <w:szCs w:val="28"/>
            </w:rPr>
            <m:t>))</m:t>
          </m:r>
        </m:oMath>
      </m:oMathPara>
    </w:p>
    <w:p w14:paraId="3A4C8488" w14:textId="77777777" w:rsidR="00B426B0" w:rsidRPr="005624EA" w:rsidRDefault="00B426B0" w:rsidP="00CB62E3">
      <w:pPr>
        <w:pStyle w:val="Standard"/>
        <w:spacing w:line="360" w:lineRule="auto"/>
        <w:jc w:val="both"/>
        <w:rPr>
          <w:rFonts w:ascii="Times New Roman" w:eastAsia="Times New Roman" w:hAnsi="Times New Roman" w:cs="Times New Roman"/>
          <w:sz w:val="24"/>
          <w:szCs w:val="28"/>
        </w:rPr>
      </w:pPr>
    </w:p>
    <w:p w14:paraId="24852116" w14:textId="5E0D9BDC" w:rsidR="00E50028" w:rsidRPr="005624EA" w:rsidRDefault="00A974F3" w:rsidP="00B00F81">
      <w:pPr>
        <w:pStyle w:val="Style1"/>
        <w:ind w:firstLine="0"/>
        <w:rPr>
          <w:i/>
          <w:iCs/>
        </w:rPr>
      </w:pPr>
      <w:r w:rsidRPr="005624EA">
        <w:t xml:space="preserve">Teraz </w:t>
      </w:r>
      <w:r w:rsidR="00457A75">
        <w:t xml:space="preserve">je potrebné </w:t>
      </w:r>
      <w:r w:rsidRPr="005624EA">
        <w:t xml:space="preserve">to isté </w:t>
      </w:r>
      <w:r w:rsidR="001E4DC6">
        <w:t>z</w:t>
      </w:r>
      <w:r w:rsidRPr="005624EA">
        <w:t>derivovať pre skryté vrstvy. Opäť použijeme reťazové pravidlo</w:t>
      </w:r>
      <w:r w:rsidR="001E4DC6">
        <w:t xml:space="preserve"> tak</w:t>
      </w:r>
      <w:r w:rsidRPr="005624EA">
        <w:t xml:space="preserve">, že E si rozpíšeme do sumy. I budú neuróny z </w:t>
      </w:r>
      <w:r w:rsidR="00140DE1" w:rsidRPr="005624EA">
        <w:t xml:space="preserve">( </w:t>
      </w:r>
      <w:r w:rsidRPr="00B00F81">
        <w:rPr>
          <w:i/>
          <w:iCs/>
        </w:rPr>
        <w:t>l</w:t>
      </w:r>
      <w:r w:rsidR="001E4DC6" w:rsidRPr="00B00F81">
        <w:rPr>
          <w:i/>
          <w:iCs/>
        </w:rPr>
        <w:t xml:space="preserve"> </w:t>
      </w:r>
      <w:r w:rsidRPr="00B00F81">
        <w:rPr>
          <w:i/>
          <w:iCs/>
        </w:rPr>
        <w:t>+</w:t>
      </w:r>
      <w:r w:rsidR="001E4DC6" w:rsidRPr="00B00F81">
        <w:rPr>
          <w:i/>
          <w:iCs/>
        </w:rPr>
        <w:t xml:space="preserve"> </w:t>
      </w:r>
      <w:r w:rsidRPr="00B00F81">
        <w:rPr>
          <w:i/>
          <w:iCs/>
        </w:rPr>
        <w:t>1</w:t>
      </w:r>
      <w:r w:rsidR="00140DE1" w:rsidRPr="005624EA">
        <w:t xml:space="preserve"> )</w:t>
      </w:r>
      <w:r w:rsidRPr="005624EA">
        <w:t xml:space="preserve"> vrstvy</w:t>
      </w:r>
      <w:r w:rsidR="001E4DC6">
        <w:t>,</w:t>
      </w:r>
      <w:r w:rsidRPr="005624EA">
        <w:t xml:space="preserve"> teda neuróny bližšie k výstupnej vrstve. Využili sme fakt, že </w:t>
      </w:r>
      <m:oMath>
        <m:sSub>
          <m:sSubPr>
            <m:ctrlPr>
              <w:rPr>
                <w:rFonts w:ascii="Cambria Math" w:hAnsi="Cambria Math" w:cs="Aparajita"/>
                <w:i/>
              </w:rPr>
            </m:ctrlPr>
          </m:sSubPr>
          <m:e>
            <m:r>
              <w:rPr>
                <w:rFonts w:ascii="Cambria Math" w:hAnsi="Cambria Math" w:cs="Aparajita"/>
              </w:rPr>
              <m:t>f(net</m:t>
            </m:r>
          </m:e>
          <m:sub>
            <m:r>
              <w:rPr>
                <w:rFonts w:ascii="Cambria Math" w:hAnsi="Cambria Math" w:cs="Aparajita"/>
              </w:rPr>
              <m:t>j</m:t>
            </m:r>
          </m:sub>
        </m:sSub>
        <m:r>
          <w:rPr>
            <w:rFonts w:ascii="Cambria Math" w:hAnsi="Cambria Math" w:cs="Aparajita"/>
          </w:rPr>
          <m:t>)</m:t>
        </m:r>
      </m:oMath>
      <w:r w:rsidR="00140DE1" w:rsidRPr="005624EA">
        <w:t xml:space="preserve">  </w:t>
      </w:r>
      <w:r w:rsidRPr="005624EA">
        <w:t xml:space="preserve">je vstupom do </w:t>
      </w:r>
      <m:oMath>
        <m:sSub>
          <m:sSubPr>
            <m:ctrlPr>
              <w:rPr>
                <w:rFonts w:ascii="Cambria Math" w:hAnsi="Cambria Math" w:cs="Aparajita"/>
                <w:i/>
              </w:rPr>
            </m:ctrlPr>
          </m:sSubPr>
          <m:e>
            <m:r>
              <w:rPr>
                <w:rFonts w:ascii="Cambria Math" w:hAnsi="Cambria Math" w:cs="Aparajita"/>
              </w:rPr>
              <m:t>net</m:t>
            </m:r>
          </m:e>
          <m:sub>
            <m:r>
              <w:rPr>
                <w:rFonts w:ascii="Cambria Math" w:hAnsi="Cambria Math" w:cs="Aparajita"/>
              </w:rPr>
              <m:t>i</m:t>
            </m:r>
          </m:sub>
        </m:sSub>
      </m:oMath>
      <w:r w:rsidR="000668D1">
        <w:t>,</w:t>
      </w:r>
      <w:r w:rsidRPr="005624EA">
        <w:t xml:space="preserve"> čo môžeme vidieť na </w:t>
      </w:r>
      <w:r w:rsidRPr="005624EA">
        <w:rPr>
          <w:i/>
          <w:iCs/>
        </w:rPr>
        <w:t>obrázku 2.</w:t>
      </w:r>
    </w:p>
    <w:p w14:paraId="22530E01" w14:textId="77777777" w:rsidR="006F65ED" w:rsidRPr="005624EA" w:rsidRDefault="00E05113" w:rsidP="00CB62E3">
      <w:pPr>
        <w:pStyle w:val="Standard"/>
        <w:spacing w:line="360" w:lineRule="auto"/>
        <w:ind w:left="2160"/>
        <w:jc w:val="both"/>
        <w:rPr>
          <w:sz w:val="20"/>
        </w:rPr>
      </w:pPr>
      <m:oMathPara>
        <m:oMathParaPr>
          <m:jc m:val="left"/>
        </m:oMathParaPr>
        <m:oMath>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r>
                <w:rPr>
                  <w:rFonts w:ascii="Cambria Math" w:eastAsia="Times New Roman" w:hAnsi="Cambria Math" w:cs="Aparajita"/>
                  <w:sz w:val="24"/>
                  <w:szCs w:val="28"/>
                </w:rPr>
                <m:t>E</m:t>
              </m:r>
              <m:r>
                <w:rPr>
                  <w:rFonts w:ascii="Cambria Math" w:eastAsia="Times New Roman" w:hAnsi="Cambria Math" w:cs="Times New Roman"/>
                  <w:sz w:val="24"/>
                  <w:szCs w:val="28"/>
                </w:rPr>
                <m:t xml:space="preserve">           </m:t>
              </m:r>
            </m:num>
            <m:den>
              <m:r>
                <w:rPr>
                  <w:rFonts w:ascii="Cambria Math" w:eastAsia="Times New Roman" w:hAnsi="Cambria Math" w:cs="Times New Roman"/>
                  <w:sz w:val="24"/>
                  <w:szCs w:val="28"/>
                </w:rPr>
                <m:t>∂f(</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m:t>
              </m:r>
            </m:den>
          </m:f>
          <m:r>
            <w:rPr>
              <w:rFonts w:ascii="Cambria Math" w:eastAsia="Times New Roman" w:hAnsi="Cambria Math" w:cs="Times New Roman"/>
              <w:sz w:val="24"/>
              <w:szCs w:val="28"/>
            </w:rPr>
            <m:t>=</m:t>
          </m:r>
          <m:nary>
            <m:naryPr>
              <m:chr m:val="∑"/>
              <m:limLoc m:val="undOvr"/>
              <m:supHide m:val="1"/>
              <m:ctrlPr>
                <w:rPr>
                  <w:rFonts w:ascii="Cambria Math" w:eastAsia="Times New Roman" w:hAnsi="Cambria Math" w:cs="Times New Roman"/>
                  <w:i/>
                  <w:sz w:val="24"/>
                  <w:szCs w:val="28"/>
                </w:rPr>
              </m:ctrlPr>
            </m:naryPr>
            <m:sub>
              <m:r>
                <w:rPr>
                  <w:rFonts w:ascii="Cambria Math" w:eastAsia="Times New Roman" w:hAnsi="Cambria Math" w:cs="Times New Roman"/>
                  <w:sz w:val="24"/>
                  <w:szCs w:val="28"/>
                </w:rPr>
                <m:t>i ∈ I</m:t>
              </m:r>
            </m:sub>
            <m:sup/>
            <m:e>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r>
                    <w:rPr>
                      <w:rFonts w:ascii="Cambria Math" w:eastAsia="Times New Roman" w:hAnsi="Cambria Math" w:cs="Aparajita"/>
                      <w:sz w:val="24"/>
                      <w:szCs w:val="28"/>
                    </w:rPr>
                    <m:t>E</m:t>
                  </m:r>
                  <m:r>
                    <w:rPr>
                      <w:rFonts w:ascii="Cambria Math" w:eastAsia="Times New Roman" w:hAnsi="Cambria Math" w:cs="Times New Roman"/>
                      <w:sz w:val="24"/>
                      <w:szCs w:val="28"/>
                    </w:rPr>
                    <m:t xml:space="preserve">            </m:t>
                  </m:r>
                </m:num>
                <m:den>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f(net</m:t>
                      </m:r>
                    </m:e>
                    <m:sub>
                      <m:r>
                        <w:rPr>
                          <w:rFonts w:ascii="Cambria Math" w:eastAsia="Times New Roman" w:hAnsi="Cambria Math" w:cs="Aparajita"/>
                          <w:sz w:val="24"/>
                          <w:szCs w:val="28"/>
                        </w:rPr>
                        <m:t>i</m:t>
                      </m:r>
                    </m:sub>
                  </m:sSub>
                  <m:r>
                    <w:rPr>
                      <w:rFonts w:ascii="Cambria Math" w:eastAsia="Times New Roman" w:hAnsi="Cambria Math" w:cs="Aparajita"/>
                      <w:sz w:val="24"/>
                      <w:szCs w:val="28"/>
                    </w:rPr>
                    <m:t xml:space="preserve">) </m:t>
                  </m:r>
                </m:den>
              </m:f>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f(net</m:t>
                      </m:r>
                    </m:e>
                    <m:sub>
                      <m:r>
                        <w:rPr>
                          <w:rFonts w:ascii="Cambria Math" w:eastAsia="Times New Roman" w:hAnsi="Cambria Math" w:cs="Aparajita"/>
                          <w:sz w:val="24"/>
                          <w:szCs w:val="28"/>
                        </w:rPr>
                        <m:t>i</m:t>
                      </m:r>
                    </m:sub>
                  </m:sSub>
                  <m:r>
                    <w:rPr>
                      <w:rFonts w:ascii="Cambria Math" w:eastAsia="Times New Roman" w:hAnsi="Cambria Math" w:cs="Aparajita"/>
                      <w:sz w:val="24"/>
                      <w:szCs w:val="28"/>
                    </w:rPr>
                    <m:t>)</m:t>
                  </m:r>
                </m:num>
                <m:den>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i</m:t>
                      </m:r>
                    </m:sub>
                  </m:sSub>
                  <m:r>
                    <w:rPr>
                      <w:rFonts w:ascii="Cambria Math" w:eastAsia="Times New Roman" w:hAnsi="Cambria Math" w:cs="Aparajita"/>
                      <w:sz w:val="24"/>
                      <w:szCs w:val="28"/>
                    </w:rPr>
                    <m:t xml:space="preserve">      </m:t>
                  </m:r>
                </m:den>
              </m:f>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i</m:t>
                      </m:r>
                    </m:sub>
                  </m:sSub>
                  <m:r>
                    <w:rPr>
                      <w:rFonts w:ascii="Cambria Math" w:eastAsia="Times New Roman" w:hAnsi="Cambria Math" w:cs="Aparajita"/>
                      <w:sz w:val="24"/>
                      <w:szCs w:val="28"/>
                    </w:rPr>
                    <m:t xml:space="preserve">       </m:t>
                  </m:r>
                </m:num>
                <m:den>
                  <m:r>
                    <w:rPr>
                      <w:rFonts w:ascii="Cambria Math" w:eastAsia="Times New Roman" w:hAnsi="Cambria Math" w:cs="Times New Roman"/>
                      <w:sz w:val="24"/>
                      <w:szCs w:val="28"/>
                    </w:rPr>
                    <m:t>∂f(</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 xml:space="preserve">) </m:t>
                  </m:r>
                </m:den>
              </m:f>
            </m:e>
          </m:nary>
        </m:oMath>
      </m:oMathPara>
    </w:p>
    <w:p w14:paraId="674CFB00" w14:textId="77777777" w:rsidR="006F65ED" w:rsidRPr="005624EA" w:rsidRDefault="006F65ED" w:rsidP="00CB62E3">
      <w:pPr>
        <w:pStyle w:val="Standard"/>
        <w:spacing w:line="360" w:lineRule="auto"/>
        <w:jc w:val="both"/>
      </w:pPr>
    </w:p>
    <w:p w14:paraId="0F462983" w14:textId="4B2137D7" w:rsidR="008D6F06" w:rsidRPr="005624EA" w:rsidRDefault="00A974F3" w:rsidP="00F52AF0">
      <w:pPr>
        <w:pStyle w:val="Style1"/>
        <w:ind w:firstLine="0"/>
      </w:pPr>
      <w:r w:rsidRPr="005624EA">
        <w:t>Tretí výraz je jednoduchý, podobne sme derivovali už predtým</w:t>
      </w:r>
      <w:r w:rsidR="005E0D35" w:rsidRPr="005624EA">
        <w:t xml:space="preserve"> </w:t>
      </w:r>
      <m:oMath>
        <m:f>
          <m:fPr>
            <m:ctrlPr>
              <w:rPr>
                <w:rFonts w:ascii="Cambria Math" w:hAnsi="Cambria Math"/>
                <w:i/>
              </w:rPr>
            </m:ctrlPr>
          </m:fPr>
          <m:num>
            <m:r>
              <w:rPr>
                <w:rFonts w:ascii="Cambria Math" w:hAnsi="Cambria Math"/>
              </w:rPr>
              <m:t>∂</m:t>
            </m:r>
            <m:sSub>
              <m:sSubPr>
                <m:ctrlPr>
                  <w:rPr>
                    <w:rFonts w:ascii="Cambria Math" w:hAnsi="Cambria Math" w:cs="Aparajita"/>
                    <w:i/>
                  </w:rPr>
                </m:ctrlPr>
              </m:sSubPr>
              <m:e>
                <m:r>
                  <w:rPr>
                    <w:rFonts w:ascii="Cambria Math" w:hAnsi="Cambria Math" w:cs="Aparajita"/>
                  </w:rPr>
                  <m:t>net</m:t>
                </m:r>
              </m:e>
              <m:sub>
                <m:r>
                  <w:rPr>
                    <w:rFonts w:ascii="Cambria Math" w:hAnsi="Cambria Math" w:cs="Aparajita"/>
                  </w:rPr>
                  <m:t>j</m:t>
                </m:r>
              </m:sub>
            </m:sSub>
            <m:r>
              <w:rPr>
                <w:rFonts w:ascii="Cambria Math" w:hAnsi="Cambria Math"/>
              </w:rPr>
              <m:t xml:space="preserve"> </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kj</m:t>
                </m:r>
              </m:sub>
            </m:sSub>
            <m:r>
              <w:rPr>
                <w:rFonts w:ascii="Cambria Math" w:hAnsi="Cambria Math"/>
              </w:rPr>
              <m:t xml:space="preserve">   </m:t>
            </m:r>
          </m:den>
        </m:f>
      </m:oMath>
      <w:r w:rsidR="00982EED">
        <w:t xml:space="preserve"> .</w:t>
      </w:r>
      <w:r w:rsidRPr="005624EA">
        <w:t xml:space="preserve"> </w:t>
      </w:r>
      <w:r w:rsidR="00982EED">
        <w:t>Z</w:t>
      </w:r>
      <w:r w:rsidRPr="005624EA">
        <w:t xml:space="preserve">avedieme rekurzívny člen </w:t>
      </w:r>
      <m:oMath>
        <m:r>
          <m:rPr>
            <m:sty m:val="bi"/>
          </m:rPr>
          <w:rPr>
            <w:rFonts w:ascii="Cambria Math" w:hAnsi="Cambria Math" w:cs="Aparajita"/>
          </w:rPr>
          <m:t>δ</m:t>
        </m:r>
      </m:oMath>
      <w:r w:rsidR="005E0D35" w:rsidRPr="005624EA">
        <w:t xml:space="preserve">, </w:t>
      </w:r>
      <w:r w:rsidRPr="005624EA">
        <w:t>ktorý nám zabezpečí</w:t>
      </w:r>
      <w:r w:rsidR="000D66A6">
        <w:t xml:space="preserve"> to</w:t>
      </w:r>
      <w:r w:rsidRPr="005624EA">
        <w:t>, že nebudeme musieť rieš</w:t>
      </w:r>
      <w:r w:rsidR="00982EED">
        <w:t>iť prvé dve</w:t>
      </w:r>
      <w:r w:rsidR="00B426B0" w:rsidRPr="005624EA">
        <w:t xml:space="preserve"> parciálne derivácie</w:t>
      </w:r>
    </w:p>
    <w:p w14:paraId="11B33965" w14:textId="77777777" w:rsidR="00B426B0" w:rsidRPr="005624EA" w:rsidRDefault="00E05113" w:rsidP="00CB62E3">
      <w:pPr>
        <w:pStyle w:val="Standard"/>
        <w:spacing w:line="360" w:lineRule="auto"/>
        <w:ind w:left="1440" w:firstLine="720"/>
        <w:jc w:val="both"/>
        <w:rPr>
          <w:rFonts w:ascii="Times New Roman" w:eastAsia="Times New Roman" w:hAnsi="Times New Roman" w:cs="Times New Roman"/>
          <w:sz w:val="24"/>
          <w:szCs w:val="24"/>
        </w:rPr>
      </w:pPr>
      <m:oMath>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 xml:space="preserve"> net</m:t>
                </m:r>
              </m:e>
              <m:sub>
                <m:r>
                  <w:rPr>
                    <w:rFonts w:ascii="Cambria Math" w:eastAsia="Times New Roman" w:hAnsi="Cambria Math" w:cs="Aparajita"/>
                    <w:sz w:val="24"/>
                    <w:szCs w:val="28"/>
                  </w:rPr>
                  <m:t>i</m:t>
                </m:r>
              </m:sub>
            </m:sSub>
            <m:r>
              <w:rPr>
                <w:rFonts w:ascii="Cambria Math" w:eastAsia="Times New Roman" w:hAnsi="Cambria Math" w:cs="Times New Roman"/>
                <w:sz w:val="24"/>
                <w:szCs w:val="28"/>
              </w:rPr>
              <m:t xml:space="preserve">      </m:t>
            </m:r>
          </m:num>
          <m:den>
            <m:r>
              <w:rPr>
                <w:rFonts w:ascii="Cambria Math" w:eastAsia="Times New Roman" w:hAnsi="Cambria Math" w:cs="Times New Roman"/>
                <w:sz w:val="24"/>
                <w:szCs w:val="28"/>
              </w:rPr>
              <m:t>∂f(</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m:t>
            </m:r>
          </m:den>
        </m:f>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w</m:t>
            </m:r>
          </m:e>
          <m:sub>
            <m:r>
              <w:rPr>
                <w:rFonts w:ascii="Cambria Math" w:eastAsia="Times New Roman" w:hAnsi="Cambria Math" w:cs="Aparajita"/>
                <w:sz w:val="24"/>
                <w:szCs w:val="28"/>
              </w:rPr>
              <m:t>ji</m:t>
            </m:r>
          </m:sub>
        </m:sSub>
      </m:oMath>
      <w:r w:rsidR="00A367D3" w:rsidRPr="005624EA">
        <w:rPr>
          <w:rFonts w:ascii="Times New Roman" w:eastAsia="Times New Roman" w:hAnsi="Times New Roman" w:cs="Times New Roman"/>
          <w:sz w:val="24"/>
          <w:szCs w:val="28"/>
        </w:rPr>
        <w:t xml:space="preserve"> </w:t>
      </w:r>
    </w:p>
    <w:p w14:paraId="23AD9103" w14:textId="77777777" w:rsidR="00B426B0" w:rsidRPr="005624EA" w:rsidRDefault="00E05113" w:rsidP="00CB62E3">
      <w:pPr>
        <w:pStyle w:val="Standard"/>
        <w:spacing w:line="360" w:lineRule="auto"/>
        <w:ind w:left="2160" w:right="9" w:firstLine="720"/>
        <w:jc w:val="both"/>
        <w:rPr>
          <w:rFonts w:ascii="Times New Roman" w:eastAsia="Times New Roman" w:hAnsi="Times New Roman" w:cs="Times New Roman"/>
          <w:sz w:val="28"/>
          <w:szCs w:val="28"/>
        </w:rPr>
      </w:pPr>
      <m:oMathPara>
        <m:oMathParaPr>
          <m:jc m:val="left"/>
        </m:oMathParaPr>
        <m:oMath>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δ</m:t>
              </m:r>
            </m:e>
            <m:sub>
              <m:r>
                <w:rPr>
                  <w:rFonts w:ascii="Cambria Math" w:eastAsia="Times New Roman" w:hAnsi="Cambria Math" w:cs="Aparajita"/>
                  <w:sz w:val="24"/>
                  <w:szCs w:val="28"/>
                </w:rPr>
                <m:t>j</m:t>
              </m:r>
            </m:sub>
          </m:sSub>
          <m:r>
            <w:rPr>
              <w:rFonts w:ascii="Cambria Math" w:eastAsia="Times New Roman" w:hAnsi="Cambria Math" w:cs="Times New Roman"/>
              <w:sz w:val="24"/>
              <w:szCs w:val="28"/>
            </w:rPr>
            <m:t>=-</m:t>
          </m:r>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r>
                <w:rPr>
                  <w:rFonts w:ascii="Cambria Math" w:eastAsia="Times New Roman" w:hAnsi="Cambria Math" w:cs="Aparajita"/>
                  <w:sz w:val="24"/>
                  <w:szCs w:val="28"/>
                </w:rPr>
                <m:t xml:space="preserve">E     </m:t>
              </m:r>
              <m:r>
                <w:rPr>
                  <w:rFonts w:ascii="Cambria Math" w:eastAsia="Times New Roman" w:hAnsi="Cambria Math" w:cs="Times New Roman"/>
                  <w:sz w:val="24"/>
                  <w:szCs w:val="28"/>
                </w:rPr>
                <m:t xml:space="preserve">      </m:t>
              </m:r>
            </m:num>
            <m:den>
              <m:r>
                <w:rPr>
                  <w:rFonts w:ascii="Cambria Math" w:eastAsia="Times New Roman" w:hAnsi="Cambria Math" w:cs="Times New Roman"/>
                  <w:sz w:val="24"/>
                  <w:szCs w:val="28"/>
                </w:rPr>
                <m:t>∂f(</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m:t>
              </m:r>
            </m:den>
          </m:f>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∂f(</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j</m:t>
                  </m:r>
                </m:sub>
              </m:sSub>
              <m:r>
                <w:rPr>
                  <w:rFonts w:ascii="Cambria Math" w:eastAsia="Times New Roman" w:hAnsi="Cambria Math" w:cs="Times New Roman"/>
                  <w:sz w:val="24"/>
                  <w:szCs w:val="28"/>
                </w:rPr>
                <m:t>)</m:t>
              </m:r>
            </m:num>
            <m:den>
              <m:r>
                <w:rPr>
                  <w:rFonts w:ascii="Cambria Math" w:eastAsia="Times New Roman" w:hAnsi="Cambria Math" w:cs="Times New Roman"/>
                  <w:sz w:val="24"/>
                  <w:szCs w:val="28"/>
                </w:rPr>
                <m:t>∂</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 xml:space="preserve">       </m:t>
              </m:r>
            </m:den>
          </m:f>
        </m:oMath>
      </m:oMathPara>
    </w:p>
    <w:p w14:paraId="54A0F834" w14:textId="77777777" w:rsidR="00E50028" w:rsidRPr="005624EA" w:rsidRDefault="00E05113" w:rsidP="00CB62E3">
      <w:pPr>
        <w:pStyle w:val="Standard"/>
        <w:spacing w:line="360" w:lineRule="auto"/>
        <w:ind w:left="2160" w:right="9" w:firstLine="720"/>
        <w:jc w:val="both"/>
        <w:rPr>
          <w:rFonts w:ascii="Times New Roman" w:eastAsia="Times New Roman" w:hAnsi="Times New Roman" w:cs="Times New Roman"/>
          <w:sz w:val="24"/>
          <w:szCs w:val="28"/>
        </w:rPr>
      </w:pPr>
      <m:oMathPara>
        <m:oMathParaPr>
          <m:jc m:val="left"/>
        </m:oMathParaPr>
        <m:oMath>
          <m:f>
            <m:fPr>
              <m:ctrlPr>
                <w:rPr>
                  <w:rFonts w:ascii="Cambria Math" w:eastAsia="Times New Roman" w:hAnsi="Cambria Math" w:cs="Times New Roman"/>
                  <w:i/>
                  <w:sz w:val="24"/>
                  <w:szCs w:val="28"/>
                </w:rPr>
              </m:ctrlPr>
            </m:fPr>
            <m:num>
              <m:r>
                <w:rPr>
                  <w:rFonts w:ascii="Cambria Math" w:eastAsia="Times New Roman" w:hAnsi="Cambria Math" w:cs="Times New Roman"/>
                  <w:sz w:val="24"/>
                  <w:szCs w:val="28"/>
                </w:rPr>
                <m:t>∂</m:t>
              </m:r>
              <m:r>
                <w:rPr>
                  <w:rFonts w:ascii="Cambria Math" w:eastAsia="Times New Roman" w:hAnsi="Cambria Math" w:cs="Aparajita"/>
                  <w:sz w:val="24"/>
                  <w:szCs w:val="28"/>
                </w:rPr>
                <m:t xml:space="preserve">E      </m:t>
              </m:r>
              <m:r>
                <w:rPr>
                  <w:rFonts w:ascii="Cambria Math" w:eastAsia="Times New Roman" w:hAnsi="Cambria Math" w:cs="Times New Roman"/>
                  <w:sz w:val="24"/>
                  <w:szCs w:val="28"/>
                </w:rPr>
                <m:t xml:space="preserve">     </m:t>
              </m:r>
            </m:num>
            <m:den>
              <m:r>
                <w:rPr>
                  <w:rFonts w:ascii="Cambria Math" w:eastAsia="Times New Roman" w:hAnsi="Cambria Math" w:cs="Times New Roman"/>
                  <w:sz w:val="24"/>
                  <w:szCs w:val="28"/>
                </w:rPr>
                <m:t>∂f(</m:t>
              </m:r>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net</m:t>
                  </m:r>
                </m:e>
                <m:sub>
                  <m:r>
                    <w:rPr>
                      <w:rFonts w:ascii="Cambria Math" w:eastAsia="Times New Roman" w:hAnsi="Cambria Math" w:cs="Aparajita"/>
                      <w:sz w:val="24"/>
                      <w:szCs w:val="28"/>
                    </w:rPr>
                    <m:t>j</m:t>
                  </m:r>
                </m:sub>
              </m:sSub>
              <m:r>
                <w:rPr>
                  <w:rFonts w:ascii="Cambria Math" w:eastAsia="Times New Roman" w:hAnsi="Cambria Math" w:cs="Aparajita"/>
                  <w:sz w:val="24"/>
                  <w:szCs w:val="28"/>
                </w:rPr>
                <m:t>)</m:t>
              </m:r>
            </m:den>
          </m:f>
          <m:r>
            <w:rPr>
              <w:rFonts w:ascii="Cambria Math" w:eastAsia="Times New Roman" w:hAnsi="Cambria Math" w:cs="Times New Roman"/>
              <w:sz w:val="24"/>
              <w:szCs w:val="28"/>
            </w:rPr>
            <m:t>=-</m:t>
          </m:r>
          <m:nary>
            <m:naryPr>
              <m:chr m:val="∑"/>
              <m:limLoc m:val="subSup"/>
              <m:supHide m:val="1"/>
              <m:ctrlPr>
                <w:rPr>
                  <w:rFonts w:ascii="Cambria Math" w:eastAsia="Times New Roman" w:hAnsi="Cambria Math" w:cs="Times New Roman"/>
                  <w:i/>
                  <w:sz w:val="24"/>
                  <w:szCs w:val="28"/>
                </w:rPr>
              </m:ctrlPr>
            </m:naryPr>
            <m:sub>
              <m:r>
                <w:rPr>
                  <w:rFonts w:ascii="Cambria Math" w:eastAsia="Times New Roman" w:hAnsi="Cambria Math" w:cs="Times New Roman"/>
                  <w:sz w:val="24"/>
                  <w:szCs w:val="28"/>
                </w:rPr>
                <m:t>i ∈ I</m:t>
              </m:r>
            </m:sub>
            <m:sup/>
            <m:e>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δ</m:t>
                  </m:r>
                </m:e>
                <m:sub>
                  <m:r>
                    <w:rPr>
                      <w:rFonts w:ascii="Cambria Math" w:eastAsia="Times New Roman" w:hAnsi="Cambria Math" w:cs="Aparajita"/>
                      <w:sz w:val="24"/>
                      <w:szCs w:val="28"/>
                    </w:rPr>
                    <m:t>i</m:t>
                  </m:r>
                </m:sub>
              </m:sSub>
            </m:e>
          </m:nary>
          <m:sSub>
            <m:sSubPr>
              <m:ctrlPr>
                <w:rPr>
                  <w:rFonts w:ascii="Cambria Math" w:eastAsia="Times New Roman" w:hAnsi="Cambria Math" w:cs="Aparajita"/>
                  <w:i/>
                  <w:sz w:val="24"/>
                  <w:szCs w:val="28"/>
                </w:rPr>
              </m:ctrlPr>
            </m:sSubPr>
            <m:e>
              <m:r>
                <w:rPr>
                  <w:rFonts w:ascii="Cambria Math" w:eastAsia="Times New Roman" w:hAnsi="Cambria Math" w:cs="Aparajita"/>
                  <w:sz w:val="24"/>
                  <w:szCs w:val="28"/>
                </w:rPr>
                <m:t>w</m:t>
              </m:r>
            </m:e>
            <m:sub>
              <m:r>
                <w:rPr>
                  <w:rFonts w:ascii="Cambria Math" w:eastAsia="Times New Roman" w:hAnsi="Cambria Math" w:cs="Aparajita"/>
                  <w:sz w:val="24"/>
                  <w:szCs w:val="28"/>
                </w:rPr>
                <m:t>ji</m:t>
              </m:r>
            </m:sub>
          </m:sSub>
        </m:oMath>
      </m:oMathPara>
    </w:p>
    <w:p w14:paraId="3E5ED41C" w14:textId="77777777" w:rsidR="00CB62E3" w:rsidRPr="005624EA" w:rsidRDefault="00A974F3" w:rsidP="00CB62E3">
      <w:pPr>
        <w:pStyle w:val="Standard"/>
        <w:spacing w:line="360" w:lineRule="auto"/>
        <w:jc w:val="both"/>
        <w:rPr>
          <w:rFonts w:ascii="Times New Roman" w:eastAsia="Times New Roman" w:hAnsi="Times New Roman" w:cs="Times New Roman"/>
          <w:sz w:val="24"/>
          <w:szCs w:val="24"/>
        </w:rPr>
      </w:pPr>
      <w:r w:rsidRPr="005624EA">
        <w:rPr>
          <w:rFonts w:ascii="Times New Roman" w:eastAsia="Times New Roman" w:hAnsi="Times New Roman" w:cs="Times New Roman"/>
          <w:sz w:val="24"/>
          <w:szCs w:val="24"/>
        </w:rPr>
        <w:t xml:space="preserve">Ak to dáme dokopy máme </w:t>
      </w:r>
    </w:p>
    <w:p w14:paraId="56FBFB41" w14:textId="77777777" w:rsidR="00E50028" w:rsidRPr="005624EA" w:rsidRDefault="00E05113" w:rsidP="00CB62E3">
      <w:pPr>
        <w:pStyle w:val="Standard"/>
        <w:spacing w:line="360" w:lineRule="auto"/>
        <w:jc w:val="both"/>
        <w:rPr>
          <w:rFonts w:ascii="Times New Roman" w:eastAsia="Times New Roman" w:hAnsi="Times New Roman" w:cs="Times New Roman"/>
          <w:sz w:val="24"/>
          <w:szCs w:val="24"/>
        </w:rPr>
      </w:pPr>
      <m:oMathPara>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w:rPr>
                  <w:rFonts w:ascii="Cambria Math" w:eastAsia="Times New Roman" w:hAnsi="Cambria Math" w:cs="Aparajita"/>
                  <w:sz w:val="24"/>
                  <w:szCs w:val="24"/>
                </w:rPr>
                <m:t xml:space="preserve">E  </m:t>
              </m:r>
              <m:r>
                <w:rPr>
                  <w:rFonts w:ascii="Cambria Math" w:eastAsia="Times New Roman" w:hAnsi="Cambria Math" w:cs="Times New Roman"/>
                  <w:sz w:val="24"/>
                  <w:szCs w:val="24"/>
                </w:rPr>
                <m:t xml:space="preserve">  </m:t>
              </m:r>
            </m:num>
            <m:den>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w</m:t>
                  </m:r>
                </m:e>
                <m:sub>
                  <m:r>
                    <w:rPr>
                      <w:rFonts w:ascii="Cambria Math" w:eastAsia="Times New Roman" w:hAnsi="Cambria Math" w:cs="Aparajita"/>
                      <w:sz w:val="24"/>
                      <w:szCs w:val="24"/>
                    </w:rPr>
                    <m:t>kj</m:t>
                  </m:r>
                </m:sub>
              </m:sSub>
            </m:den>
          </m:f>
          <m:r>
            <w:rPr>
              <w:rFonts w:ascii="Cambria Math" w:eastAsia="Times New Roman" w:hAnsi="Cambria Math" w:cs="Times New Roman"/>
              <w:sz w:val="24"/>
              <w:szCs w:val="24"/>
            </w:rPr>
            <m:t>=-</m:t>
          </m:r>
          <m:nary>
            <m:naryPr>
              <m:chr m:val="∑"/>
              <m:limLoc m:val="subSup"/>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 ∈ I</m:t>
              </m:r>
            </m:sub>
            <m:sup/>
            <m:e>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(δ</m:t>
                  </m:r>
                </m:e>
                <m:sub>
                  <m:r>
                    <w:rPr>
                      <w:rFonts w:ascii="Cambria Math" w:eastAsia="Times New Roman" w:hAnsi="Cambria Math" w:cs="Aparajita"/>
                      <w:sz w:val="24"/>
                      <w:szCs w:val="24"/>
                    </w:rPr>
                    <m:t>i</m:t>
                  </m:r>
                </m:sub>
              </m:sSub>
            </m:e>
          </m:nary>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w</m:t>
              </m:r>
            </m:e>
            <m:sub>
              <m:r>
                <w:rPr>
                  <w:rFonts w:ascii="Cambria Math" w:eastAsia="Times New Roman" w:hAnsi="Cambria Math" w:cs="Aparajita"/>
                  <w:sz w:val="24"/>
                  <w:szCs w:val="24"/>
                </w:rPr>
                <m:t>ji</m:t>
              </m:r>
            </m:sub>
          </m:sSub>
          <m:r>
            <w:rPr>
              <w:rFonts w:ascii="Cambria Math" w:eastAsia="Times New Roman" w:hAnsi="Cambria Math" w:cs="Aparajita"/>
              <w:sz w:val="24"/>
              <w:szCs w:val="24"/>
            </w:rPr>
            <m:t xml:space="preserve">) ∙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f'(net</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f(net</m:t>
              </m:r>
            </m:e>
            <m:sub>
              <m:r>
                <w:rPr>
                  <w:rFonts w:ascii="Cambria Math" w:eastAsia="Times New Roman" w:hAnsi="Cambria Math" w:cs="Aparajita"/>
                  <w:sz w:val="24"/>
                  <w:szCs w:val="24"/>
                </w:rPr>
                <m:t>k</m:t>
              </m:r>
            </m:sub>
          </m:sSub>
          <m:r>
            <w:rPr>
              <w:rFonts w:ascii="Cambria Math" w:eastAsia="Times New Roman" w:hAnsi="Cambria Math" w:cs="Times New Roman"/>
              <w:sz w:val="24"/>
              <w:szCs w:val="24"/>
            </w:rPr>
            <m:t>)</m:t>
          </m:r>
        </m:oMath>
      </m:oMathPara>
    </w:p>
    <w:p w14:paraId="1BE2D896" w14:textId="77777777" w:rsidR="00CB62E3" w:rsidRPr="005624EA" w:rsidRDefault="00CB62E3" w:rsidP="00CB62E3">
      <w:pPr>
        <w:pStyle w:val="Standard"/>
        <w:spacing w:line="360" w:lineRule="auto"/>
        <w:jc w:val="both"/>
        <w:rPr>
          <w:rFonts w:ascii="Times New Roman" w:eastAsia="Times New Roman" w:hAnsi="Times New Roman" w:cs="Times New Roman"/>
          <w:sz w:val="24"/>
          <w:szCs w:val="24"/>
        </w:rPr>
      </w:pPr>
    </w:p>
    <w:p w14:paraId="689BC283" w14:textId="77777777" w:rsidR="00E50028" w:rsidRPr="005624EA" w:rsidRDefault="00A974F3" w:rsidP="00CB62E3">
      <w:pPr>
        <w:pStyle w:val="Standard"/>
        <w:spacing w:line="360" w:lineRule="auto"/>
        <w:jc w:val="both"/>
        <w:rPr>
          <w:rFonts w:ascii="Times New Roman" w:eastAsia="Times New Roman" w:hAnsi="Times New Roman" w:cs="Times New Roman"/>
          <w:sz w:val="24"/>
          <w:szCs w:val="24"/>
        </w:rPr>
      </w:pPr>
      <w:r w:rsidRPr="005624EA">
        <w:rPr>
          <w:rFonts w:ascii="Times New Roman" w:eastAsia="Times New Roman" w:hAnsi="Times New Roman" w:cs="Times New Roman"/>
          <w:sz w:val="24"/>
          <w:szCs w:val="24"/>
        </w:rPr>
        <w:t xml:space="preserve">Keď sa pozrieme ako je definované </w:t>
      </w:r>
      <m:oMath>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δ</m:t>
            </m:r>
          </m:e>
          <m:sub>
            <m:r>
              <w:rPr>
                <w:rFonts w:ascii="Cambria Math" w:eastAsia="Times New Roman" w:hAnsi="Cambria Math" w:cs="Aparajita"/>
                <w:sz w:val="24"/>
                <w:szCs w:val="24"/>
              </w:rPr>
              <m:t>j</m:t>
            </m:r>
          </m:sub>
        </m:sSub>
      </m:oMath>
      <w:r w:rsidRPr="005624EA">
        <w:rPr>
          <w:rFonts w:ascii="Times New Roman" w:eastAsia="Times New Roman" w:hAnsi="Times New Roman" w:cs="Times New Roman"/>
          <w:sz w:val="24"/>
          <w:szCs w:val="24"/>
        </w:rPr>
        <w:t xml:space="preserve">, môžeme všimnúť, že sa nám v tejto rovnici skrýva </w:t>
      </w:r>
      <m:oMath>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δ</m:t>
            </m:r>
          </m:e>
          <m:sub>
            <m:r>
              <w:rPr>
                <w:rFonts w:ascii="Cambria Math" w:eastAsia="Times New Roman" w:hAnsi="Cambria Math" w:cs="Aparajita"/>
                <w:sz w:val="24"/>
                <w:szCs w:val="24"/>
              </w:rPr>
              <m:t>i</m:t>
            </m:r>
          </m:sub>
        </m:sSub>
      </m:oMath>
      <w:r w:rsidRPr="005624EA">
        <w:rPr>
          <w:rFonts w:ascii="Times New Roman" w:eastAsia="Times New Roman" w:hAnsi="Times New Roman" w:cs="Times New Roman"/>
          <w:sz w:val="24"/>
          <w:szCs w:val="24"/>
        </w:rPr>
        <w:t xml:space="preserve">. </w:t>
      </w:r>
      <w:r w:rsidR="000D66A6">
        <w:rPr>
          <w:rFonts w:ascii="Times New Roman" w:eastAsia="Times New Roman" w:hAnsi="Times New Roman" w:cs="Times New Roman"/>
          <w:sz w:val="24"/>
          <w:szCs w:val="24"/>
        </w:rPr>
        <w:t xml:space="preserve">Dostaneme predpis </w:t>
      </w:r>
      <m:oMath>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δ</m:t>
            </m:r>
          </m:e>
          <m:sub>
            <m:r>
              <w:rPr>
                <w:rFonts w:ascii="Cambria Math" w:eastAsia="Times New Roman" w:hAnsi="Cambria Math" w:cs="Aparajita"/>
                <w:sz w:val="24"/>
                <w:szCs w:val="24"/>
              </w:rPr>
              <m:t>j</m:t>
            </m:r>
          </m:sub>
        </m:sSub>
      </m:oMath>
      <w:r w:rsidR="000C4DFC" w:rsidRPr="005624EA">
        <w:rPr>
          <w:rFonts w:ascii="Times New Roman" w:eastAsia="Times New Roman" w:hAnsi="Times New Roman" w:cs="Times New Roman"/>
          <w:sz w:val="24"/>
          <w:szCs w:val="24"/>
        </w:rPr>
        <w:t xml:space="preserve"> </w:t>
      </w:r>
      <w:r w:rsidRPr="005624EA">
        <w:rPr>
          <w:rFonts w:ascii="Times New Roman" w:eastAsia="Times New Roman" w:hAnsi="Times New Roman" w:cs="Times New Roman"/>
          <w:sz w:val="24"/>
          <w:szCs w:val="24"/>
        </w:rPr>
        <w:t>pre skrytú vrstvu</w:t>
      </w:r>
    </w:p>
    <w:p w14:paraId="3A821B7E" w14:textId="77777777" w:rsidR="000C4DFC" w:rsidRPr="005624EA" w:rsidRDefault="00E05113" w:rsidP="00CB62E3">
      <w:pPr>
        <w:pStyle w:val="Standard"/>
        <w:spacing w:line="360" w:lineRule="auto"/>
        <w:ind w:left="2160" w:firstLine="720"/>
        <w:jc w:val="both"/>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δ</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m:t>
          </m:r>
          <m:nary>
            <m:naryPr>
              <m:chr m:val="∑"/>
              <m:limLoc m:val="subSup"/>
              <m:supHide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 ∈ I</m:t>
              </m:r>
            </m:sub>
            <m:sup/>
            <m:e>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(δ</m:t>
                  </m:r>
                </m:e>
                <m:sub>
                  <m:r>
                    <w:rPr>
                      <w:rFonts w:ascii="Cambria Math" w:eastAsia="Times New Roman" w:hAnsi="Cambria Math" w:cs="Aparajita"/>
                      <w:sz w:val="24"/>
                      <w:szCs w:val="24"/>
                    </w:rPr>
                    <m:t>i</m:t>
                  </m:r>
                </m:sub>
              </m:sSub>
            </m:e>
          </m:nary>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w</m:t>
              </m:r>
            </m:e>
            <m:sub>
              <m:r>
                <w:rPr>
                  <w:rFonts w:ascii="Cambria Math" w:eastAsia="Times New Roman" w:hAnsi="Cambria Math" w:cs="Aparajita"/>
                  <w:sz w:val="24"/>
                  <w:szCs w:val="24"/>
                </w:rPr>
                <m:t>ji</m:t>
              </m:r>
            </m:sub>
          </m:sSub>
          <m:r>
            <w:rPr>
              <w:rFonts w:ascii="Cambria Math" w:eastAsia="Times New Roman" w:hAnsi="Cambria Math" w:cs="Aparajita"/>
              <w:sz w:val="24"/>
              <w:szCs w:val="24"/>
            </w:rPr>
            <m:t xml:space="preserve">) ∙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f'(net</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m:t>
          </m:r>
        </m:oMath>
      </m:oMathPara>
    </w:p>
    <w:p w14:paraId="2C658CF0" w14:textId="77777777" w:rsidR="00E50028" w:rsidRPr="005624EA" w:rsidRDefault="00A974F3" w:rsidP="00CB62E3">
      <w:pPr>
        <w:pStyle w:val="Standard"/>
        <w:spacing w:line="360" w:lineRule="auto"/>
        <w:jc w:val="both"/>
        <w:rPr>
          <w:rFonts w:ascii="Times New Roman" w:eastAsia="Times New Roman" w:hAnsi="Times New Roman" w:cs="Times New Roman"/>
          <w:sz w:val="24"/>
          <w:szCs w:val="24"/>
        </w:rPr>
      </w:pPr>
      <w:r w:rsidRPr="005624EA">
        <w:rPr>
          <w:rFonts w:ascii="Times New Roman" w:eastAsia="Times New Roman" w:hAnsi="Times New Roman" w:cs="Times New Roman"/>
          <w:sz w:val="24"/>
          <w:szCs w:val="24"/>
        </w:rPr>
        <w:t>Pre výstupnú</w:t>
      </w:r>
    </w:p>
    <w:p w14:paraId="4EDC96B3" w14:textId="77777777" w:rsidR="000C4DFC" w:rsidRPr="00215762" w:rsidRDefault="00E05113" w:rsidP="00CB62E3">
      <w:pPr>
        <w:pStyle w:val="Standard"/>
        <w:spacing w:line="360" w:lineRule="auto"/>
        <w:ind w:left="2160" w:firstLine="720"/>
        <w:jc w:val="both"/>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δ</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y</m:t>
              </m:r>
            </m:e>
            <m:sub>
              <m:r>
                <w:rPr>
                  <w:rFonts w:ascii="Cambria Math" w:eastAsia="Times New Roman" w:hAnsi="Cambria Math" w:cs="Aparajita"/>
                  <w:sz w:val="24"/>
                  <w:szCs w:val="24"/>
                </w:rPr>
                <m:t>j</m:t>
              </m:r>
            </m:sub>
          </m:sSub>
          <m:r>
            <w:rPr>
              <w:rFonts w:ascii="Cambria Math" w:eastAsia="Times New Roman" w:hAnsi="Cambria Math" w:cs="Aparajita"/>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f(net</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f'(net</m:t>
              </m:r>
            </m:e>
            <m:sub>
              <m:r>
                <w:rPr>
                  <w:rFonts w:ascii="Cambria Math" w:eastAsia="Times New Roman" w:hAnsi="Cambria Math" w:cs="Aparajita"/>
                  <w:sz w:val="24"/>
                  <w:szCs w:val="24"/>
                </w:rPr>
                <m:t>j</m:t>
              </m:r>
            </m:sub>
          </m:sSub>
          <m:r>
            <w:rPr>
              <w:rFonts w:ascii="Cambria Math" w:eastAsia="Times New Roman" w:hAnsi="Cambria Math" w:cs="Times New Roman"/>
              <w:sz w:val="24"/>
              <w:szCs w:val="24"/>
            </w:rPr>
            <m:t>)</m:t>
          </m:r>
        </m:oMath>
      </m:oMathPara>
    </w:p>
    <w:p w14:paraId="7F8E1DC0" w14:textId="77777777" w:rsidR="00215762" w:rsidRPr="005624EA" w:rsidRDefault="00215762" w:rsidP="00215762">
      <w:pPr>
        <w:pStyle w:val="Standard"/>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Zmena váhy bude</w:t>
      </w:r>
    </w:p>
    <w:p w14:paraId="0A184EF5" w14:textId="77777777" w:rsidR="000C4DFC" w:rsidRPr="005624EA" w:rsidRDefault="00E05113" w:rsidP="00CB62E3">
      <w:pPr>
        <w:pStyle w:val="Standard"/>
        <w:spacing w:line="360" w:lineRule="auto"/>
        <w:ind w:left="2160" w:firstLine="720"/>
        <w:jc w:val="both"/>
        <w:rPr>
          <w:rFonts w:ascii="Times New Roman" w:eastAsia="Times New Roman" w:hAnsi="Times New Roman" w:cs="Times New Roman"/>
          <w:sz w:val="24"/>
          <w:szCs w:val="24"/>
        </w:rPr>
      </w:pPr>
      <m:oMathPara>
        <m:oMathParaPr>
          <m:jc m:val="left"/>
        </m:oMathParaP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w:rPr>
                  <w:rFonts w:ascii="Cambria Math" w:eastAsia="Times New Roman" w:hAnsi="Cambria Math" w:cs="Aparajita"/>
                  <w:sz w:val="24"/>
                  <w:szCs w:val="24"/>
                </w:rPr>
                <m:t xml:space="preserve">E  </m:t>
              </m:r>
              <m:r>
                <w:rPr>
                  <w:rFonts w:ascii="Cambria Math" w:eastAsia="Times New Roman" w:hAnsi="Cambria Math" w:cs="Times New Roman"/>
                  <w:sz w:val="24"/>
                  <w:szCs w:val="24"/>
                </w:rPr>
                <m:t xml:space="preserve">  </m:t>
              </m:r>
            </m:num>
            <m:den>
              <m:r>
                <w:rPr>
                  <w:rFonts w:ascii="Cambria Math" w:eastAsia="Times New Roman" w:hAnsi="Cambria Math" w:cs="Times New Roman"/>
                  <w:sz w:val="24"/>
                  <w:szCs w:val="24"/>
                </w:rPr>
                <m:t>∂</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w</m:t>
                  </m:r>
                </m:e>
                <m:sub>
                  <m:r>
                    <w:rPr>
                      <w:rFonts w:ascii="Cambria Math" w:eastAsia="Times New Roman" w:hAnsi="Cambria Math" w:cs="Aparajita"/>
                      <w:sz w:val="24"/>
                      <w:szCs w:val="24"/>
                    </w:rPr>
                    <m:t>kj</m:t>
                  </m:r>
                </m:sub>
              </m:sSub>
            </m:den>
          </m:f>
          <m:r>
            <w:rPr>
              <w:rFonts w:ascii="Cambria Math" w:eastAsia="Times New Roman" w:hAnsi="Cambria Math" w:cs="Times New Roman"/>
              <w:sz w:val="24"/>
              <w:szCs w:val="24"/>
            </w:rPr>
            <m:t xml:space="preserve">=-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δ</m:t>
              </m:r>
            </m:e>
            <m:sub>
              <m:r>
                <w:rPr>
                  <w:rFonts w:ascii="Cambria Math" w:eastAsia="Times New Roman" w:hAnsi="Cambria Math" w:cs="Aparajita"/>
                  <w:sz w:val="24"/>
                  <w:szCs w:val="24"/>
                </w:rPr>
                <m:t>j</m:t>
              </m:r>
            </m:sub>
          </m:sSub>
          <m:r>
            <w:rPr>
              <w:rFonts w:ascii="Cambria Math" w:eastAsia="Times New Roman" w:hAnsi="Cambria Math" w:cs="Aparajita"/>
              <w:sz w:val="24"/>
              <w:szCs w:val="24"/>
            </w:rPr>
            <m:t xml:space="preserve">∙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f(net</m:t>
              </m:r>
            </m:e>
            <m:sub>
              <m:r>
                <w:rPr>
                  <w:rFonts w:ascii="Cambria Math" w:eastAsia="Times New Roman" w:hAnsi="Cambria Math" w:cs="Aparajita"/>
                  <w:sz w:val="24"/>
                  <w:szCs w:val="24"/>
                </w:rPr>
                <m:t>k</m:t>
              </m:r>
            </m:sub>
          </m:sSub>
          <m:r>
            <w:rPr>
              <w:rFonts w:ascii="Cambria Math" w:eastAsia="Times New Roman" w:hAnsi="Cambria Math" w:cs="Times New Roman"/>
              <w:sz w:val="24"/>
              <w:szCs w:val="24"/>
            </w:rPr>
            <m:t>)</m:t>
          </m:r>
        </m:oMath>
      </m:oMathPara>
    </w:p>
    <w:p w14:paraId="6199B863" w14:textId="77777777" w:rsidR="00E50028" w:rsidRPr="005624EA" w:rsidRDefault="00A974F3" w:rsidP="00CB62E3">
      <w:pPr>
        <w:pStyle w:val="Standard"/>
        <w:spacing w:line="360" w:lineRule="auto"/>
        <w:jc w:val="both"/>
        <w:rPr>
          <w:rFonts w:ascii="Times New Roman" w:eastAsia="Times New Roman" w:hAnsi="Times New Roman" w:cs="Times New Roman"/>
          <w:sz w:val="24"/>
          <w:szCs w:val="24"/>
        </w:rPr>
      </w:pPr>
      <w:r w:rsidRPr="005624EA">
        <w:rPr>
          <w:rFonts w:ascii="Times New Roman" w:eastAsia="Times New Roman" w:hAnsi="Times New Roman" w:cs="Times New Roman"/>
          <w:sz w:val="24"/>
          <w:szCs w:val="24"/>
        </w:rPr>
        <w:t>Tento vzorec si vieme dať do maticovej formy nasledovne</w:t>
      </w:r>
    </w:p>
    <w:p w14:paraId="61438E52" w14:textId="77777777" w:rsidR="00777065" w:rsidRPr="005624EA" w:rsidRDefault="00E05113" w:rsidP="00CB62E3">
      <w:pPr>
        <w:pStyle w:val="Standard"/>
        <w:spacing w:line="360" w:lineRule="auto"/>
        <w:ind w:left="2160"/>
        <w:jc w:val="both"/>
      </w:pPr>
      <m:oMath>
        <m:sSup>
          <m:sSupPr>
            <m:ctrlPr>
              <w:rPr>
                <w:rFonts w:ascii="Cambria Math" w:hAnsi="Cambria Math"/>
                <w:i/>
                <w:sz w:val="24"/>
              </w:rPr>
            </m:ctrlPr>
          </m:sSupPr>
          <m:e>
            <m:r>
              <w:rPr>
                <w:rFonts w:ascii="Cambria Math" w:hAnsi="Cambria Math"/>
                <w:sz w:val="24"/>
              </w:rPr>
              <m:t>δ</m:t>
            </m:r>
          </m:e>
          <m:sup>
            <m:r>
              <w:rPr>
                <w:rFonts w:ascii="Cambria Math" w:hAnsi="Cambria Math"/>
                <w:sz w:val="24"/>
              </w:rPr>
              <m:t>l</m:t>
            </m:r>
          </m:sup>
        </m:sSup>
        <m:r>
          <w:rPr>
            <w:rFonts w:ascii="Cambria Math" w:hAnsi="Cambria Math"/>
            <w:sz w:val="24"/>
          </w:rPr>
          <m:t>=</m:t>
        </m:r>
        <m:d>
          <m:dPr>
            <m:ctrlPr>
              <w:rPr>
                <w:rFonts w:ascii="Cambria Math" w:hAnsi="Cambria Math"/>
                <w:i/>
                <w:sz w:val="24"/>
              </w:rPr>
            </m:ctrlPr>
          </m:dPr>
          <m:e>
            <m:r>
              <w:rPr>
                <w:rFonts w:ascii="Cambria Math" w:hAnsi="Cambria Math"/>
                <w:sz w:val="24"/>
              </w:rPr>
              <m:t xml:space="preserve"> y-f</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net</m:t>
                    </m:r>
                  </m:e>
                  <m:sup>
                    <m:r>
                      <w:rPr>
                        <w:rFonts w:ascii="Cambria Math" w:hAnsi="Cambria Math"/>
                        <w:sz w:val="24"/>
                      </w:rPr>
                      <m:t>l</m:t>
                    </m:r>
                  </m:sup>
                </m:sSup>
              </m:e>
            </m:d>
          </m:e>
        </m:d>
        <m:r>
          <w:rPr>
            <w:rFonts w:ascii="Cambria Math" w:hAnsi="Cambria Math"/>
            <w:sz w:val="24"/>
          </w:rPr>
          <m:t>∘f'</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net</m:t>
                </m:r>
              </m:e>
              <m:sup>
                <m:r>
                  <w:rPr>
                    <w:rFonts w:ascii="Cambria Math" w:hAnsi="Cambria Math"/>
                    <w:sz w:val="24"/>
                  </w:rPr>
                  <m:t>l+1</m:t>
                </m:r>
              </m:sup>
            </m:sSup>
          </m:e>
        </m:d>
        <m:r>
          <w:rPr>
            <w:rFonts w:ascii="Cambria Math" w:hAnsi="Cambria Math"/>
            <w:sz w:val="24"/>
          </w:rPr>
          <m:t xml:space="preserve"> </m:t>
        </m:r>
      </m:oMath>
      <w:r w:rsidR="00777065" w:rsidRPr="005624EA">
        <w:tab/>
      </w:r>
      <w:r w:rsidR="00777065" w:rsidRPr="005624EA">
        <w:rPr>
          <w:rFonts w:ascii="Times New Roman" w:eastAsia="Times New Roman" w:hAnsi="Times New Roman" w:cs="Times New Roman"/>
          <w:sz w:val="24"/>
          <w:szCs w:val="24"/>
        </w:rPr>
        <w:t>pre výstupnú vrstvu</w:t>
      </w:r>
    </w:p>
    <w:p w14:paraId="77B7D041" w14:textId="77777777" w:rsidR="00777065" w:rsidRPr="005624EA" w:rsidRDefault="00E05113" w:rsidP="00CB62E3">
      <w:pPr>
        <w:pStyle w:val="Standard"/>
        <w:spacing w:line="360" w:lineRule="auto"/>
        <w:ind w:left="1440" w:firstLine="720"/>
        <w:jc w:val="both"/>
      </w:pPr>
      <m:oMath>
        <m:sSup>
          <m:sSupPr>
            <m:ctrlPr>
              <w:rPr>
                <w:rFonts w:ascii="Cambria Math" w:hAnsi="Cambria Math"/>
                <w:i/>
                <w:sz w:val="24"/>
              </w:rPr>
            </m:ctrlPr>
          </m:sSupPr>
          <m:e>
            <m:r>
              <w:rPr>
                <w:rFonts w:ascii="Cambria Math" w:hAnsi="Cambria Math"/>
                <w:sz w:val="24"/>
              </w:rPr>
              <m:t>δ</m:t>
            </m:r>
          </m:e>
          <m:sup>
            <m:r>
              <w:rPr>
                <w:rFonts w:ascii="Cambria Math" w:hAnsi="Cambria Math"/>
                <w:sz w:val="24"/>
              </w:rPr>
              <m:t>l</m:t>
            </m:r>
          </m:sup>
        </m:sSup>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 xml:space="preserve">∙ </m:t>
        </m:r>
        <m:sSup>
          <m:sSupPr>
            <m:ctrlPr>
              <w:rPr>
                <w:rFonts w:ascii="Cambria Math" w:hAnsi="Cambria Math"/>
                <w:i/>
                <w:sz w:val="24"/>
              </w:rPr>
            </m:ctrlPr>
          </m:sSupPr>
          <m:e>
            <m:r>
              <w:rPr>
                <w:rFonts w:ascii="Cambria Math" w:hAnsi="Cambria Math"/>
                <w:sz w:val="24"/>
              </w:rPr>
              <m:t>δ</m:t>
            </m:r>
          </m:e>
          <m:sup>
            <m:r>
              <w:rPr>
                <w:rFonts w:ascii="Cambria Math" w:hAnsi="Cambria Math"/>
                <w:sz w:val="24"/>
              </w:rPr>
              <m:t>l+1</m:t>
            </m:r>
          </m:sup>
        </m:sSup>
        <m:r>
          <w:rPr>
            <w:rFonts w:ascii="Cambria Math" w:hAnsi="Cambria Math"/>
            <w:sz w:val="24"/>
          </w:rPr>
          <m:t>)∘ f'</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net</m:t>
                </m:r>
              </m:e>
              <m:sup>
                <m:r>
                  <w:rPr>
                    <w:rFonts w:ascii="Cambria Math" w:hAnsi="Cambria Math"/>
                    <w:sz w:val="24"/>
                  </w:rPr>
                  <m:t>l+1</m:t>
                </m:r>
              </m:sup>
            </m:sSup>
          </m:e>
        </m:d>
      </m:oMath>
      <w:r w:rsidR="00215762">
        <w:tab/>
      </w:r>
      <w:r w:rsidR="00777065" w:rsidRPr="005624EA">
        <w:rPr>
          <w:rFonts w:ascii="Times New Roman" w:eastAsia="Times New Roman" w:hAnsi="Times New Roman" w:cs="Times New Roman"/>
          <w:sz w:val="24"/>
          <w:szCs w:val="24"/>
        </w:rPr>
        <w:t>pre skrytú vrstvu</w:t>
      </w:r>
    </w:p>
    <w:p w14:paraId="61BD401A" w14:textId="77777777" w:rsidR="00E50028" w:rsidRPr="005624EA" w:rsidRDefault="00A974F3" w:rsidP="00CB62E3">
      <w:pPr>
        <w:pStyle w:val="Standard"/>
        <w:spacing w:line="360" w:lineRule="auto"/>
        <w:jc w:val="both"/>
      </w:pPr>
      <w:r w:rsidRPr="005624EA">
        <w:rPr>
          <w:rFonts w:ascii="Times New Roman" w:eastAsia="Times New Roman" w:hAnsi="Times New Roman" w:cs="Times New Roman"/>
          <w:sz w:val="28"/>
          <w:szCs w:val="28"/>
        </w:rPr>
        <w:t xml:space="preserve">        </w:t>
      </w:r>
      <w:r w:rsidRPr="005624EA">
        <w:rPr>
          <w:rFonts w:ascii="Times New Roman" w:eastAsia="Times New Roman" w:hAnsi="Times New Roman" w:cs="Times New Roman"/>
          <w:sz w:val="28"/>
          <w:szCs w:val="28"/>
        </w:rPr>
        <w:tab/>
      </w:r>
    </w:p>
    <w:p w14:paraId="34511444" w14:textId="77777777" w:rsidR="008474FF" w:rsidRPr="005624EA" w:rsidRDefault="00E05113" w:rsidP="00F52AF0">
      <w:pPr>
        <w:pStyle w:val="Style1"/>
        <w:ind w:firstLine="0"/>
      </w:pPr>
      <m:oMath>
        <m:sSup>
          <m:sSupPr>
            <m:ctrlPr>
              <w:rPr>
                <w:rFonts w:ascii="Cambria Math" w:hAnsi="Cambria Math"/>
                <w:i/>
              </w:rPr>
            </m:ctrlPr>
          </m:sSupPr>
          <m:e>
            <m:r>
              <w:rPr>
                <w:rFonts w:ascii="Cambria Math" w:hAnsi="Cambria Math"/>
              </w:rPr>
              <m:t>W</m:t>
            </m:r>
          </m:e>
          <m:sup>
            <m:r>
              <w:rPr>
                <w:rFonts w:ascii="Cambria Math" w:hAnsi="Cambria Math"/>
              </w:rPr>
              <m:t>'</m:t>
            </m:r>
          </m:sup>
        </m:sSup>
      </m:oMath>
      <w:r w:rsidR="00777065" w:rsidRPr="005624EA">
        <w:t xml:space="preserve"> </w:t>
      </w:r>
      <w:r w:rsidR="00A974F3" w:rsidRPr="005624EA">
        <w:t xml:space="preserve">je transponovaná matica </w:t>
      </w:r>
      <m:oMath>
        <m:sSup>
          <m:sSupPr>
            <m:ctrlPr>
              <w:rPr>
                <w:rFonts w:ascii="Cambria Math" w:hAnsi="Cambria Math"/>
                <w:i/>
              </w:rPr>
            </m:ctrlPr>
          </m:sSupPr>
          <m:e>
            <m:r>
              <w:rPr>
                <w:rFonts w:ascii="Cambria Math" w:hAnsi="Cambria Math"/>
              </w:rPr>
              <m:t>W</m:t>
            </m:r>
          </m:e>
          <m:sup>
            <m:r>
              <w:rPr>
                <w:rFonts w:ascii="Cambria Math" w:hAnsi="Cambria Math"/>
              </w:rPr>
              <m:t>l+1</m:t>
            </m:r>
          </m:sup>
        </m:sSup>
      </m:oMath>
      <w:r w:rsidR="00A974F3" w:rsidRPr="005624EA">
        <w:rPr>
          <w:sz w:val="28"/>
          <w:szCs w:val="28"/>
        </w:rPr>
        <w:t xml:space="preserve">, </w:t>
      </w:r>
      <w:r w:rsidR="00A974F3" w:rsidRPr="005624EA">
        <w:t xml:space="preserve">z ktorej je odstránený stĺpec s výchylkami(bias).  </w:t>
      </w:r>
      <w:r w:rsidR="00A974F3" w:rsidRPr="005624EA">
        <w:rPr>
          <w:noProof/>
          <w:lang w:bidi="si-LK"/>
        </w:rPr>
        <w:drawing>
          <wp:inline distT="0" distB="0" distL="0" distR="0" wp14:anchorId="47D575C4" wp14:editId="6313C74D">
            <wp:extent cx="85680" cy="85680"/>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5680" cy="85680"/>
                    </a:xfrm>
                    <a:prstGeom prst="rect">
                      <a:avLst/>
                    </a:prstGeom>
                    <a:solidFill>
                      <a:srgbClr val="FFFFFF"/>
                    </a:solidFill>
                    <a:ln>
                      <a:noFill/>
                      <a:prstDash/>
                    </a:ln>
                  </pic:spPr>
                </pic:pic>
              </a:graphicData>
            </a:graphic>
          </wp:inline>
        </w:drawing>
      </w:r>
      <w:r w:rsidR="007A7FF3" w:rsidRPr="005624EA">
        <w:t xml:space="preserve"> </w:t>
      </w:r>
      <w:r w:rsidR="00A974F3" w:rsidRPr="005624EA">
        <w:t xml:space="preserve">je </w:t>
      </w:r>
      <w:r w:rsidR="00A974F3" w:rsidRPr="005624EA">
        <w:rPr>
          <w:i/>
          <w:iCs/>
        </w:rPr>
        <w:t>Hadamardov súčin</w:t>
      </w:r>
      <w:r w:rsidR="00A974F3" w:rsidRPr="005624EA">
        <w:t xml:space="preserve"> ( </w:t>
      </w:r>
      <w:r w:rsidR="00A974F3" w:rsidRPr="005624EA">
        <w:rPr>
          <w:i/>
          <w:iCs/>
        </w:rPr>
        <w:t>Hadamard product</w:t>
      </w:r>
      <w:r w:rsidR="00A974F3" w:rsidRPr="005624EA">
        <w:rPr>
          <w:i/>
          <w:iCs/>
          <w:sz w:val="28"/>
          <w:szCs w:val="28"/>
        </w:rPr>
        <w:t xml:space="preserve"> </w:t>
      </w:r>
      <w:r w:rsidR="00A974F3" w:rsidRPr="005624EA">
        <w:rPr>
          <w:sz w:val="28"/>
          <w:szCs w:val="28"/>
        </w:rPr>
        <w:t>)</w:t>
      </w:r>
    </w:p>
    <w:p w14:paraId="258340FB" w14:textId="77777777" w:rsidR="00E50028" w:rsidRPr="005624EA" w:rsidRDefault="00E05113" w:rsidP="00CB62E3">
      <w:pPr>
        <w:pStyle w:val="Standard"/>
        <w:spacing w:line="360" w:lineRule="auto"/>
        <w:ind w:left="2160" w:firstLine="720"/>
        <w:jc w:val="both"/>
      </w:pPr>
      <m:oMathPara>
        <m:oMathParaPr>
          <m:jc m:val="left"/>
        </m:oMathParaPr>
        <m:oMath>
          <m:sSup>
            <m:sSupPr>
              <m:ctrlPr>
                <w:rPr>
                  <w:rFonts w:ascii="Cambria Math" w:hAnsi="Cambria Math"/>
                  <w:i/>
                  <w:sz w:val="24"/>
                </w:rPr>
              </m:ctrlPr>
            </m:sSupPr>
            <m:e>
              <m:r>
                <w:rPr>
                  <w:rFonts w:ascii="Cambria Math" w:hAnsi="Cambria Math"/>
                  <w:sz w:val="24"/>
                </w:rPr>
                <m:t>W</m:t>
              </m:r>
            </m:e>
            <m:sup>
              <m:r>
                <w:rPr>
                  <w:rFonts w:ascii="Cambria Math" w:hAnsi="Cambria Math"/>
                  <w:sz w:val="24"/>
                </w:rPr>
                <m:t>l</m:t>
              </m:r>
            </m:sup>
          </m:sSup>
          <m:r>
            <w:rPr>
              <w:rFonts w:ascii="Cambria Math" w:hAnsi="Cambria Math"/>
              <w:sz w:val="24"/>
            </w:rPr>
            <m:t>=</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 α∙</m:t>
          </m:r>
          <m:sSup>
            <m:sSupPr>
              <m:ctrlPr>
                <w:rPr>
                  <w:rFonts w:ascii="Cambria Math" w:hAnsi="Cambria Math"/>
                  <w:i/>
                  <w:sz w:val="24"/>
                </w:rPr>
              </m:ctrlPr>
            </m:sSupPr>
            <m:e>
              <m:r>
                <w:rPr>
                  <w:rFonts w:ascii="Cambria Math" w:hAnsi="Cambria Math"/>
                  <w:sz w:val="24"/>
                </w:rPr>
                <m:t>δ</m:t>
              </m:r>
            </m:e>
            <m:sup>
              <m:r>
                <w:rPr>
                  <w:rFonts w:ascii="Cambria Math" w:hAnsi="Cambria Math"/>
                  <w:sz w:val="24"/>
                </w:rPr>
                <m:t>l</m:t>
              </m:r>
            </m:sup>
          </m:sSup>
          <m:r>
            <w:rPr>
              <w:rFonts w:ascii="Cambria Math" w:hAnsi="Cambria Math"/>
              <w:sz w:val="24"/>
            </w:rPr>
            <m:t>∙f'</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net</m:t>
                  </m:r>
                </m:e>
                <m:sup>
                  <m:r>
                    <w:rPr>
                      <w:rFonts w:ascii="Cambria Math" w:hAnsi="Cambria Math"/>
                      <w:sz w:val="24"/>
                    </w:rPr>
                    <m:t>l+1</m:t>
                  </m:r>
                </m:sup>
              </m:sSup>
            </m:e>
          </m:d>
        </m:oMath>
      </m:oMathPara>
    </w:p>
    <w:p w14:paraId="3760B394" w14:textId="77777777" w:rsidR="00E50028" w:rsidRPr="005624EA" w:rsidRDefault="00E50028" w:rsidP="00CB62E3">
      <w:pPr>
        <w:pStyle w:val="Standard"/>
        <w:spacing w:line="360" w:lineRule="auto"/>
        <w:jc w:val="both"/>
        <w:rPr>
          <w:rFonts w:ascii="Times New Roman" w:eastAsia="Times New Roman" w:hAnsi="Times New Roman" w:cs="Times New Roman"/>
          <w:sz w:val="24"/>
          <w:szCs w:val="24"/>
        </w:rPr>
      </w:pPr>
    </w:p>
    <w:p w14:paraId="13D5F8CE" w14:textId="77777777" w:rsidR="00E50028" w:rsidRPr="005624EA" w:rsidRDefault="00E05113" w:rsidP="00B00F81">
      <w:pPr>
        <w:pStyle w:val="Style1"/>
        <w:ind w:firstLine="0"/>
      </w:pPr>
      <m:oMath>
        <m:sSup>
          <m:sSupPr>
            <m:ctrlPr>
              <w:rPr>
                <w:rFonts w:ascii="Cambria Math" w:hAnsi="Cambria Math"/>
                <w:i/>
              </w:rPr>
            </m:ctrlPr>
          </m:sSupPr>
          <m:e>
            <m:r>
              <w:rPr>
                <w:rFonts w:ascii="Cambria Math" w:hAnsi="Cambria Math"/>
              </w:rPr>
              <m:t>δ</m:t>
            </m:r>
          </m:e>
          <m:sup>
            <m:r>
              <w:rPr>
                <w:rFonts w:ascii="Cambria Math" w:hAnsi="Cambria Math"/>
              </w:rPr>
              <m:t>l</m:t>
            </m:r>
          </m:sup>
        </m:sSup>
      </m:oMath>
      <w:r w:rsidR="008474FF" w:rsidRPr="005624EA">
        <w:t xml:space="preserve"> </w:t>
      </w:r>
      <w:r w:rsidR="00A974F3" w:rsidRPr="005624EA">
        <w:t>bude teraz vektor, ktorého dimenzia zodpovedá počtu neurónov l-tej vrstvy a</w:t>
      </w:r>
      <w:r w:rsidR="008474FF" w:rsidRPr="005624EA">
        <w:rPr>
          <w:noProof/>
        </w:rPr>
        <w:t> </w:t>
      </w:r>
      <m:oMath>
        <m:r>
          <w:rPr>
            <w:rFonts w:ascii="Cambria Math" w:hAnsi="Cambria Math"/>
            <w:noProof/>
          </w:rPr>
          <m:t>f(</m:t>
        </m:r>
        <m:sSup>
          <m:sSupPr>
            <m:ctrlPr>
              <w:rPr>
                <w:rFonts w:ascii="Cambria Math" w:hAnsi="Cambria Math"/>
                <w:i/>
              </w:rPr>
            </m:ctrlPr>
          </m:sSupPr>
          <m:e>
            <m:r>
              <w:rPr>
                <w:rFonts w:ascii="Cambria Math" w:hAnsi="Cambria Math"/>
              </w:rPr>
              <m:t>net</m:t>
            </m:r>
          </m:e>
          <m:sup>
            <m:r>
              <w:rPr>
                <w:rFonts w:ascii="Cambria Math" w:hAnsi="Cambria Math"/>
              </w:rPr>
              <m:t>l</m:t>
            </m:r>
          </m:sup>
        </m:sSup>
      </m:oMath>
      <w:r w:rsidR="008474FF" w:rsidRPr="005624EA">
        <w:rPr>
          <w:noProof/>
        </w:rPr>
        <w:t xml:space="preserve">) </w:t>
      </w:r>
      <w:r w:rsidR="00A974F3" w:rsidRPr="005624EA">
        <w:t xml:space="preserve">je vektor aktivácií l-tej vrstvy.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8474FF" w:rsidRPr="005624EA">
        <w:t xml:space="preserve"> je matica váh medzi neurónmi </w:t>
      </w:r>
      <w:r w:rsidR="008474FF" w:rsidRPr="00B00F81">
        <w:rPr>
          <w:i/>
          <w:iCs/>
        </w:rPr>
        <w:t>l</w:t>
      </w:r>
      <w:r w:rsidR="00156E31">
        <w:t xml:space="preserve"> a </w:t>
      </w:r>
      <w:r w:rsidR="00156E31" w:rsidRPr="00B00F81">
        <w:rPr>
          <w:i/>
          <w:iCs/>
        </w:rPr>
        <w:t>l+1</w:t>
      </w:r>
      <w:r w:rsidR="00156E31">
        <w:t xml:space="preserve"> vrstvy. V</w:t>
      </w:r>
      <w:r w:rsidR="00A974F3" w:rsidRPr="005624EA">
        <w:t>ysvetlenie W môžeme vidieť na obrázku 3</w:t>
      </w:r>
    </w:p>
    <w:p w14:paraId="12B6A79E" w14:textId="77777777" w:rsidR="00982EED" w:rsidRDefault="00A974F3" w:rsidP="00982EED">
      <w:pPr>
        <w:pStyle w:val="Standard"/>
        <w:keepNext/>
        <w:spacing w:line="360" w:lineRule="auto"/>
        <w:jc w:val="center"/>
      </w:pPr>
      <w:r w:rsidRPr="005624EA">
        <w:rPr>
          <w:noProof/>
          <w:lang w:bidi="si-LK"/>
        </w:rPr>
        <w:drawing>
          <wp:inline distT="0" distB="0" distL="0" distR="0" wp14:anchorId="08D1D2C8" wp14:editId="748FF528">
            <wp:extent cx="2077920" cy="1508040"/>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77920" cy="1508040"/>
                    </a:xfrm>
                    <a:prstGeom prst="rect">
                      <a:avLst/>
                    </a:prstGeom>
                    <a:solidFill>
                      <a:srgbClr val="FFFFFF"/>
                    </a:solidFill>
                    <a:ln>
                      <a:noFill/>
                      <a:prstDash/>
                    </a:ln>
                  </pic:spPr>
                </pic:pic>
              </a:graphicData>
            </a:graphic>
          </wp:inline>
        </w:drawing>
      </w:r>
    </w:p>
    <w:p w14:paraId="04491565" w14:textId="77777777" w:rsidR="00E50028" w:rsidRPr="005624EA" w:rsidRDefault="00982EED" w:rsidP="00982EED">
      <w:pPr>
        <w:pStyle w:val="Caption"/>
        <w:jc w:val="center"/>
      </w:pPr>
      <w:bookmarkStart w:id="12" w:name="_Toc449891796"/>
      <w:bookmarkStart w:id="13" w:name="_Toc450070349"/>
      <w:r>
        <w:t xml:space="preserve">Obrázok </w:t>
      </w:r>
      <w:r w:rsidR="00E05113">
        <w:fldChar w:fldCharType="begin"/>
      </w:r>
      <w:r w:rsidR="00E05113">
        <w:instrText xml:space="preserve"> SEQ Obrázok \* ARABIC </w:instrText>
      </w:r>
      <w:r w:rsidR="00E05113">
        <w:fldChar w:fldCharType="separate"/>
      </w:r>
      <w:r w:rsidR="001B74CA">
        <w:rPr>
          <w:noProof/>
        </w:rPr>
        <w:t>3</w:t>
      </w:r>
      <w:r w:rsidR="00E05113">
        <w:rPr>
          <w:noProof/>
        </w:rPr>
        <w:fldChar w:fldCharType="end"/>
      </w:r>
      <w:r>
        <w:t xml:space="preserve"> - matica váh</w:t>
      </w:r>
      <w:bookmarkEnd w:id="12"/>
      <w:bookmarkEnd w:id="13"/>
    </w:p>
    <w:p w14:paraId="02C671A0" w14:textId="77777777" w:rsidR="00CB62E3" w:rsidRPr="005624EA" w:rsidRDefault="00CB62E3" w:rsidP="00CB62E3">
      <w:pPr>
        <w:pStyle w:val="Standard"/>
        <w:spacing w:line="360" w:lineRule="auto"/>
        <w:jc w:val="both"/>
      </w:pPr>
    </w:p>
    <w:p w14:paraId="1201C7DE" w14:textId="4BF09BE0" w:rsidR="00292B0E" w:rsidRPr="00BA0E48" w:rsidRDefault="00A974F3" w:rsidP="00BA0E48">
      <w:pPr>
        <w:pStyle w:val="Heading3"/>
      </w:pPr>
      <w:bookmarkStart w:id="14" w:name="h.glhlp21g3ot6"/>
      <w:bookmarkStart w:id="15" w:name="_Toc450087539"/>
      <w:bookmarkEnd w:id="14"/>
      <w:r w:rsidRPr="005624EA">
        <w:t>Algoritmus spätnej propagácie</w:t>
      </w:r>
      <w:bookmarkEnd w:id="15"/>
      <w:r w:rsidRPr="005624EA">
        <w:t xml:space="preserve"> </w:t>
      </w:r>
    </w:p>
    <w:bookmarkStart w:id="16" w:name="_MON_1523198353"/>
    <w:bookmarkEnd w:id="16"/>
    <w:p w14:paraId="695D40BA" w14:textId="77777777" w:rsidR="00BA0E48" w:rsidRPr="00BA0E48" w:rsidRDefault="00BA0E48" w:rsidP="002D2170">
      <w:pPr>
        <w:pStyle w:val="Standard"/>
        <w:jc w:val="both"/>
        <w:rPr>
          <w:rFonts w:ascii="Times New Roman" w:hAnsi="Times New Roman" w:cs="Times New Roman"/>
          <w:sz w:val="24"/>
          <w:szCs w:val="24"/>
        </w:rPr>
      </w:pPr>
      <w:r>
        <w:rPr>
          <w:rFonts w:ascii="Times New Roman" w:hAnsi="Times New Roman" w:cs="Times New Roman"/>
          <w:sz w:val="24"/>
          <w:szCs w:val="24"/>
        </w:rPr>
        <w:object w:dxaOrig="9072" w:dyaOrig="3537" w14:anchorId="51BCE9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45pt;height:180pt" o:ole="">
            <v:imagedata r:id="rId16" o:title=""/>
          </v:shape>
          <o:OLEObject Type="Embed" ProgID="Word.OpenDocumentText.12" ShapeID="_x0000_i1025" DrawAspect="Content" ObjectID="_1523833182" r:id="rId17"/>
        </w:object>
      </w:r>
    </w:p>
    <w:p w14:paraId="39890F70" w14:textId="417D3FF0" w:rsidR="00E50028" w:rsidRPr="005624EA" w:rsidRDefault="00A974F3" w:rsidP="005D4F5B">
      <w:pPr>
        <w:pStyle w:val="Heading2"/>
      </w:pPr>
      <w:bookmarkStart w:id="17" w:name="h.qf8ac7h9y19y"/>
      <w:bookmarkStart w:id="18" w:name="_Toc450087540"/>
      <w:bookmarkEnd w:id="17"/>
      <w:r w:rsidRPr="005624EA">
        <w:t>Konvolučné siete ( CNN )</w:t>
      </w:r>
      <w:bookmarkEnd w:id="18"/>
      <w:r w:rsidR="00997F26" w:rsidRPr="005624EA">
        <w:t xml:space="preserve"> </w:t>
      </w:r>
    </w:p>
    <w:p w14:paraId="5A221CCB" w14:textId="611C98BE" w:rsidR="00444F90" w:rsidRDefault="00A974F3" w:rsidP="00F52AF0">
      <w:pPr>
        <w:pStyle w:val="Style1"/>
      </w:pPr>
      <w:r w:rsidRPr="005624EA">
        <w:t>Aby sme pochopili</w:t>
      </w:r>
      <w:r w:rsidR="001111F7">
        <w:t>,</w:t>
      </w:r>
      <w:r w:rsidRPr="005624EA">
        <w:t xml:space="preserve"> prečo používame konvolučné siete, musíme si priblížiť situáciu, v ktorej by sme sa snažili spracovávanie obrázka riešiť pomocou plne prepojenej siete. Pri spracovávaní obrázka by počet neurónov musel zodpovedať počtu pixelov a zároveň by každý jeden neurón musel byť spojený hranou s každým pixelom. Ak by sme napríklad mali bitmapu veľkosti NxN pixelov</w:t>
      </w:r>
      <w:r w:rsidR="009E43EF">
        <w:t>,</w:t>
      </w:r>
      <w:r w:rsidRPr="005624EA">
        <w:t xml:space="preserve"> počet neurónov len v prvej vrstve by bol </w:t>
      </w:r>
      <w:r w:rsidRPr="005624EA">
        <w:rPr>
          <w:noProof/>
          <w:lang w:bidi="si-LK"/>
        </w:rPr>
        <w:drawing>
          <wp:inline distT="0" distB="0" distL="0" distR="0" wp14:anchorId="575E8710" wp14:editId="6070677F">
            <wp:extent cx="219240" cy="162000"/>
            <wp:effectExtent l="0" t="0" r="9360" b="9450"/>
            <wp:docPr id="68"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9240" cy="162000"/>
                    </a:xfrm>
                    <a:prstGeom prst="rect">
                      <a:avLst/>
                    </a:prstGeom>
                    <a:solidFill>
                      <a:srgbClr val="FFFFFF"/>
                    </a:solidFill>
                    <a:ln>
                      <a:noFill/>
                      <a:prstDash/>
                    </a:ln>
                  </pic:spPr>
                </pic:pic>
              </a:graphicData>
            </a:graphic>
          </wp:inline>
        </w:drawing>
      </w:r>
      <w:r w:rsidR="009E43EF">
        <w:t xml:space="preserve"> a </w:t>
      </w:r>
      <w:r w:rsidRPr="005624EA">
        <w:t xml:space="preserve">počet váh by bol n </w:t>
      </w:r>
      <w:r w:rsidRPr="005624EA">
        <w:rPr>
          <w:noProof/>
          <w:lang w:bidi="si-LK"/>
        </w:rPr>
        <w:drawing>
          <wp:inline distT="0" distB="0" distL="0" distR="0" wp14:anchorId="533F688C" wp14:editId="429AB4E7">
            <wp:extent cx="228600" cy="162000"/>
            <wp:effectExtent l="0" t="0" r="0" b="9450"/>
            <wp:docPr id="69"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8600" cy="162000"/>
                    </a:xfrm>
                    <a:prstGeom prst="rect">
                      <a:avLst/>
                    </a:prstGeom>
                    <a:solidFill>
                      <a:srgbClr val="FFFFFF"/>
                    </a:solidFill>
                    <a:ln>
                      <a:noFill/>
                      <a:prstDash/>
                    </a:ln>
                  </pic:spPr>
                </pic:pic>
              </a:graphicData>
            </a:graphic>
          </wp:inline>
        </w:drawing>
      </w:r>
      <w:r w:rsidR="00F745FA">
        <w:t>. Už pri</w:t>
      </w:r>
      <w:r w:rsidR="00F15D32">
        <w:t xml:space="preserve"> čiernobielom obrázku</w:t>
      </w:r>
      <w:r w:rsidR="00F745FA">
        <w:t xml:space="preserve"> veľkosti </w:t>
      </w:r>
      <w:r w:rsidR="006E37AA">
        <w:t>64x64</w:t>
      </w:r>
      <w:r w:rsidR="00F15D32">
        <w:t xml:space="preserve"> </w:t>
      </w:r>
      <w:r w:rsidRPr="005624EA">
        <w:t xml:space="preserve">by sme mali okolo </w:t>
      </w:r>
      <w:r w:rsidR="00F745FA">
        <w:t xml:space="preserve">16 tisíc váh </w:t>
      </w:r>
      <w:r w:rsidR="009E43EF">
        <w:t xml:space="preserve">pre </w:t>
      </w:r>
      <w:r w:rsidR="00EC79FB">
        <w:t>jeden neurón.</w:t>
      </w:r>
      <w:r w:rsidR="00F745FA">
        <w:t xml:space="preserve"> Pridávaním ďalších </w:t>
      </w:r>
      <w:r w:rsidR="00EC79FB">
        <w:t xml:space="preserve">neurónov a </w:t>
      </w:r>
      <w:r w:rsidR="00F745FA">
        <w:t>skrytých vrstiev</w:t>
      </w:r>
      <w:r w:rsidR="009E43EF">
        <w:t xml:space="preserve">, </w:t>
      </w:r>
      <w:r w:rsidR="00F745FA">
        <w:t>by počet váh stúpol na také množstvo</w:t>
      </w:r>
      <w:r w:rsidRPr="005624EA">
        <w:t xml:space="preserve">, že pri dnešných počítačoch prakticky nie je možné realizovať trénovanie. </w:t>
      </w:r>
      <w:sdt>
        <w:sdtPr>
          <w:id w:val="1789619434"/>
          <w:citation/>
        </w:sdtPr>
        <w:sdtEndPr/>
        <w:sdtContent>
          <w:r w:rsidR="00F73420" w:rsidRPr="005624EA">
            <w:fldChar w:fldCharType="begin"/>
          </w:r>
          <w:r w:rsidR="00F73420">
            <w:instrText xml:space="preserve">CITATION And14 \l 1051 </w:instrText>
          </w:r>
          <w:r w:rsidR="00F73420" w:rsidRPr="005624EA">
            <w:fldChar w:fldCharType="separate"/>
          </w:r>
          <w:r w:rsidR="00BA7820">
            <w:rPr>
              <w:noProof/>
            </w:rPr>
            <w:t>[2]</w:t>
          </w:r>
          <w:r w:rsidR="00F73420" w:rsidRPr="005624EA">
            <w:fldChar w:fldCharType="end"/>
          </w:r>
        </w:sdtContent>
      </w:sdt>
      <w:sdt>
        <w:sdtPr>
          <w:id w:val="-1993948170"/>
          <w:citation/>
        </w:sdtPr>
        <w:sdtEndPr/>
        <w:sdtContent>
          <w:r w:rsidR="00F73420" w:rsidRPr="005624EA">
            <w:fldChar w:fldCharType="begin"/>
          </w:r>
          <w:r w:rsidR="00F73420" w:rsidRPr="005624EA">
            <w:instrText xml:space="preserve"> CITATION kar14 \l 1051 </w:instrText>
          </w:r>
          <w:r w:rsidR="00F73420" w:rsidRPr="005624EA">
            <w:fldChar w:fldCharType="separate"/>
          </w:r>
          <w:r w:rsidR="00BA7820">
            <w:rPr>
              <w:noProof/>
            </w:rPr>
            <w:t xml:space="preserve"> [4]</w:t>
          </w:r>
          <w:r w:rsidR="00F73420" w:rsidRPr="005624EA">
            <w:fldChar w:fldCharType="end"/>
          </w:r>
        </w:sdtContent>
      </w:sdt>
      <w:r w:rsidR="00444F90" w:rsidRPr="00444F90">
        <w:t xml:space="preserve"> </w:t>
      </w:r>
      <w:sdt>
        <w:sdtPr>
          <w:id w:val="-919172193"/>
          <w:citation/>
        </w:sdtPr>
        <w:sdtEndPr/>
        <w:sdtContent>
          <w:r w:rsidR="00444F90">
            <w:fldChar w:fldCharType="begin"/>
          </w:r>
          <w:r w:rsidR="00267152" w:rsidRPr="00276F04">
            <w:instrText xml:space="preserve">CITATION Mic16 \l 1033 </w:instrText>
          </w:r>
          <w:r w:rsidR="00444F90">
            <w:fldChar w:fldCharType="separate"/>
          </w:r>
          <w:r w:rsidR="00BA7820" w:rsidRPr="00BA7820">
            <w:rPr>
              <w:noProof/>
            </w:rPr>
            <w:t>[5]</w:t>
          </w:r>
          <w:r w:rsidR="00444F90">
            <w:fldChar w:fldCharType="end"/>
          </w:r>
        </w:sdtContent>
      </w:sdt>
    </w:p>
    <w:p w14:paraId="69B7812B" w14:textId="1D4F5776" w:rsidR="00F745FA" w:rsidRDefault="00444F90" w:rsidP="00F52AF0">
      <w:pPr>
        <w:pStyle w:val="Style1"/>
      </w:pPr>
      <w:r>
        <w:t>Plne prepojené siete žiadnym spôsobom neberú do úvahy priestorovú štruktúru obrázkov. Veľmi vzdialené pixely sú spracované s ta</w:t>
      </w:r>
      <w:r w:rsidR="009E43EF">
        <w:t xml:space="preserve">kou istou dôležitosťou ako tie, </w:t>
      </w:r>
      <w:r>
        <w:t>ktoré sú blízko seba. Využitie konvolúcie a na n</w:t>
      </w:r>
      <w:r w:rsidR="009E43EF">
        <w:t>ich založených neurónových sieťach,</w:t>
      </w:r>
      <w:r>
        <w:t xml:space="preserve"> rieši p</w:t>
      </w:r>
      <w:r w:rsidR="009E43EF">
        <w:t>roblém veľkého počtu parametrov, tak že váhy sa zdieľajú</w:t>
      </w:r>
      <w:r>
        <w:t xml:space="preserve"> a</w:t>
      </w:r>
      <w:r w:rsidR="009E43EF">
        <w:t> </w:t>
      </w:r>
      <w:r>
        <w:t>zároveň</w:t>
      </w:r>
      <w:r w:rsidR="009E43EF">
        <w:t xml:space="preserve"> je využitá priestorová štruktúra</w:t>
      </w:r>
      <w:r>
        <w:t xml:space="preserve"> obrázkov.</w:t>
      </w:r>
    </w:p>
    <w:p w14:paraId="3FE33E44" w14:textId="6EC89BD9" w:rsidR="00F73420" w:rsidRDefault="00444F90" w:rsidP="00F52AF0">
      <w:pPr>
        <w:pStyle w:val="Style1"/>
      </w:pPr>
      <w:r>
        <w:t xml:space="preserve">Ďalším </w:t>
      </w:r>
      <w:r w:rsidR="00FE424B">
        <w:t>problémom obyčajných sietí je to, že</w:t>
      </w:r>
      <w:r w:rsidR="00457A75">
        <w:t xml:space="preserve"> dobre </w:t>
      </w:r>
      <w:r w:rsidR="00FE424B">
        <w:t xml:space="preserve">nezvládajú </w:t>
      </w:r>
      <w:r w:rsidR="00BD1CDB">
        <w:t>použitie</w:t>
      </w:r>
      <w:r w:rsidR="00FE424B">
        <w:t xml:space="preserve"> </w:t>
      </w:r>
      <w:r w:rsidR="00BD1CDB">
        <w:t>viacerých skrytých</w:t>
      </w:r>
      <w:r w:rsidR="00FE424B">
        <w:t xml:space="preserve"> </w:t>
      </w:r>
      <w:r w:rsidR="00457A75">
        <w:t>vrstiev</w:t>
      </w:r>
      <w:r w:rsidR="00FE424B">
        <w:t>. Očakávali by sme, že pou</w:t>
      </w:r>
      <w:r w:rsidR="009E43EF">
        <w:t xml:space="preserve">žitím hlbokej siete zvyšujeme </w:t>
      </w:r>
      <w:r w:rsidR="00FE424B">
        <w:t>schopnosť rozpoznávať zložitejšie vzory a</w:t>
      </w:r>
      <w:r w:rsidR="00BD1CDB">
        <w:t xml:space="preserve"> zlepšíme </w:t>
      </w:r>
      <w:r w:rsidR="00FE424B">
        <w:t xml:space="preserve">aj celkovú presnosť algoritmu, ale experimentálne by sme zistili, že pre ten istý problém dosiahneme horšie výsledky ako </w:t>
      </w:r>
      <w:r w:rsidR="00FE424B">
        <w:lastRenderedPageBreak/>
        <w:t xml:space="preserve">s jednou skrytou vrstvou. </w:t>
      </w:r>
      <w:r w:rsidR="00AE7C9A">
        <w:t xml:space="preserve">Je to spôsobené tzv. </w:t>
      </w:r>
      <w:r w:rsidR="00AE7C9A" w:rsidRPr="00AE7C9A">
        <w:rPr>
          <w:i/>
          <w:iCs/>
        </w:rPr>
        <w:t>problémom miznúceho gradientu</w:t>
      </w:r>
      <w:r w:rsidR="00AE7C9A">
        <w:t xml:space="preserve"> (vanishing gradient problem) . Ak by sme sa pozreli na to akým spôsobom sa menia váhy na jednotlivých vrstvách, zistili by sme, že </w:t>
      </w:r>
      <w:r w:rsidR="00BD1CDB">
        <w:t>neuróny v prvých</w:t>
      </w:r>
      <w:r w:rsidR="00211272">
        <w:t xml:space="preserve"> skrytých vrstvách</w:t>
      </w:r>
      <w:r w:rsidR="00AE7C9A">
        <w:t xml:space="preserve"> sa takmer vôbec neučia alebo </w:t>
      </w:r>
      <w:r w:rsidR="00457A75">
        <w:t xml:space="preserve">sa učia </w:t>
      </w:r>
      <w:r w:rsidR="00AE7C9A">
        <w:t xml:space="preserve">len veľmi pomaly. Čím </w:t>
      </w:r>
      <w:r w:rsidR="009E43EF">
        <w:t>viac sme vzdialení</w:t>
      </w:r>
      <w:r w:rsidR="00AE7C9A">
        <w:t xml:space="preserve"> od výstupn</w:t>
      </w:r>
      <w:r w:rsidR="00F73420">
        <w:t xml:space="preserve">ej vrstvy, tým </w:t>
      </w:r>
      <w:r w:rsidR="00F655AA">
        <w:t xml:space="preserve">sa gradient exponenciálne zmenšuje </w:t>
      </w:r>
      <w:r w:rsidR="00AE7C9A">
        <w:t>a  zmena váh</w:t>
      </w:r>
      <w:r w:rsidR="00457A75">
        <w:t xml:space="preserve"> je  </w:t>
      </w:r>
      <w:r w:rsidR="00AE7C9A">
        <w:t>menej významná.</w:t>
      </w:r>
    </w:p>
    <w:p w14:paraId="210FCA72" w14:textId="77777777" w:rsidR="009E43EF" w:rsidRDefault="00F73420" w:rsidP="00F52AF0">
      <w:pPr>
        <w:pStyle w:val="Style1"/>
      </w:pPr>
      <w:r>
        <w:t xml:space="preserve">V určitých prípadoch môže nastať opačný problém a to taký, že gradient sa </w:t>
      </w:r>
      <w:r w:rsidR="00F655AA">
        <w:t xml:space="preserve">bude smerom k vstupnej vrstve exponenciálne zväčšovať. </w:t>
      </w:r>
      <w:r w:rsidR="00211272">
        <w:t xml:space="preserve">To </w:t>
      </w:r>
      <w:r w:rsidR="00F655AA">
        <w:t xml:space="preserve">nazývame </w:t>
      </w:r>
      <w:r w:rsidR="00F655AA" w:rsidRPr="00F655AA">
        <w:rPr>
          <w:i/>
          <w:iCs/>
        </w:rPr>
        <w:t>problémom</w:t>
      </w:r>
      <w:r w:rsidR="00F655AA">
        <w:t xml:space="preserve"> </w:t>
      </w:r>
      <w:r w:rsidR="00F655AA" w:rsidRPr="00F655AA">
        <w:rPr>
          <w:i/>
          <w:iCs/>
        </w:rPr>
        <w:t>explodujúceho gradientu</w:t>
      </w:r>
      <w:r w:rsidR="00F655AA">
        <w:t xml:space="preserve"> ( exploding gradient problem ) . </w:t>
      </w:r>
    </w:p>
    <w:p w14:paraId="0BD882E9" w14:textId="75D63F91" w:rsidR="00F745FA" w:rsidRDefault="00F655AA" w:rsidP="00F52AF0">
      <w:pPr>
        <w:pStyle w:val="Style1"/>
      </w:pPr>
      <w:r>
        <w:t xml:space="preserve">Pri komplexných sieťach v praxi nastáva problém </w:t>
      </w:r>
      <w:r w:rsidRPr="00F655AA">
        <w:rPr>
          <w:i/>
          <w:iCs/>
        </w:rPr>
        <w:t>nestabilného gradientu</w:t>
      </w:r>
      <w:ins w:id="19" w:author="Michal Slavkovsky" w:date="2016-04-27T14:27:00Z">
        <w:r w:rsidR="00611DE9">
          <w:rPr>
            <w:i/>
            <w:iCs/>
          </w:rPr>
          <w:t xml:space="preserve"> </w:t>
        </w:r>
      </w:ins>
      <w:r>
        <w:t xml:space="preserve">(unstable gradient problem), teda rôzne vrstvy sa budú učiť rozdielnymi rýchlosťami. (kombinácia </w:t>
      </w:r>
      <w:r w:rsidR="00211272">
        <w:t xml:space="preserve">oboch </w:t>
      </w:r>
      <w:r>
        <w:t>problémov)</w:t>
      </w:r>
      <w:r w:rsidR="00B05E2E">
        <w:t>.</w:t>
      </w:r>
      <w:sdt>
        <w:sdtPr>
          <w:id w:val="685410050"/>
          <w:citation/>
        </w:sdtPr>
        <w:sdtEndPr/>
        <w:sdtContent>
          <w:r w:rsidR="008F60A3">
            <w:fldChar w:fldCharType="begin"/>
          </w:r>
          <w:r w:rsidR="00267152">
            <w:rPr>
              <w:lang w:val="en-US"/>
            </w:rPr>
            <w:instrText xml:space="preserve">CITATION Mic16 \l 1033 </w:instrText>
          </w:r>
          <w:r w:rsidR="008F60A3">
            <w:fldChar w:fldCharType="separate"/>
          </w:r>
          <w:r w:rsidR="00BA7820">
            <w:rPr>
              <w:noProof/>
            </w:rPr>
            <w:t xml:space="preserve"> </w:t>
          </w:r>
          <w:r w:rsidR="00BA7820" w:rsidRPr="00BA7820">
            <w:rPr>
              <w:noProof/>
            </w:rPr>
            <w:t>[5]</w:t>
          </w:r>
          <w:r w:rsidR="008F60A3">
            <w:fldChar w:fldCharType="end"/>
          </w:r>
        </w:sdtContent>
      </w:sdt>
    </w:p>
    <w:p w14:paraId="0C22CDB5" w14:textId="4684CFA4" w:rsidR="00E50028" w:rsidRPr="005624EA" w:rsidRDefault="00A974F3" w:rsidP="005D4F5B">
      <w:pPr>
        <w:pStyle w:val="Heading3"/>
      </w:pPr>
      <w:bookmarkStart w:id="20" w:name="h.81yhrvirvmga"/>
      <w:bookmarkStart w:id="21" w:name="_Toc450087541"/>
      <w:bookmarkEnd w:id="20"/>
      <w:r w:rsidRPr="005624EA">
        <w:t>Konvolúcia</w:t>
      </w:r>
      <w:bookmarkEnd w:id="21"/>
    </w:p>
    <w:p w14:paraId="2E3A60E9" w14:textId="0D1669C3" w:rsidR="00E50028" w:rsidRPr="005624EA" w:rsidRDefault="00A974F3" w:rsidP="00BA0E48">
      <w:pPr>
        <w:pStyle w:val="Style1"/>
      </w:pPr>
      <w:r w:rsidRPr="005624EA">
        <w:t xml:space="preserve">Konvolúcia je definovaná ako integrál prekryvu dvoch funkcií </w:t>
      </w:r>
      <m:oMath>
        <m:r>
          <w:rPr>
            <w:rFonts w:ascii="Cambria Math" w:hAnsi="Cambria Math"/>
          </w:rPr>
          <m:t>g(τ)</m:t>
        </m:r>
      </m:oMath>
      <w:r w:rsidRPr="005624EA">
        <w:rPr>
          <w:b/>
          <w:bCs/>
          <w:i/>
          <w:iCs/>
        </w:rPr>
        <w:t xml:space="preserve"> </w:t>
      </w:r>
      <w:r w:rsidRPr="005624EA">
        <w:t>a</w:t>
      </w:r>
      <w:r w:rsidRPr="005624EA">
        <w:rPr>
          <w:b/>
          <w:bCs/>
          <w:i/>
          <w:iCs/>
        </w:rPr>
        <w:t xml:space="preserve"> </w:t>
      </w:r>
      <m:oMath>
        <m:r>
          <w:rPr>
            <w:rFonts w:ascii="Cambria Math" w:hAnsi="Cambria Math"/>
          </w:rPr>
          <m:t>f(τ)</m:t>
        </m:r>
      </m:oMath>
      <w:r w:rsidR="009E43EF">
        <w:rPr>
          <w:i/>
        </w:rPr>
        <w:t>,</w:t>
      </w:r>
      <w:r w:rsidR="00777065" w:rsidRPr="005624EA">
        <w:rPr>
          <w:i/>
        </w:rPr>
        <w:t xml:space="preserve"> </w:t>
      </w:r>
      <w:r w:rsidRPr="005624EA">
        <w:t xml:space="preserve">respektíve </w:t>
      </w:r>
      <w:r w:rsidR="00360229">
        <w:t>ju</w:t>
      </w:r>
      <w:r w:rsidRPr="005624EA">
        <w:t xml:space="preserve"> môžeme chápať ako funkciu, ktorá nám určuje</w:t>
      </w:r>
      <w:r w:rsidR="00360229">
        <w:t>,</w:t>
      </w:r>
      <w:r w:rsidRPr="005624EA">
        <w:t xml:space="preserve"> ako sú  </w:t>
      </w:r>
      <m:oMath>
        <m:r>
          <w:rPr>
            <w:rFonts w:ascii="Cambria Math" w:hAnsi="Cambria Math"/>
          </w:rPr>
          <m:t>g(τ)</m:t>
        </m:r>
      </m:oMath>
      <w:r w:rsidR="00777065" w:rsidRPr="005624EA">
        <w:rPr>
          <w:b/>
          <w:bCs/>
          <w:i/>
          <w:iCs/>
        </w:rPr>
        <w:t xml:space="preserve"> </w:t>
      </w:r>
      <w:r w:rsidRPr="005624EA">
        <w:t>a</w:t>
      </w:r>
      <w:r w:rsidR="00777065" w:rsidRPr="005624EA">
        <w:rPr>
          <w:b/>
          <w:bCs/>
          <w:i/>
          <w:iCs/>
        </w:rPr>
        <w:t xml:space="preserve"> </w:t>
      </w:r>
      <m:oMath>
        <m:r>
          <w:rPr>
            <w:rFonts w:ascii="Cambria Math" w:hAnsi="Cambria Math"/>
          </w:rPr>
          <m:t>f(τ)</m:t>
        </m:r>
      </m:oMath>
      <w:r w:rsidR="00777065" w:rsidRPr="005624EA">
        <w:rPr>
          <w:i/>
        </w:rPr>
        <w:t xml:space="preserve"> </w:t>
      </w:r>
      <w:r w:rsidR="00CB62E3" w:rsidRPr="005624EA">
        <w:t>„</w:t>
      </w:r>
      <w:r w:rsidRPr="005624EA">
        <w:t>zmiešané”. Na obrázku 4</w:t>
      </w:r>
      <w:r w:rsidR="00907A81">
        <w:t>.</w:t>
      </w:r>
      <w:r w:rsidRPr="005624EA">
        <w:t xml:space="preserve"> je zobrazená </w:t>
      </w:r>
      <m:oMath>
        <m:r>
          <w:rPr>
            <w:rFonts w:ascii="Cambria Math" w:hAnsi="Cambria Math"/>
          </w:rPr>
          <m:t>g(τ)</m:t>
        </m:r>
      </m:oMath>
      <w:r w:rsidR="00777065" w:rsidRPr="005624EA">
        <w:rPr>
          <w:b/>
          <w:bCs/>
          <w:i/>
          <w:iCs/>
        </w:rPr>
        <w:t xml:space="preserve"> </w:t>
      </w:r>
      <w:r w:rsidRPr="005624EA">
        <w:rPr>
          <w:b/>
          <w:bCs/>
          <w:i/>
          <w:iCs/>
        </w:rPr>
        <w:t xml:space="preserve"> </w:t>
      </w:r>
      <w:r w:rsidRPr="005624EA">
        <w:t>červenou farbou a</w:t>
      </w:r>
      <w:r w:rsidR="00457A75">
        <w:t> funkcia</w:t>
      </w:r>
      <w:r w:rsidR="00457A75">
        <w:rPr>
          <w:b/>
          <w:bCs/>
          <w:i/>
          <w:iCs/>
        </w:rPr>
        <w:t xml:space="preserve"> </w:t>
      </w:r>
      <m:oMath>
        <m:r>
          <w:rPr>
            <w:rFonts w:ascii="Cambria Math" w:hAnsi="Cambria Math"/>
          </w:rPr>
          <m:t>f(τ)</m:t>
        </m:r>
      </m:oMath>
      <w:r w:rsidR="00907A81">
        <w:rPr>
          <w:i/>
        </w:rPr>
        <w:t xml:space="preserve"> </w:t>
      </w:r>
      <w:r w:rsidR="00907A81" w:rsidRPr="005624EA">
        <w:t>modrou</w:t>
      </w:r>
      <w:r w:rsidR="00907A81">
        <w:t xml:space="preserve"> farbou</w:t>
      </w:r>
      <w:r w:rsidRPr="005624EA">
        <w:rPr>
          <w:b/>
          <w:bCs/>
          <w:i/>
          <w:iCs/>
        </w:rPr>
        <w:t xml:space="preserve">.  </w:t>
      </w:r>
      <w:r w:rsidRPr="005624EA">
        <w:t xml:space="preserve">Funkciu konvolúcie máme zobrazenú sivou a môžeme vidieť, že jej hodnota v čase </w:t>
      </w:r>
      <w:r w:rsidRPr="005624EA">
        <w:rPr>
          <w:b/>
          <w:bCs/>
          <w:i/>
          <w:iCs/>
        </w:rPr>
        <w:t>t</w:t>
      </w:r>
      <w:r w:rsidRPr="005624EA">
        <w:rPr>
          <w:b/>
          <w:bCs/>
        </w:rPr>
        <w:t xml:space="preserve"> </w:t>
      </w:r>
      <w:r w:rsidRPr="005624EA">
        <w:t xml:space="preserve">zodpovedá obsahu prekryvu týchto dvoch funkcií. Ako postupne posúvame </w:t>
      </w:r>
      <m:oMath>
        <m:r>
          <w:rPr>
            <w:rFonts w:ascii="Cambria Math" w:hAnsi="Cambria Math"/>
          </w:rPr>
          <m:t>g(τ)</m:t>
        </m:r>
      </m:oMath>
      <w:r w:rsidR="00777065" w:rsidRPr="005624EA">
        <w:rPr>
          <w:b/>
          <w:bCs/>
          <w:i/>
          <w:iCs/>
        </w:rPr>
        <w:t xml:space="preserve"> </w:t>
      </w:r>
      <w:r w:rsidR="009E43EF">
        <w:rPr>
          <w:b/>
          <w:bCs/>
          <w:i/>
          <w:iCs/>
        </w:rPr>
        <w:t xml:space="preserve">, </w:t>
      </w:r>
      <w:r w:rsidRPr="005624EA">
        <w:t>môžeme vidieť, že sivá krivka( začínajúca v -0.5 na treťom grafe ) ras</w:t>
      </w:r>
      <w:r w:rsidR="00536603">
        <w:t xml:space="preserve">tie dovtedy, </w:t>
      </w:r>
      <w:r w:rsidR="00B41CDD">
        <w:t>kým rastie prekryv. K</w:t>
      </w:r>
      <w:r w:rsidRPr="005624EA">
        <w:t xml:space="preserve">lesať </w:t>
      </w:r>
      <w:r w:rsidR="00B41CDD" w:rsidRPr="005624EA">
        <w:t xml:space="preserve">začne </w:t>
      </w:r>
      <w:r w:rsidR="00536603">
        <w:t xml:space="preserve">so zmenšovaním </w:t>
      </w:r>
      <w:r w:rsidRPr="005624EA">
        <w:t>žlt</w:t>
      </w:r>
      <w:r w:rsidR="00536603">
        <w:t>ej</w:t>
      </w:r>
      <w:r w:rsidRPr="005624EA">
        <w:t xml:space="preserve"> ploch</w:t>
      </w:r>
      <w:r w:rsidR="00D64B59">
        <w:t>y.</w:t>
      </w:r>
    </w:p>
    <w:p w14:paraId="10A4A16A" w14:textId="77777777" w:rsidR="00292B0E" w:rsidRDefault="00A974F3" w:rsidP="00292B0E">
      <w:pPr>
        <w:pStyle w:val="Standard"/>
        <w:keepNext/>
        <w:spacing w:line="360" w:lineRule="auto"/>
        <w:jc w:val="center"/>
      </w:pPr>
      <w:r w:rsidRPr="00292B0E">
        <w:rPr>
          <w:noProof/>
          <w:lang w:bidi="si-LK"/>
        </w:rPr>
        <w:drawing>
          <wp:inline distT="0" distB="0" distL="0" distR="0" wp14:anchorId="441AC6ED" wp14:editId="524E571A">
            <wp:extent cx="2552368" cy="2231071"/>
            <wp:effectExtent l="0" t="0" r="635" b="0"/>
            <wp:docPr id="70" name="Picture 70">
              <a:hlinkClick xmlns:a="http://schemas.openxmlformats.org/drawingml/2006/main" r:id="rId20"/>
            </wp:docP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57016" cy="2235134"/>
                    </a:xfrm>
                    <a:prstGeom prst="rect">
                      <a:avLst/>
                    </a:prstGeom>
                    <a:solidFill>
                      <a:srgbClr val="FFFFFF"/>
                    </a:solidFill>
                    <a:ln>
                      <a:noFill/>
                      <a:prstDash/>
                    </a:ln>
                  </pic:spPr>
                </pic:pic>
              </a:graphicData>
            </a:graphic>
          </wp:inline>
        </w:drawing>
      </w:r>
    </w:p>
    <w:p w14:paraId="16D12006" w14:textId="276D3E89" w:rsidR="00E50028" w:rsidRPr="005624EA" w:rsidRDefault="00292B0E" w:rsidP="00292B0E">
      <w:pPr>
        <w:pStyle w:val="Caption"/>
        <w:jc w:val="center"/>
      </w:pPr>
      <w:bookmarkStart w:id="22" w:name="_Toc449891797"/>
      <w:bookmarkStart w:id="23" w:name="_Toc450070350"/>
      <w:r>
        <w:t xml:space="preserve">Obrázok </w:t>
      </w:r>
      <w:r w:rsidR="00E05113">
        <w:fldChar w:fldCharType="begin"/>
      </w:r>
      <w:r w:rsidR="00E05113">
        <w:instrText xml:space="preserve"> SEQ Obrázok \* ARABIC </w:instrText>
      </w:r>
      <w:r w:rsidR="00E05113">
        <w:fldChar w:fldCharType="separate"/>
      </w:r>
      <w:r w:rsidR="001B74CA">
        <w:rPr>
          <w:noProof/>
        </w:rPr>
        <w:t>4</w:t>
      </w:r>
      <w:r w:rsidR="00E05113">
        <w:rPr>
          <w:noProof/>
        </w:rPr>
        <w:fldChar w:fldCharType="end"/>
      </w:r>
      <w:r w:rsidR="00BE73CB">
        <w:t xml:space="preserve"> – </w:t>
      </w:r>
      <w:r w:rsidRPr="009E5666">
        <w:t>grafické vysvetlenie konvolúcie</w:t>
      </w:r>
      <w:bookmarkEnd w:id="22"/>
      <w:bookmarkEnd w:id="23"/>
    </w:p>
    <w:p w14:paraId="24E079B6" w14:textId="77777777" w:rsidR="00E50028" w:rsidRDefault="00E50028" w:rsidP="00CB62E3">
      <w:pPr>
        <w:pStyle w:val="Standard"/>
        <w:spacing w:line="360" w:lineRule="auto"/>
        <w:jc w:val="both"/>
        <w:rPr>
          <w:i/>
          <w:iCs/>
          <w:u w:val="single"/>
        </w:rPr>
      </w:pPr>
    </w:p>
    <w:p w14:paraId="2FE41477" w14:textId="77777777" w:rsidR="009E43EF" w:rsidRDefault="009E43EF" w:rsidP="00CB62E3">
      <w:pPr>
        <w:pStyle w:val="Standard"/>
        <w:spacing w:line="360" w:lineRule="auto"/>
        <w:jc w:val="both"/>
        <w:rPr>
          <w:i/>
          <w:iCs/>
          <w:u w:val="single"/>
        </w:rPr>
      </w:pPr>
    </w:p>
    <w:p w14:paraId="5BF1DCAA" w14:textId="77777777" w:rsidR="009E43EF" w:rsidRPr="005624EA" w:rsidRDefault="009E43EF" w:rsidP="00CB62E3">
      <w:pPr>
        <w:pStyle w:val="Standard"/>
        <w:spacing w:line="360" w:lineRule="auto"/>
        <w:jc w:val="both"/>
        <w:rPr>
          <w:i/>
          <w:iCs/>
          <w:u w:val="single"/>
        </w:rPr>
      </w:pPr>
    </w:p>
    <w:p w14:paraId="52A9FDE1" w14:textId="2A648435" w:rsidR="00E50028" w:rsidRPr="005624EA" w:rsidRDefault="00A974F3" w:rsidP="00F52AF0">
      <w:pPr>
        <w:pStyle w:val="Style1"/>
        <w:ind w:firstLine="0"/>
      </w:pPr>
      <w:r w:rsidRPr="005624EA">
        <w:lastRenderedPageBreak/>
        <w:t>Formálne môžeme definovať konvolúciu nasledovne</w:t>
      </w:r>
    </w:p>
    <w:p w14:paraId="5E7D7482" w14:textId="77777777" w:rsidR="00BA0E48" w:rsidRPr="00536603" w:rsidRDefault="00CB62E3" w:rsidP="00CB62E3">
      <w:pPr>
        <w:pStyle w:val="Standard"/>
        <w:spacing w:line="360" w:lineRule="auto"/>
        <w:jc w:val="both"/>
        <w:rPr>
          <w:sz w:val="28"/>
          <w:szCs w:val="24"/>
        </w:rPr>
      </w:pPr>
      <m:oMathPara>
        <m:oMath>
          <m:r>
            <w:rPr>
              <w:rFonts w:ascii="Cambria Math" w:hAnsi="Cambria Math"/>
              <w:sz w:val="24"/>
            </w:rPr>
            <m:t>(f *g )(t)=</m:t>
          </m:r>
          <m:nary>
            <m:naryPr>
              <m:limLoc m:val="subSup"/>
              <m:ctrlPr>
                <w:rPr>
                  <w:rFonts w:ascii="Cambria Math" w:hAnsi="Cambria Math"/>
                  <w:i/>
                  <w:sz w:val="24"/>
                </w:rPr>
              </m:ctrlPr>
            </m:naryPr>
            <m:sub>
              <m:r>
                <w:rPr>
                  <w:rFonts w:ascii="Cambria Math" w:hAnsi="Cambria Math"/>
                  <w:sz w:val="24"/>
                </w:rPr>
                <m:t>-∞</m:t>
              </m:r>
            </m:sub>
            <m:sup>
              <m:r>
                <w:rPr>
                  <w:rFonts w:ascii="Cambria Math" w:hAnsi="Cambria Math"/>
                  <w:sz w:val="24"/>
                </w:rPr>
                <m:t>∞</m:t>
              </m:r>
            </m:sup>
            <m:e>
              <m:r>
                <m:rPr>
                  <m:sty m:val="bi"/>
                </m:rPr>
                <w:rPr>
                  <w:rFonts w:ascii="Cambria Math" w:eastAsia="Times New Roman" w:hAnsi="Cambria Math" w:cs="Times New Roman"/>
                  <w:sz w:val="28"/>
                  <w:szCs w:val="24"/>
                </w:rPr>
                <m:t xml:space="preserve"> </m:t>
              </m:r>
              <m:r>
                <w:rPr>
                  <w:rFonts w:ascii="Cambria Math" w:eastAsia="Times New Roman" w:hAnsi="Cambria Math" w:cs="Times New Roman"/>
                  <w:sz w:val="28"/>
                  <w:szCs w:val="24"/>
                </w:rPr>
                <m:t>f(τ)</m:t>
              </m:r>
            </m:e>
          </m:nary>
          <m:r>
            <m:rPr>
              <m:sty m:val="bi"/>
            </m:rPr>
            <w:rPr>
              <w:rFonts w:ascii="Cambria Math" w:eastAsia="Times New Roman" w:hAnsi="Cambria Math" w:cs="Times New Roman"/>
              <w:sz w:val="28"/>
              <w:szCs w:val="24"/>
            </w:rPr>
            <m:t>∙</m:t>
          </m:r>
          <m:r>
            <w:rPr>
              <w:rFonts w:ascii="Cambria Math" w:eastAsia="Times New Roman" w:hAnsi="Cambria Math" w:cs="Times New Roman"/>
              <w:sz w:val="28"/>
              <w:szCs w:val="24"/>
            </w:rPr>
            <m:t>g</m:t>
          </m:r>
          <m:d>
            <m:dPr>
              <m:ctrlPr>
                <w:rPr>
                  <w:rFonts w:ascii="Cambria Math" w:eastAsia="Times New Roman" w:hAnsi="Cambria Math" w:cs="Times New Roman"/>
                  <w:i/>
                  <w:sz w:val="28"/>
                  <w:szCs w:val="24"/>
                </w:rPr>
              </m:ctrlPr>
            </m:dPr>
            <m:e>
              <m:r>
                <w:rPr>
                  <w:rFonts w:ascii="Cambria Math" w:eastAsia="Times New Roman" w:hAnsi="Cambria Math" w:cs="Times New Roman"/>
                  <w:sz w:val="28"/>
                  <w:szCs w:val="24"/>
                </w:rPr>
                <m:t>t-τ</m:t>
              </m:r>
            </m:e>
          </m:d>
          <m:r>
            <w:rPr>
              <w:rFonts w:ascii="Cambria Math" w:eastAsia="Times New Roman" w:hAnsi="Cambria Math" w:cs="Times New Roman"/>
              <w:sz w:val="28"/>
              <w:szCs w:val="24"/>
            </w:rPr>
            <m:t xml:space="preserve"> dτ</m:t>
          </m:r>
        </m:oMath>
      </m:oMathPara>
    </w:p>
    <w:p w14:paraId="6D30B473" w14:textId="00879FC2" w:rsidR="00536603" w:rsidRPr="00536603" w:rsidRDefault="00536603" w:rsidP="00536603">
      <w:pPr>
        <w:pStyle w:val="Style1"/>
        <w:jc w:val="center"/>
        <w:rPr>
          <w:sz w:val="20"/>
          <w:szCs w:val="20"/>
        </w:rPr>
      </w:pPr>
      <w:r w:rsidRPr="00536603">
        <w:rPr>
          <w:sz w:val="20"/>
          <w:szCs w:val="20"/>
        </w:rPr>
        <w:t xml:space="preserve">( </w:t>
      </w:r>
      <m:oMath>
        <m:r>
          <w:rPr>
            <w:rFonts w:ascii="Cambria Math" w:hAnsi="Cambria Math"/>
            <w:sz w:val="20"/>
            <w:szCs w:val="20"/>
          </w:rPr>
          <m:t xml:space="preserve">* </m:t>
        </m:r>
      </m:oMath>
      <w:r w:rsidRPr="00536603">
        <w:rPr>
          <w:sz w:val="20"/>
          <w:szCs w:val="20"/>
        </w:rPr>
        <w:t>je znak matematického operátora konvolúcie )</w:t>
      </w:r>
    </w:p>
    <w:p w14:paraId="0DEB7BEB" w14:textId="63A70FA4" w:rsidR="00E50028" w:rsidRPr="005624EA" w:rsidRDefault="00A974F3" w:rsidP="005D4F5B">
      <w:pPr>
        <w:pStyle w:val="Heading3"/>
      </w:pPr>
      <w:bookmarkStart w:id="24" w:name="h.vhnwwaj7s0sp"/>
      <w:bookmarkStart w:id="25" w:name="_Toc450087542"/>
      <w:bookmarkEnd w:id="24"/>
      <w:r w:rsidRPr="005624EA">
        <w:t>Architektúra konvolučnej siete</w:t>
      </w:r>
      <w:bookmarkEnd w:id="25"/>
      <w:r w:rsidR="009E43EF">
        <w:t xml:space="preserve"> </w:t>
      </w:r>
    </w:p>
    <w:p w14:paraId="1DFD8DF0" w14:textId="2F7117C5" w:rsidR="00E50028" w:rsidRPr="005624EA" w:rsidRDefault="00A974F3" w:rsidP="00F52AF0">
      <w:pPr>
        <w:pStyle w:val="Style1"/>
      </w:pPr>
      <w:r w:rsidRPr="005624EA">
        <w:t>Na</w:t>
      </w:r>
      <w:r w:rsidR="00AD61FF">
        <w:t xml:space="preserve"> </w:t>
      </w:r>
      <w:r w:rsidRPr="005624EA">
        <w:t>rozdiel od architektúry obyčajnej siete</w:t>
      </w:r>
      <w:r w:rsidR="00687000">
        <w:t xml:space="preserve">, </w:t>
      </w:r>
      <w:r w:rsidR="009E43EF" w:rsidRPr="005624EA">
        <w:t>v tomto type</w:t>
      </w:r>
      <w:r w:rsidR="009E43EF">
        <w:t xml:space="preserve"> </w:t>
      </w:r>
      <w:r w:rsidR="00687000">
        <w:t>existuje</w:t>
      </w:r>
      <w:r w:rsidRPr="005624EA">
        <w:t xml:space="preserve"> siete viacej druhov vrstiev</w:t>
      </w:r>
      <w:r w:rsidR="00687000">
        <w:t xml:space="preserve"> plniacich špecifické </w:t>
      </w:r>
      <w:r w:rsidRPr="005624EA">
        <w:t>úloh</w:t>
      </w:r>
      <w:r w:rsidR="00687000">
        <w:t>y</w:t>
      </w:r>
      <w:r w:rsidR="00EC6E61">
        <w:t>. Algoritmy dopredného šírenia a spätnej</w:t>
      </w:r>
      <w:r w:rsidRPr="005624EA">
        <w:t xml:space="preserve"> </w:t>
      </w:r>
      <w:r w:rsidR="00EC6E61">
        <w:t xml:space="preserve">propagácie </w:t>
      </w:r>
      <w:r w:rsidR="00C060D7">
        <w:t>ostávajú nezmenené</w:t>
      </w:r>
      <w:r w:rsidRPr="005624EA">
        <w:t xml:space="preserve">. Na </w:t>
      </w:r>
      <w:r w:rsidRPr="000E6733">
        <w:rPr>
          <w:i/>
          <w:iCs/>
        </w:rPr>
        <w:t>obrázku 5</w:t>
      </w:r>
      <w:r w:rsidRPr="005624EA">
        <w:t xml:space="preserve"> môžeme vidieť príklad toho ako vyzerá architektúra konvolučne</w:t>
      </w:r>
      <w:r w:rsidR="000E6733">
        <w:t>j siete, kde na začiatku je vstupná vrstva nasledovaná konvolučnou</w:t>
      </w:r>
      <w:r w:rsidR="00FE18DE">
        <w:t>, pooling, normalizačnou a nakoniec plne prepojenou.</w:t>
      </w:r>
      <w:r w:rsidR="00C060D7">
        <w:t xml:space="preserve"> Jednotlivé vrstvy a ich funkcie si v tejto kapitole vysvetlíme</w:t>
      </w:r>
      <w:r w:rsidR="00CB025A">
        <w:t>.</w:t>
      </w:r>
    </w:p>
    <w:p w14:paraId="233AE012" w14:textId="77777777" w:rsidR="00E50028" w:rsidRPr="005624EA" w:rsidRDefault="00E50028" w:rsidP="00CB62E3">
      <w:pPr>
        <w:pStyle w:val="Standard"/>
        <w:spacing w:line="360" w:lineRule="auto"/>
        <w:jc w:val="both"/>
      </w:pPr>
    </w:p>
    <w:p w14:paraId="24B2C8A4" w14:textId="77777777" w:rsidR="003B04DC" w:rsidRDefault="003B04DC" w:rsidP="003B04DC">
      <w:pPr>
        <w:pStyle w:val="Standard"/>
        <w:keepNext/>
        <w:spacing w:line="360" w:lineRule="auto"/>
        <w:jc w:val="center"/>
      </w:pPr>
      <w:r w:rsidRPr="005624EA">
        <w:rPr>
          <w:noProof/>
          <w:lang w:bidi="si-LK"/>
        </w:rPr>
        <w:drawing>
          <wp:inline distT="0" distB="0" distL="0" distR="0" wp14:anchorId="22705498" wp14:editId="4A69FE05">
            <wp:extent cx="4554748" cy="2060838"/>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65667" cy="2065778"/>
                    </a:xfrm>
                    <a:prstGeom prst="rect">
                      <a:avLst/>
                    </a:prstGeom>
                    <a:solidFill>
                      <a:srgbClr val="FFFFFF"/>
                    </a:solidFill>
                    <a:ln>
                      <a:noFill/>
                      <a:prstDash/>
                    </a:ln>
                  </pic:spPr>
                </pic:pic>
              </a:graphicData>
            </a:graphic>
          </wp:inline>
        </w:drawing>
      </w:r>
    </w:p>
    <w:p w14:paraId="79C7F498" w14:textId="37B080E8" w:rsidR="00E50028" w:rsidRPr="005624EA" w:rsidRDefault="003B04DC" w:rsidP="003B04DC">
      <w:pPr>
        <w:pStyle w:val="Caption"/>
        <w:jc w:val="center"/>
      </w:pPr>
      <w:bookmarkStart w:id="26" w:name="_Toc449891798"/>
      <w:bookmarkStart w:id="27" w:name="_Toc450070351"/>
      <w:r>
        <w:t xml:space="preserve">Obrázok </w:t>
      </w:r>
      <w:r w:rsidR="00E05113">
        <w:fldChar w:fldCharType="begin"/>
      </w:r>
      <w:r w:rsidR="00E05113">
        <w:instrText xml:space="preserve"> SEQ Obrázok \* ARABIC </w:instrText>
      </w:r>
      <w:r w:rsidR="00E05113">
        <w:fldChar w:fldCharType="separate"/>
      </w:r>
      <w:r w:rsidR="001B74CA">
        <w:rPr>
          <w:noProof/>
        </w:rPr>
        <w:t>5</w:t>
      </w:r>
      <w:r w:rsidR="00E05113">
        <w:rPr>
          <w:noProof/>
        </w:rPr>
        <w:fldChar w:fldCharType="end"/>
      </w:r>
      <w:r w:rsidR="00BE73CB">
        <w:t xml:space="preserve"> – </w:t>
      </w:r>
      <w:r w:rsidRPr="00B03893">
        <w:t>ukážka architektúry konvolučnej siete</w:t>
      </w:r>
      <w:bookmarkEnd w:id="26"/>
      <w:bookmarkEnd w:id="27"/>
    </w:p>
    <w:p w14:paraId="111930C7" w14:textId="77777777" w:rsidR="00B41315" w:rsidRPr="005624EA" w:rsidRDefault="00B41315" w:rsidP="00CB62E3">
      <w:pPr>
        <w:pStyle w:val="Standard"/>
        <w:spacing w:line="360" w:lineRule="auto"/>
        <w:jc w:val="center"/>
        <w:rPr>
          <w:rFonts w:ascii="Times New Roman" w:hAnsi="Times New Roman" w:cs="Times New Roman"/>
          <w:sz w:val="14"/>
        </w:rPr>
      </w:pPr>
    </w:p>
    <w:p w14:paraId="0E7105E2" w14:textId="0B57E6D3" w:rsidR="00E50028" w:rsidRPr="005624EA" w:rsidRDefault="00A974F3" w:rsidP="005D4F5B">
      <w:pPr>
        <w:pStyle w:val="Heading3"/>
      </w:pPr>
      <w:bookmarkStart w:id="28" w:name="h.u8ujzolv49q3"/>
      <w:bookmarkStart w:id="29" w:name="_Ref449440272"/>
      <w:bookmarkStart w:id="30" w:name="_Toc450087543"/>
      <w:bookmarkEnd w:id="28"/>
      <w:r w:rsidRPr="005624EA">
        <w:t>Vstupná vrstva</w:t>
      </w:r>
      <w:bookmarkEnd w:id="29"/>
      <w:bookmarkEnd w:id="30"/>
    </w:p>
    <w:p w14:paraId="20FB5C6F" w14:textId="59CC5777" w:rsidR="00F52AF0" w:rsidRPr="00F52AF0" w:rsidRDefault="00A974F3" w:rsidP="00F52AF0">
      <w:pPr>
        <w:pStyle w:val="Style1"/>
      </w:pPr>
      <w:r w:rsidRPr="00F52AF0">
        <w:t>Môžeme si ju predstaviť ako mriežku neurónov, ktorých počet bude zodpovedať veľkosti ob</w:t>
      </w:r>
      <w:r w:rsidR="00B91952" w:rsidRPr="00F52AF0">
        <w:t>rázka</w:t>
      </w:r>
      <w:r w:rsidR="00C060D7">
        <w:t>,</w:t>
      </w:r>
      <w:r w:rsidR="00B91952" w:rsidRPr="00F52AF0">
        <w:t xml:space="preserve"> respektíve počtu pixelov </w:t>
      </w:r>
      <w:r w:rsidR="00F36EAA">
        <w:t>daného vyn</w:t>
      </w:r>
      <w:r w:rsidR="00C060D7">
        <w:t>ásobením šírky s výškou, čiž</w:t>
      </w:r>
      <w:r w:rsidR="00F36EAA">
        <w:t>e</w:t>
      </w:r>
      <w:r w:rsidR="00C060D7">
        <w:t xml:space="preserve"> </w:t>
      </w:r>
      <w:r w:rsidR="00B91952" w:rsidRPr="00F52AF0">
        <w:t>WxH</w:t>
      </w:r>
      <w:r w:rsidRPr="00F52AF0">
        <w:t>. Nemusíme sa obmedziť len na dvojrozmernú obdĺžnikovú mriežku a v prípade, že by sme chceli spracovávať RGB obrázok</w:t>
      </w:r>
      <w:r w:rsidR="00C060D7">
        <w:t xml:space="preserve">, mali </w:t>
      </w:r>
      <w:r w:rsidRPr="00F52AF0">
        <w:t xml:space="preserve">by sme pre každú </w:t>
      </w:r>
      <w:r w:rsidR="00B91952" w:rsidRPr="00F52AF0">
        <w:t>farbu samostatnú mriežku. Teda WxH</w:t>
      </w:r>
      <w:r w:rsidRPr="00F52AF0">
        <w:t>x3.</w:t>
      </w:r>
    </w:p>
    <w:p w14:paraId="70DA4C0A" w14:textId="454BB400" w:rsidR="00B944A4" w:rsidRPr="00A72E27" w:rsidRDefault="00B944A4" w:rsidP="00A72E27">
      <w:pPr>
        <w:pStyle w:val="Style1"/>
      </w:pPr>
      <w:r w:rsidRPr="00F52AF0">
        <w:t>Môže nastať situácia, že máme dobrú architektúru</w:t>
      </w:r>
      <w:r w:rsidR="00C060D7">
        <w:t xml:space="preserve"> </w:t>
      </w:r>
      <w:r w:rsidRPr="00F52AF0">
        <w:t>a kvalitné dáta, ale z nejakého dôvodu trénovacia chyba neklesá. Preto je potrebné dáta najprv normalizovať</w:t>
      </w:r>
      <w:r>
        <w:t>.</w:t>
      </w:r>
    </w:p>
    <w:p w14:paraId="01A417DE" w14:textId="77777777" w:rsidR="00CE0504" w:rsidRPr="00B944A4" w:rsidRDefault="00CE0504" w:rsidP="00A67232">
      <w:pPr>
        <w:pStyle w:val="Heading4"/>
        <w:rPr>
          <w:lang w:val="en-US"/>
        </w:rPr>
      </w:pPr>
      <w:r w:rsidRPr="005624EA">
        <w:rPr>
          <w:rFonts w:eastAsia="Times New Roman"/>
        </w:rPr>
        <w:lastRenderedPageBreak/>
        <w:t xml:space="preserve">Normalizácia </w:t>
      </w:r>
      <w:r w:rsidR="00B944A4">
        <w:rPr>
          <w:rFonts w:eastAsia="Times New Roman"/>
        </w:rPr>
        <w:t>vycentrovaním do [0,0</w:t>
      </w:r>
      <w:r w:rsidR="00B944A4">
        <w:rPr>
          <w:rFonts w:eastAsia="Times New Roman"/>
          <w:lang w:val="en-US"/>
        </w:rPr>
        <w:t>]</w:t>
      </w:r>
    </w:p>
    <w:p w14:paraId="0F34596C" w14:textId="5ECCEC83" w:rsidR="00B944A4" w:rsidRPr="00782C65" w:rsidRDefault="00B944A4" w:rsidP="00F52AF0">
      <w:pPr>
        <w:pStyle w:val="Style1"/>
      </w:pPr>
      <w:r>
        <w:t xml:space="preserve">Predpokladáme, že obrázky z množiny X sú už vektory. Potrebujeme si vypočítať priemerný vektor </w:t>
      </w:r>
      <w:r w:rsidRPr="00B944A4">
        <w:rPr>
          <w:i/>
          <w:iCs/>
        </w:rPr>
        <w:t>c</w:t>
      </w:r>
      <w:r>
        <w:t xml:space="preserve"> re</w:t>
      </w:r>
      <w:r w:rsidR="00627E1F">
        <w:t>spektíve geometrický stred dát, teda</w:t>
      </w:r>
      <w:r>
        <w:t xml:space="preserve"> od každého vstupného vektor </w:t>
      </w:r>
      <m:oMath>
        <m:sSub>
          <m:sSubPr>
            <m:ctrlPr>
              <w:rPr>
                <w:rFonts w:ascii="Cambria Math" w:hAnsi="Cambria Math" w:cs="Aparajita"/>
                <w:i/>
              </w:rPr>
            </m:ctrlPr>
          </m:sSubPr>
          <m:e>
            <m:r>
              <w:rPr>
                <w:rFonts w:ascii="Cambria Math" w:hAnsi="Cambria Math" w:cs="Aparajita"/>
              </w:rPr>
              <m:t>x</m:t>
            </m:r>
          </m:e>
          <m:sub>
            <m:r>
              <w:rPr>
                <w:rFonts w:ascii="Cambria Math" w:hAnsi="Cambria Math" w:cs="Aparajita"/>
              </w:rPr>
              <m:t>i</m:t>
            </m:r>
          </m:sub>
        </m:sSub>
      </m:oMath>
      <w:r>
        <w:t xml:space="preserve"> odpočítame </w:t>
      </w:r>
      <w:r w:rsidRPr="00B944A4">
        <w:rPr>
          <w:i/>
          <w:iCs/>
        </w:rPr>
        <w:t>c</w:t>
      </w:r>
      <w:r>
        <w:rPr>
          <w:b/>
          <w:bCs/>
        </w:rPr>
        <w:t xml:space="preserve">. </w:t>
      </w:r>
      <w:r>
        <w:t xml:space="preserve"> </w:t>
      </w:r>
      <w:r w:rsidR="00782C65">
        <w:t xml:space="preserve">Platí </w:t>
      </w:r>
      <w:r w:rsidR="00627E1F">
        <w:t xml:space="preserve">N = </w:t>
      </w:r>
      <w:r w:rsidR="00782C65">
        <w:rPr>
          <w:lang w:val="en-US"/>
        </w:rPr>
        <w:t xml:space="preserve">|X| </w:t>
      </w:r>
    </w:p>
    <w:p w14:paraId="6657396F" w14:textId="77777777" w:rsidR="00B944A4" w:rsidRPr="00E76913" w:rsidRDefault="00B944A4" w:rsidP="00782C65">
      <w:pPr>
        <w:pStyle w:val="Standard"/>
        <w:spacing w:line="360" w:lineRule="auto"/>
        <w:ind w:left="3600" w:firstLine="720"/>
        <w:jc w:val="both"/>
        <w:rPr>
          <w:rFonts w:ascii="Times New Roman" w:eastAsia="Times New Roman" w:hAnsi="Times New Roman" w:cs="Times New Roman"/>
          <w:sz w:val="24"/>
          <w:szCs w:val="24"/>
        </w:rPr>
      </w:pPr>
      <m:oMathPara>
        <m:oMathParaPr>
          <m:jc m:val="left"/>
        </m:oMathParaPr>
        <m:oMath>
          <m:r>
            <w:rPr>
              <w:rFonts w:ascii="Cambria Math" w:eastAsia="Times New Roman" w:hAnsi="Cambria Math" w:cs="Aparajita"/>
              <w:sz w:val="24"/>
              <w:szCs w:val="24"/>
            </w:rPr>
            <m:t xml:space="preserve">c = </m:t>
          </m:r>
          <m:f>
            <m:fPr>
              <m:ctrlPr>
                <w:rPr>
                  <w:rFonts w:ascii="Cambria Math" w:eastAsia="Times New Roman" w:hAnsi="Cambria Math" w:cs="Aparajita"/>
                  <w:i/>
                  <w:sz w:val="24"/>
                  <w:szCs w:val="24"/>
                </w:rPr>
              </m:ctrlPr>
            </m:fPr>
            <m:num>
              <m:r>
                <w:rPr>
                  <w:rFonts w:ascii="Cambria Math" w:eastAsia="Times New Roman" w:hAnsi="Cambria Math" w:cs="Aparajita"/>
                  <w:sz w:val="24"/>
                  <w:szCs w:val="24"/>
                </w:rPr>
                <m:t>1</m:t>
              </m:r>
            </m:num>
            <m:den>
              <m:r>
                <w:rPr>
                  <w:rFonts w:ascii="Cambria Math" w:eastAsia="Times New Roman" w:hAnsi="Cambria Math" w:cs="Aparajita"/>
                  <w:sz w:val="24"/>
                  <w:szCs w:val="24"/>
                </w:rPr>
                <m:t>N</m:t>
              </m:r>
            </m:den>
          </m:f>
          <m:nary>
            <m:naryPr>
              <m:chr m:val="∑"/>
              <m:limLoc m:val="undOvr"/>
              <m:ctrlPr>
                <w:rPr>
                  <w:rFonts w:ascii="Cambria Math" w:eastAsia="Times New Roman" w:hAnsi="Cambria Math" w:cs="Aparajita"/>
                  <w:i/>
                  <w:sz w:val="24"/>
                  <w:szCs w:val="24"/>
                </w:rPr>
              </m:ctrlPr>
            </m:naryPr>
            <m:sub>
              <m:r>
                <w:rPr>
                  <w:rFonts w:ascii="Cambria Math" w:eastAsia="Times New Roman" w:hAnsi="Cambria Math" w:cs="Aparajita"/>
                  <w:sz w:val="24"/>
                  <w:szCs w:val="24"/>
                </w:rPr>
                <m:t>i=0</m:t>
              </m:r>
            </m:sub>
            <m:sup>
              <m:r>
                <w:rPr>
                  <w:rFonts w:ascii="Cambria Math" w:eastAsia="Times New Roman" w:hAnsi="Cambria Math" w:cs="Aparajita"/>
                  <w:sz w:val="24"/>
                  <w:szCs w:val="24"/>
                </w:rPr>
                <m:t>N</m:t>
              </m:r>
            </m:sup>
            <m:e>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x</m:t>
                  </m:r>
                </m:e>
                <m:sub>
                  <m:r>
                    <w:rPr>
                      <w:rFonts w:ascii="Cambria Math" w:eastAsia="Times New Roman" w:hAnsi="Cambria Math" w:cs="Aparajita"/>
                      <w:sz w:val="24"/>
                      <w:szCs w:val="24"/>
                    </w:rPr>
                    <m:t>i</m:t>
                  </m:r>
                </m:sub>
              </m:sSub>
            </m:e>
          </m:nary>
        </m:oMath>
      </m:oMathPara>
    </w:p>
    <w:p w14:paraId="3B433B51" w14:textId="77777777" w:rsidR="00E76913" w:rsidRPr="00782C65" w:rsidRDefault="00E76913" w:rsidP="00E76913">
      <w:pPr>
        <w:pStyle w:val="Standard"/>
        <w:spacing w:line="360" w:lineRule="auto"/>
        <w:jc w:val="both"/>
        <w:rPr>
          <w:rFonts w:ascii="Times New Roman" w:eastAsia="Times New Roman" w:hAnsi="Times New Roman" w:cs="Times New Roman"/>
          <w:sz w:val="24"/>
          <w:szCs w:val="24"/>
        </w:rPr>
      </w:pPr>
    </w:p>
    <w:p w14:paraId="1D476872" w14:textId="77777777" w:rsidR="00B944A4" w:rsidRDefault="00782C65" w:rsidP="00F52AF0">
      <w:pPr>
        <w:pStyle w:val="Style1"/>
        <w:ind w:firstLine="0"/>
      </w:pPr>
      <w:r>
        <w:t xml:space="preserve">A každý vektor </w:t>
      </w:r>
      <m:oMath>
        <m:sSub>
          <m:sSubPr>
            <m:ctrlPr>
              <w:rPr>
                <w:rFonts w:ascii="Cambria Math" w:hAnsi="Cambria Math" w:cs="Aparajita"/>
                <w:i/>
              </w:rPr>
            </m:ctrlPr>
          </m:sSubPr>
          <m:e>
            <m:r>
              <w:rPr>
                <w:rFonts w:ascii="Cambria Math" w:hAnsi="Cambria Math" w:cs="Aparajita"/>
              </w:rPr>
              <m:t>x</m:t>
            </m:r>
          </m:e>
          <m:sub>
            <m:r>
              <w:rPr>
                <w:rFonts w:ascii="Cambria Math" w:hAnsi="Cambria Math" w:cs="Aparajita"/>
              </w:rPr>
              <m:t>i</m:t>
            </m:r>
          </m:sub>
        </m:sSub>
      </m:oMath>
      <w:r>
        <w:t xml:space="preserve"> nahradíme novým vektorom </w:t>
      </w:r>
      <m:oMath>
        <m:sSub>
          <m:sSubPr>
            <m:ctrlPr>
              <w:rPr>
                <w:rFonts w:ascii="Cambria Math" w:hAnsi="Cambria Math" w:cs="Aparajita"/>
                <w:i/>
              </w:rPr>
            </m:ctrlPr>
          </m:sSubPr>
          <m:e>
            <m:r>
              <w:rPr>
                <w:rFonts w:ascii="Cambria Math" w:hAnsi="Cambria Math" w:cs="Aparajita"/>
              </w:rPr>
              <m:t>x'</m:t>
            </m:r>
          </m:e>
          <m:sub>
            <m:r>
              <w:rPr>
                <w:rFonts w:ascii="Cambria Math" w:hAnsi="Cambria Math" w:cs="Aparajita"/>
              </w:rPr>
              <m:t>i</m:t>
            </m:r>
          </m:sub>
        </m:sSub>
      </m:oMath>
    </w:p>
    <w:p w14:paraId="577EA4F8" w14:textId="77777777" w:rsidR="00E76913" w:rsidRPr="00782C65" w:rsidRDefault="00E76913" w:rsidP="0074185C">
      <w:pPr>
        <w:pStyle w:val="Standard"/>
        <w:tabs>
          <w:tab w:val="left" w:pos="3469"/>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m:oMath>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x'</m:t>
            </m:r>
          </m:e>
          <m:sub>
            <m:r>
              <w:rPr>
                <w:rFonts w:ascii="Cambria Math" w:eastAsia="Times New Roman" w:hAnsi="Cambria Math" w:cs="Aparajita"/>
                <w:sz w:val="24"/>
                <w:szCs w:val="24"/>
              </w:rPr>
              <m:t>i</m:t>
            </m:r>
          </m:sub>
        </m:sSub>
        <m:r>
          <w:rPr>
            <w:rFonts w:ascii="Cambria Math" w:eastAsia="Times New Roman" w:hAnsi="Cambria Math" w:cs="Aparajita"/>
            <w:sz w:val="24"/>
            <w:szCs w:val="24"/>
          </w:rPr>
          <m:t xml:space="preserve">= </m:t>
        </m:r>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x</m:t>
            </m:r>
          </m:e>
          <m:sub>
            <m:r>
              <w:rPr>
                <w:rFonts w:ascii="Cambria Math" w:eastAsia="Times New Roman" w:hAnsi="Cambria Math" w:cs="Aparajita"/>
                <w:sz w:val="24"/>
                <w:szCs w:val="24"/>
              </w:rPr>
              <m:t>i</m:t>
            </m:r>
          </m:sub>
        </m:sSub>
        <m:r>
          <w:rPr>
            <w:rFonts w:ascii="Cambria Math" w:eastAsia="Times New Roman" w:hAnsi="Cambria Math" w:cs="Aparajita"/>
            <w:sz w:val="24"/>
            <w:szCs w:val="24"/>
          </w:rPr>
          <m:t>-c</m:t>
        </m:r>
      </m:oMath>
    </w:p>
    <w:p w14:paraId="308BA9D8" w14:textId="77777777" w:rsidR="00E76913" w:rsidRPr="00B944A4" w:rsidRDefault="00E76913" w:rsidP="00A67232">
      <w:pPr>
        <w:pStyle w:val="Heading4"/>
        <w:rPr>
          <w:lang w:val="en-US"/>
        </w:rPr>
      </w:pPr>
      <w:bookmarkStart w:id="31" w:name="h.uvbtwaja6hv1"/>
      <w:bookmarkEnd w:id="31"/>
      <w:r w:rsidRPr="005624EA">
        <w:rPr>
          <w:rFonts w:eastAsia="Times New Roman"/>
        </w:rPr>
        <w:t xml:space="preserve">Normalizácia </w:t>
      </w:r>
      <w:r>
        <w:rPr>
          <w:rFonts w:eastAsia="Times New Roman"/>
        </w:rPr>
        <w:t>škálovaním</w:t>
      </w:r>
    </w:p>
    <w:p w14:paraId="78FF7E96" w14:textId="598871FA" w:rsidR="00E76913" w:rsidRDefault="00E76913" w:rsidP="00F52AF0">
      <w:pPr>
        <w:pStyle w:val="Style1"/>
      </w:pPr>
      <w:r>
        <w:t xml:space="preserve">Niekedy vycentrovanie do počiatku súradnicovej sústavy nestačí a dáta je potrebné </w:t>
      </w:r>
      <w:r w:rsidR="002E5A50">
        <w:t xml:space="preserve">správne </w:t>
      </w:r>
      <w:r w:rsidR="00C060D7">
        <w:t xml:space="preserve">naškálovať. Najčastejšie chceme, </w:t>
      </w:r>
      <w:r>
        <w:t>aby sa hodnoty</w:t>
      </w:r>
      <w:r w:rsidR="00C060D7">
        <w:t xml:space="preserve"> </w:t>
      </w:r>
      <w:r>
        <w:t>pohybovali v intervale &lt;0,1&gt;</w:t>
      </w:r>
      <w:r w:rsidR="00627E1F">
        <w:t xml:space="preserve">, </w:t>
      </w:r>
      <w:r w:rsidR="00E14D2A">
        <w:t xml:space="preserve">čo urobíme </w:t>
      </w:r>
      <w:r w:rsidR="00627E1F">
        <w:t>tak, že vydelíme každý vstupný vektor</w:t>
      </w:r>
      <w:r w:rsidR="00E14D2A">
        <w:t xml:space="preserve"> smerodajnou odchýlkou.</w:t>
      </w:r>
    </w:p>
    <w:p w14:paraId="7CA82664" w14:textId="77777777" w:rsidR="00E14D2A" w:rsidRPr="00E76913" w:rsidRDefault="00E14D2A" w:rsidP="00E14D2A">
      <w:pPr>
        <w:pStyle w:val="Standard"/>
        <w:spacing w:line="360" w:lineRule="auto"/>
        <w:ind w:left="3600" w:firstLine="720"/>
        <w:jc w:val="both"/>
        <w:rPr>
          <w:rFonts w:ascii="Times New Roman" w:eastAsia="Times New Roman" w:hAnsi="Times New Roman" w:cs="Times New Roman"/>
          <w:sz w:val="24"/>
          <w:szCs w:val="24"/>
        </w:rPr>
      </w:pPr>
      <m:oMathPara>
        <m:oMathParaPr>
          <m:jc m:val="left"/>
        </m:oMathParaPr>
        <m:oMath>
          <m:r>
            <w:rPr>
              <w:rFonts w:ascii="Cambria Math" w:eastAsia="Times New Roman" w:hAnsi="Cambria Math" w:cs="Aparajita"/>
              <w:sz w:val="24"/>
              <w:szCs w:val="24"/>
            </w:rPr>
            <m:t>σ =</m:t>
          </m:r>
          <m:rad>
            <m:radPr>
              <m:degHide m:val="1"/>
              <m:ctrlPr>
                <w:rPr>
                  <w:rFonts w:ascii="Cambria Math" w:eastAsia="Times New Roman" w:hAnsi="Cambria Math" w:cs="Aparajita"/>
                  <w:i/>
                  <w:sz w:val="24"/>
                  <w:szCs w:val="24"/>
                </w:rPr>
              </m:ctrlPr>
            </m:radPr>
            <m:deg/>
            <m:e>
              <m:f>
                <m:fPr>
                  <m:ctrlPr>
                    <w:rPr>
                      <w:rFonts w:ascii="Cambria Math" w:eastAsia="Times New Roman" w:hAnsi="Cambria Math" w:cs="Aparajita"/>
                      <w:i/>
                      <w:sz w:val="24"/>
                      <w:szCs w:val="24"/>
                    </w:rPr>
                  </m:ctrlPr>
                </m:fPr>
                <m:num>
                  <m:r>
                    <w:rPr>
                      <w:rFonts w:ascii="Cambria Math" w:eastAsia="Times New Roman" w:hAnsi="Cambria Math" w:cs="Aparajita"/>
                      <w:sz w:val="24"/>
                      <w:szCs w:val="24"/>
                    </w:rPr>
                    <m:t>1</m:t>
                  </m:r>
                </m:num>
                <m:den>
                  <m:r>
                    <w:rPr>
                      <w:rFonts w:ascii="Cambria Math" w:eastAsia="Times New Roman" w:hAnsi="Cambria Math" w:cs="Aparajita"/>
                      <w:sz w:val="24"/>
                      <w:szCs w:val="24"/>
                    </w:rPr>
                    <m:t>N</m:t>
                  </m:r>
                </m:den>
              </m:f>
              <m:nary>
                <m:naryPr>
                  <m:chr m:val="∑"/>
                  <m:limLoc m:val="undOvr"/>
                  <m:ctrlPr>
                    <w:rPr>
                      <w:rFonts w:ascii="Cambria Math" w:eastAsia="Times New Roman" w:hAnsi="Cambria Math" w:cs="Aparajita"/>
                      <w:i/>
                      <w:sz w:val="24"/>
                      <w:szCs w:val="24"/>
                    </w:rPr>
                  </m:ctrlPr>
                </m:naryPr>
                <m:sub>
                  <m:r>
                    <w:rPr>
                      <w:rFonts w:ascii="Cambria Math" w:eastAsia="Times New Roman" w:hAnsi="Cambria Math" w:cs="Aparajita"/>
                      <w:sz w:val="24"/>
                      <w:szCs w:val="24"/>
                    </w:rPr>
                    <m:t>i=0</m:t>
                  </m:r>
                </m:sub>
                <m:sup>
                  <m:r>
                    <w:rPr>
                      <w:rFonts w:ascii="Cambria Math" w:eastAsia="Times New Roman" w:hAnsi="Cambria Math" w:cs="Aparajita"/>
                      <w:sz w:val="24"/>
                      <w:szCs w:val="24"/>
                    </w:rPr>
                    <m:t>N</m:t>
                  </m:r>
                </m:sup>
                <m:e>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(x</m:t>
                      </m:r>
                    </m:e>
                    <m:sub>
                      <m:r>
                        <w:rPr>
                          <w:rFonts w:ascii="Cambria Math" w:eastAsia="Times New Roman" w:hAnsi="Cambria Math" w:cs="Aparajita"/>
                          <w:sz w:val="24"/>
                          <w:szCs w:val="24"/>
                        </w:rPr>
                        <m:t>i</m:t>
                      </m:r>
                    </m:sub>
                  </m:sSub>
                </m:e>
              </m:nary>
              <m:r>
                <w:rPr>
                  <w:rFonts w:ascii="Cambria Math" w:eastAsia="Times New Roman" w:hAnsi="Cambria Math" w:cs="Aparajita"/>
                  <w:sz w:val="24"/>
                  <w:szCs w:val="24"/>
                </w:rPr>
                <m:t>-c)</m:t>
              </m:r>
            </m:e>
          </m:rad>
          <m:r>
            <w:rPr>
              <w:rFonts w:ascii="Cambria Math" w:eastAsia="Times New Roman" w:hAnsi="Cambria Math" w:cs="Aparajita"/>
              <w:sz w:val="24"/>
              <w:szCs w:val="24"/>
            </w:rPr>
            <m:t xml:space="preserve"> </m:t>
          </m:r>
        </m:oMath>
      </m:oMathPara>
    </w:p>
    <w:p w14:paraId="59D5CBBA" w14:textId="77777777" w:rsidR="00E14D2A" w:rsidRDefault="00E14D2A" w:rsidP="00F52AF0">
      <w:pPr>
        <w:pStyle w:val="Style1"/>
        <w:ind w:firstLine="0"/>
      </w:pPr>
      <w:r>
        <w:t xml:space="preserve">Následne dostaneme nové vektory </w:t>
      </w:r>
      <m:oMath>
        <m:sSub>
          <m:sSubPr>
            <m:ctrlPr>
              <w:rPr>
                <w:rFonts w:ascii="Cambria Math" w:hAnsi="Cambria Math" w:cs="Aparajita"/>
                <w:i/>
              </w:rPr>
            </m:ctrlPr>
          </m:sSubPr>
          <m:e>
            <m:r>
              <w:rPr>
                <w:rFonts w:ascii="Cambria Math" w:hAnsi="Cambria Math" w:cs="Aparajita"/>
              </w:rPr>
              <m:t>x'</m:t>
            </m:r>
          </m:e>
          <m:sub>
            <m:r>
              <w:rPr>
                <w:rFonts w:ascii="Cambria Math" w:hAnsi="Cambria Math" w:cs="Aparajita"/>
              </w:rPr>
              <m:t>i</m:t>
            </m:r>
          </m:sub>
        </m:sSub>
      </m:oMath>
    </w:p>
    <w:p w14:paraId="79F59315" w14:textId="77777777" w:rsidR="00E14D2A" w:rsidRPr="00782C65" w:rsidRDefault="00E05113" w:rsidP="00E14D2A">
      <w:pPr>
        <w:pStyle w:val="Standard"/>
        <w:tabs>
          <w:tab w:val="left" w:pos="3469"/>
        </w:tabs>
        <w:spacing w:line="360" w:lineRule="auto"/>
        <w:jc w:val="both"/>
        <w:rPr>
          <w:rFonts w:ascii="Times New Roman" w:eastAsia="Times New Roman" w:hAnsi="Times New Roman" w:cs="Times New Roman"/>
          <w:sz w:val="24"/>
          <w:szCs w:val="24"/>
        </w:rPr>
      </w:pPr>
      <m:oMathPara>
        <m:oMath>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x'</m:t>
              </m:r>
            </m:e>
            <m:sub>
              <m:r>
                <w:rPr>
                  <w:rFonts w:ascii="Cambria Math" w:eastAsia="Times New Roman" w:hAnsi="Cambria Math" w:cs="Aparajita"/>
                  <w:sz w:val="24"/>
                  <w:szCs w:val="24"/>
                </w:rPr>
                <m:t>i</m:t>
              </m:r>
            </m:sub>
          </m:sSub>
          <m:r>
            <w:rPr>
              <w:rFonts w:ascii="Cambria Math" w:eastAsia="Times New Roman" w:hAnsi="Cambria Math" w:cs="Aparajita"/>
              <w:sz w:val="24"/>
              <w:szCs w:val="24"/>
            </w:rPr>
            <m:t>=</m:t>
          </m:r>
          <m:f>
            <m:fPr>
              <m:ctrlPr>
                <w:rPr>
                  <w:rFonts w:ascii="Cambria Math" w:eastAsia="Times New Roman" w:hAnsi="Cambria Math" w:cs="Aparajita"/>
                  <w:i/>
                  <w:sz w:val="24"/>
                  <w:szCs w:val="24"/>
                </w:rPr>
              </m:ctrlPr>
            </m:fPr>
            <m:num>
              <m:sSub>
                <m:sSubPr>
                  <m:ctrlPr>
                    <w:rPr>
                      <w:rFonts w:ascii="Cambria Math" w:eastAsia="Times New Roman" w:hAnsi="Cambria Math" w:cs="Aparajita"/>
                      <w:i/>
                      <w:sz w:val="24"/>
                      <w:szCs w:val="24"/>
                    </w:rPr>
                  </m:ctrlPr>
                </m:sSubPr>
                <m:e>
                  <m:r>
                    <w:rPr>
                      <w:rFonts w:ascii="Cambria Math" w:eastAsia="Times New Roman" w:hAnsi="Cambria Math" w:cs="Aparajita"/>
                      <w:sz w:val="24"/>
                      <w:szCs w:val="24"/>
                    </w:rPr>
                    <m:t>x</m:t>
                  </m:r>
                </m:e>
                <m:sub>
                  <m:r>
                    <w:rPr>
                      <w:rFonts w:ascii="Cambria Math" w:eastAsia="Times New Roman" w:hAnsi="Cambria Math" w:cs="Aparajita"/>
                      <w:sz w:val="24"/>
                      <w:szCs w:val="24"/>
                    </w:rPr>
                    <m:t>i</m:t>
                  </m:r>
                </m:sub>
              </m:sSub>
            </m:num>
            <m:den>
              <m:r>
                <w:rPr>
                  <w:rFonts w:ascii="Cambria Math" w:eastAsia="Times New Roman" w:hAnsi="Cambria Math" w:cs="Aparajita"/>
                  <w:sz w:val="24"/>
                  <w:szCs w:val="24"/>
                </w:rPr>
                <m:t>σ</m:t>
              </m:r>
            </m:den>
          </m:f>
        </m:oMath>
      </m:oMathPara>
    </w:p>
    <w:p w14:paraId="5D1877C6" w14:textId="4B6AA79A" w:rsidR="00E14D2A" w:rsidRPr="00782C65" w:rsidRDefault="00E14D2A" w:rsidP="00F52AF0">
      <w:pPr>
        <w:pStyle w:val="Style1"/>
        <w:ind w:firstLine="0"/>
      </w:pPr>
      <w:r>
        <w:t>V praxi pri použití</w:t>
      </w:r>
      <w:r w:rsidR="00627E1F">
        <w:t xml:space="preserve"> 8-bitových</w:t>
      </w:r>
      <w:r>
        <w:t xml:space="preserve"> </w:t>
      </w:r>
      <w:r w:rsidR="00174410">
        <w:t xml:space="preserve">obrázkov </w:t>
      </w:r>
      <w:r>
        <w:t xml:space="preserve">vieme, že pixel má hodnoty od 0 po 255. Preto </w:t>
      </w:r>
      <w:r w:rsidR="00174410">
        <w:t>nám stačí vynásobiť všetky dáta číslom 1/256 = 0.</w:t>
      </w:r>
      <w:r w:rsidR="00174410" w:rsidRPr="00174410">
        <w:t>00390625</w:t>
      </w:r>
      <w:r w:rsidR="00174410">
        <w:t>.</w:t>
      </w:r>
    </w:p>
    <w:p w14:paraId="0EB7DD8B" w14:textId="2D5751B0" w:rsidR="00E50028" w:rsidRPr="005624EA" w:rsidRDefault="00A974F3" w:rsidP="005D4F5B">
      <w:pPr>
        <w:pStyle w:val="Heading3"/>
      </w:pPr>
      <w:bookmarkStart w:id="32" w:name="_Toc450087544"/>
      <w:r w:rsidRPr="005624EA">
        <w:t>Konvolučná vrstva</w:t>
      </w:r>
      <w:bookmarkEnd w:id="32"/>
    </w:p>
    <w:p w14:paraId="3EBAE594" w14:textId="68D839AA" w:rsidR="00DF414A" w:rsidRDefault="00B642D5" w:rsidP="00F52AF0">
      <w:pPr>
        <w:pStyle w:val="Style1"/>
      </w:pPr>
      <w:r>
        <w:t>V plne prepojenej siete by sme mali každý pixel zo vstupného vektorizovaného obrázka spojený s</w:t>
      </w:r>
      <w:r w:rsidR="00DF414A">
        <w:t>o všetkými</w:t>
      </w:r>
      <w:r>
        <w:t xml:space="preserve"> neur</w:t>
      </w:r>
      <w:r w:rsidR="00DF414A">
        <w:t xml:space="preserve">ónmi </w:t>
      </w:r>
      <w:r>
        <w:t>prvej skrytej vrstvy. Teda pri vstupne</w:t>
      </w:r>
      <w:r w:rsidR="00B91952">
        <w:t xml:space="preserve"> WxH a M neurónoch by sme mali WxH</w:t>
      </w:r>
      <w:r>
        <w:t xml:space="preserve">xM váh. </w:t>
      </w:r>
      <w:r w:rsidR="00DF414A">
        <w:t>Neuróny v</w:t>
      </w:r>
      <w:r>
        <w:t xml:space="preserve"> konvolučnej vrstve </w:t>
      </w:r>
      <w:r w:rsidR="00DF414A">
        <w:t>nebudú prepojené s každým pixelom zo vstupu, namiesto toho budú spojené s malým lokalizov</w:t>
      </w:r>
      <w:r w:rsidR="005A06AA">
        <w:t>aným regiónom vstupného obrázka, ktorý</w:t>
      </w:r>
      <w:r w:rsidR="00DF414A">
        <w:t xml:space="preserve"> </w:t>
      </w:r>
      <w:r w:rsidR="00DF414A" w:rsidRPr="005624EA">
        <w:t xml:space="preserve">nazývame </w:t>
      </w:r>
      <w:r w:rsidR="00DF414A" w:rsidRPr="005624EA">
        <w:rPr>
          <w:b/>
          <w:bCs/>
        </w:rPr>
        <w:t>receptívne pole ( receptive field ).</w:t>
      </w:r>
      <w:r w:rsidR="00DF414A">
        <w:t xml:space="preserve">  </w:t>
      </w:r>
      <w:sdt>
        <w:sdtPr>
          <w:id w:val="-1379775301"/>
          <w:citation/>
        </w:sdtPr>
        <w:sdtEndPr/>
        <w:sdtContent>
          <w:r w:rsidR="003D120E">
            <w:fldChar w:fldCharType="begin"/>
          </w:r>
          <w:r w:rsidR="003D120E">
            <w:instrText xml:space="preserve"> CITATION kar14 \l 1051 </w:instrText>
          </w:r>
          <w:r w:rsidR="003D120E">
            <w:fldChar w:fldCharType="separate"/>
          </w:r>
          <w:r w:rsidR="00BA7820">
            <w:rPr>
              <w:noProof/>
            </w:rPr>
            <w:t>[4]</w:t>
          </w:r>
          <w:r w:rsidR="003D120E">
            <w:fldChar w:fldCharType="end"/>
          </w:r>
        </w:sdtContent>
      </w:sdt>
      <w:sdt>
        <w:sdtPr>
          <w:id w:val="-104203257"/>
          <w:citation/>
        </w:sdtPr>
        <w:sdtEndPr/>
        <w:sdtContent>
          <w:r w:rsidR="003D120E">
            <w:fldChar w:fldCharType="begin"/>
          </w:r>
          <w:r w:rsidR="00267152">
            <w:instrText xml:space="preserve">CITATION Mic16 \l 1051 </w:instrText>
          </w:r>
          <w:r w:rsidR="003D120E">
            <w:fldChar w:fldCharType="separate"/>
          </w:r>
          <w:r w:rsidR="00BA7820">
            <w:rPr>
              <w:noProof/>
            </w:rPr>
            <w:t xml:space="preserve"> [5]</w:t>
          </w:r>
          <w:r w:rsidR="003D120E">
            <w:fldChar w:fldCharType="end"/>
          </w:r>
        </w:sdtContent>
      </w:sdt>
    </w:p>
    <w:p w14:paraId="23062E91" w14:textId="233F264B" w:rsidR="00B642D5" w:rsidRPr="00627E1F" w:rsidRDefault="00DF414A" w:rsidP="00627E1F">
      <w:pPr>
        <w:pStyle w:val="Style1"/>
        <w:rPr>
          <w:b/>
          <w:bCs/>
        </w:rPr>
      </w:pPr>
      <w:r>
        <w:t xml:space="preserve">Konvolučná vrstva </w:t>
      </w:r>
      <w:r w:rsidR="00A974F3" w:rsidRPr="005624EA">
        <w:t xml:space="preserve">sa skladá z množiny naučiteľných </w:t>
      </w:r>
      <w:r w:rsidR="00627E1F">
        <w:rPr>
          <w:b/>
          <w:bCs/>
        </w:rPr>
        <w:t xml:space="preserve">konvolučných filtrov </w:t>
      </w:r>
      <w:r w:rsidR="00A974F3" w:rsidRPr="005624EA">
        <w:rPr>
          <w:b/>
          <w:bCs/>
        </w:rPr>
        <w:t>( kernel</w:t>
      </w:r>
      <w:r w:rsidR="00346A57">
        <w:rPr>
          <w:b/>
          <w:bCs/>
        </w:rPr>
        <w:t>ov</w:t>
      </w:r>
      <w:r w:rsidR="00627E1F">
        <w:rPr>
          <w:b/>
          <w:bCs/>
        </w:rPr>
        <w:t xml:space="preserve"> </w:t>
      </w:r>
      <w:r w:rsidR="00A974F3" w:rsidRPr="005624EA">
        <w:rPr>
          <w:b/>
          <w:bCs/>
        </w:rPr>
        <w:t>)</w:t>
      </w:r>
      <w:r w:rsidR="00A974F3" w:rsidRPr="005624EA">
        <w:t xml:space="preserve">. Konvolučný </w:t>
      </w:r>
      <w:r w:rsidR="00370858">
        <w:t>filter je malá FxF matica,</w:t>
      </w:r>
      <w:r w:rsidR="00346A57">
        <w:t xml:space="preserve"> </w:t>
      </w:r>
      <w:r w:rsidR="00370858">
        <w:t xml:space="preserve"> ktorej </w:t>
      </w:r>
      <w:r w:rsidR="00346A57">
        <w:t xml:space="preserve">veľkosť sa rovná veľkosti receptívneho poľa a jej </w:t>
      </w:r>
      <w:r w:rsidR="00370858">
        <w:t>hodnoty</w:t>
      </w:r>
      <w:r w:rsidR="00A974F3" w:rsidRPr="005624EA">
        <w:t xml:space="preserve"> môžeme chápať ako</w:t>
      </w:r>
      <w:r w:rsidR="00370858">
        <w:t xml:space="preserve"> maticu zdieľaných váh</w:t>
      </w:r>
      <w:r w:rsidR="00A974F3" w:rsidRPr="005624EA">
        <w:t xml:space="preserve"> </w:t>
      </w:r>
      <w:r w:rsidR="00370858">
        <w:t xml:space="preserve">medzi </w:t>
      </w:r>
      <w:r w:rsidR="00346A57">
        <w:lastRenderedPageBreak/>
        <w:t>vstupnou vrstvou</w:t>
      </w:r>
      <w:r w:rsidR="00627E1F">
        <w:t xml:space="preserve"> </w:t>
      </w:r>
      <w:r w:rsidR="00346A57">
        <w:t>(</w:t>
      </w:r>
      <w:r w:rsidR="00627E1F">
        <w:t xml:space="preserve"> </w:t>
      </w:r>
      <w:r w:rsidR="00346A57">
        <w:t>receptívnym poľom</w:t>
      </w:r>
      <w:r w:rsidR="00627E1F">
        <w:t xml:space="preserve"> </w:t>
      </w:r>
      <w:r w:rsidR="00346A57">
        <w:t xml:space="preserve">) </w:t>
      </w:r>
      <w:r w:rsidR="00370858">
        <w:t xml:space="preserve"> a</w:t>
      </w:r>
      <w:r w:rsidR="00B642D5">
        <w:t> konvolučnou vrstvou.</w:t>
      </w:r>
      <w:r w:rsidR="00A974F3" w:rsidRPr="005624EA">
        <w:t xml:space="preserve"> Tento </w:t>
      </w:r>
      <w:r w:rsidR="00197EC5">
        <w:t>filter</w:t>
      </w:r>
      <w:r w:rsidR="00A974F3" w:rsidRPr="005624EA">
        <w:t xml:space="preserve"> je spoločný pre všetky neuróny </w:t>
      </w:r>
      <w:r w:rsidR="00346A57">
        <w:t>konvolučnej</w:t>
      </w:r>
      <w:r w:rsidR="00627E1F">
        <w:t xml:space="preserve"> vrstvy,</w:t>
      </w:r>
      <w:r w:rsidR="00346A57">
        <w:t> teda pre jeden kernel a jeden vstupný obrázok máme len FxF váh. O</w:t>
      </w:r>
      <w:r w:rsidR="00370858">
        <w:t>proti obyčajným sieťam</w:t>
      </w:r>
      <w:r w:rsidR="00346A57">
        <w:t xml:space="preserve"> </w:t>
      </w:r>
      <w:r w:rsidR="002E5A50">
        <w:t xml:space="preserve">sa </w:t>
      </w:r>
      <w:r w:rsidR="00370858">
        <w:t>výrazne znižuje počet parametrov, ktoré musíme trénova</w:t>
      </w:r>
      <w:r w:rsidR="00627E1F">
        <w:t>ť</w:t>
      </w:r>
      <w:r w:rsidR="00B642D5">
        <w:t xml:space="preserve"> </w:t>
      </w:r>
      <w:r w:rsidR="00370858">
        <w:t xml:space="preserve">a proces učenia </w:t>
      </w:r>
      <w:r w:rsidR="00B642D5">
        <w:t xml:space="preserve">sa </w:t>
      </w:r>
      <w:r w:rsidR="00370858">
        <w:t xml:space="preserve">výrazne </w:t>
      </w:r>
      <w:r w:rsidR="00B642D5">
        <w:t>zrýchli</w:t>
      </w:r>
      <w:r w:rsidR="00370858">
        <w:t xml:space="preserve">. </w:t>
      </w:r>
    </w:p>
    <w:p w14:paraId="45C27D77" w14:textId="77777777" w:rsidR="005A06AA" w:rsidRDefault="00A974F3" w:rsidP="00F52AF0">
      <w:pPr>
        <w:pStyle w:val="Style1"/>
      </w:pPr>
      <w:r w:rsidRPr="005624EA">
        <w:t xml:space="preserve">Počas dopredného šírenia </w:t>
      </w:r>
      <w:r w:rsidR="007C27C0" w:rsidRPr="005624EA">
        <w:t xml:space="preserve">filter </w:t>
      </w:r>
      <w:r w:rsidRPr="005624EA">
        <w:t>postupne posúvame v horizontálnom a vertikálnom smere po obrázku, pričom výsledkom</w:t>
      </w:r>
      <w:r w:rsidR="007C27C0">
        <w:t xml:space="preserve"> </w:t>
      </w:r>
      <w:r w:rsidR="00346A57">
        <w:t>(</w:t>
      </w:r>
      <w:r w:rsidR="007C27C0">
        <w:t xml:space="preserve"> </w:t>
      </w:r>
      <w:r w:rsidR="00346A57">
        <w:t>aktiváciou konvolučnej vrstvy</w:t>
      </w:r>
      <w:r w:rsidR="007C27C0">
        <w:t xml:space="preserve"> </w:t>
      </w:r>
      <w:r w:rsidR="00346A57">
        <w:t>)</w:t>
      </w:r>
      <w:r w:rsidRPr="005624EA">
        <w:t xml:space="preserve"> bude dvojrozmerná </w:t>
      </w:r>
      <w:r w:rsidR="008B21DA">
        <w:t xml:space="preserve">tzv. </w:t>
      </w:r>
      <w:r w:rsidR="00197EC5">
        <w:t>„</w:t>
      </w:r>
      <w:r w:rsidRPr="005624EA">
        <w:rPr>
          <w:i/>
          <w:iCs/>
        </w:rPr>
        <w:t>feature mapa</w:t>
      </w:r>
      <w:r w:rsidR="00197EC5">
        <w:t>“</w:t>
      </w:r>
      <w:r w:rsidRPr="005624EA">
        <w:t xml:space="preserve"> </w:t>
      </w:r>
      <w:r w:rsidR="00B91952">
        <w:t xml:space="preserve">, </w:t>
      </w:r>
      <w:r w:rsidR="00B91952" w:rsidRPr="007C27C0">
        <w:t>ktorej</w:t>
      </w:r>
      <w:r w:rsidR="00B91952">
        <w:t xml:space="preserve"> veľkosť bude ((W</w:t>
      </w:r>
      <w:r w:rsidR="001B1884">
        <w:t xml:space="preserve"> - F</w:t>
      </w:r>
      <w:r w:rsidRPr="005624EA">
        <w:t>)</w:t>
      </w:r>
      <w:r w:rsidR="001B1884">
        <w:t>/S + 1)</w:t>
      </w:r>
      <w:r w:rsidRPr="005624EA">
        <w:t xml:space="preserve"> x </w:t>
      </w:r>
      <w:r w:rsidR="00B91952">
        <w:t>((H</w:t>
      </w:r>
      <w:r w:rsidR="001B1884">
        <w:t xml:space="preserve"> - F</w:t>
      </w:r>
      <w:r w:rsidR="001B1884" w:rsidRPr="005624EA">
        <w:t>)</w:t>
      </w:r>
      <w:r w:rsidR="001B1884">
        <w:t>/S + 1), kde S je veľkosť kroku (</w:t>
      </w:r>
      <w:r w:rsidR="001B1884" w:rsidRPr="007C27C0">
        <w:rPr>
          <w:rFonts w:asciiTheme="minorHAnsi" w:eastAsiaTheme="minorEastAsia" w:hAnsiTheme="minorHAnsi" w:cstheme="minorBidi"/>
          <w:i/>
          <w:iCs/>
          <w:color w:val="auto"/>
          <w:sz w:val="22"/>
          <w:szCs w:val="22"/>
        </w:rPr>
        <w:t>stride</w:t>
      </w:r>
      <w:r w:rsidR="001B1884">
        <w:t>, posun).</w:t>
      </w:r>
      <w:r w:rsidR="001B1884" w:rsidRPr="005624EA">
        <w:t xml:space="preserve"> </w:t>
      </w:r>
    </w:p>
    <w:p w14:paraId="3F35354F" w14:textId="515409E8" w:rsidR="00E50028" w:rsidRPr="005624EA" w:rsidRDefault="00A974F3" w:rsidP="00F52AF0">
      <w:pPr>
        <w:pStyle w:val="Style1"/>
      </w:pPr>
      <w:r w:rsidRPr="005624EA">
        <w:t xml:space="preserve">Na </w:t>
      </w:r>
      <w:r w:rsidRPr="005624EA">
        <w:rPr>
          <w:i/>
          <w:iCs/>
        </w:rPr>
        <w:t>obrázku 6.</w:t>
      </w:r>
      <w:r w:rsidRPr="005624EA">
        <w:t xml:space="preserve"> môžeme vidieť ako by takéto posúvanie a aplikácia filtra vyzerala. Zelený obrázok </w:t>
      </w:r>
      <w:r w:rsidR="007113F2">
        <w:t xml:space="preserve">reprezentuje </w:t>
      </w:r>
      <w:r w:rsidR="007C27C0">
        <w:t>vstup</w:t>
      </w:r>
      <w:r w:rsidRPr="005624EA">
        <w:t xml:space="preserve">, </w:t>
      </w:r>
      <w:r w:rsidR="007C27C0">
        <w:t>červenou je zobrazené</w:t>
      </w:r>
      <w:r w:rsidRPr="005624EA">
        <w:t xml:space="preserve"> </w:t>
      </w:r>
      <w:r w:rsidR="001B1884">
        <w:t>receptívne pole</w:t>
      </w:r>
      <w:r w:rsidR="007C27C0">
        <w:t>,</w:t>
      </w:r>
      <w:r w:rsidR="001B1884">
        <w:t xml:space="preserve"> respektíve </w:t>
      </w:r>
      <w:r w:rsidR="007113F2">
        <w:t>konvolučný filter a modrou výstupná</w:t>
      </w:r>
      <w:r w:rsidRPr="005624EA">
        <w:t xml:space="preserve"> </w:t>
      </w:r>
      <w:r w:rsidR="007113F2">
        <w:t xml:space="preserve">feature </w:t>
      </w:r>
      <w:r w:rsidR="001B1884">
        <w:t xml:space="preserve">mapa. Aktivácia </w:t>
      </w:r>
      <w:r w:rsidR="008B21DA">
        <w:t xml:space="preserve">bude ekvivalentná </w:t>
      </w:r>
      <w:r w:rsidR="001B1884">
        <w:t>skalárnemu</w:t>
      </w:r>
      <w:r w:rsidRPr="005624EA">
        <w:t xml:space="preserve"> súčin</w:t>
      </w:r>
      <w:r w:rsidR="001B1884">
        <w:t>u</w:t>
      </w:r>
      <w:r w:rsidRPr="005624EA">
        <w:t xml:space="preserve"> </w:t>
      </w:r>
      <w:r w:rsidR="001B1884" w:rsidRPr="005624EA">
        <w:t xml:space="preserve">FxF </w:t>
      </w:r>
      <w:r w:rsidRPr="005624EA">
        <w:t xml:space="preserve">filtra a </w:t>
      </w:r>
      <w:r w:rsidR="001B1884">
        <w:t>pixelov z receptívneho poľa, na ktoré</w:t>
      </w:r>
      <w:r w:rsidRPr="005624EA">
        <w:t xml:space="preserve"> aplikujeme filter. </w:t>
      </w:r>
    </w:p>
    <w:p w14:paraId="774B0039" w14:textId="77777777" w:rsidR="00346A57" w:rsidRDefault="00A974F3" w:rsidP="00346A57">
      <w:pPr>
        <w:pStyle w:val="Standard"/>
        <w:keepNext/>
        <w:spacing w:line="360" w:lineRule="auto"/>
        <w:ind w:firstLine="720"/>
        <w:jc w:val="center"/>
      </w:pPr>
      <w:r w:rsidRPr="005624EA">
        <w:rPr>
          <w:noProof/>
          <w:lang w:bidi="si-LK"/>
        </w:rPr>
        <w:drawing>
          <wp:inline distT="0" distB="0" distL="0" distR="0" wp14:anchorId="5F42E580" wp14:editId="246B379E">
            <wp:extent cx="4225319" cy="1357200"/>
            <wp:effectExtent l="0" t="0" r="3781" b="0"/>
            <wp:docPr id="74"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25319" cy="1357200"/>
                    </a:xfrm>
                    <a:prstGeom prst="rect">
                      <a:avLst/>
                    </a:prstGeom>
                    <a:solidFill>
                      <a:srgbClr val="FFFFFF"/>
                    </a:solidFill>
                    <a:ln>
                      <a:noFill/>
                      <a:prstDash/>
                    </a:ln>
                  </pic:spPr>
                </pic:pic>
              </a:graphicData>
            </a:graphic>
          </wp:inline>
        </w:drawing>
      </w:r>
    </w:p>
    <w:p w14:paraId="13547376" w14:textId="0220A5B6" w:rsidR="00E50028" w:rsidRPr="005624EA" w:rsidRDefault="00346A57" w:rsidP="00346A57">
      <w:pPr>
        <w:pStyle w:val="Caption"/>
        <w:jc w:val="center"/>
      </w:pPr>
      <w:bookmarkStart w:id="33" w:name="_Toc449891799"/>
      <w:bookmarkStart w:id="34" w:name="_Toc450070352"/>
      <w:r>
        <w:t xml:space="preserve">Obrázok </w:t>
      </w:r>
      <w:r w:rsidR="00E05113">
        <w:fldChar w:fldCharType="begin"/>
      </w:r>
      <w:r w:rsidR="00E05113">
        <w:instrText xml:space="preserve"> SEQ Obrázok \* ARABIC </w:instrText>
      </w:r>
      <w:r w:rsidR="00E05113">
        <w:fldChar w:fldCharType="separate"/>
      </w:r>
      <w:r w:rsidR="001B74CA">
        <w:rPr>
          <w:noProof/>
        </w:rPr>
        <w:t>6</w:t>
      </w:r>
      <w:r w:rsidR="00E05113">
        <w:rPr>
          <w:noProof/>
        </w:rPr>
        <w:fldChar w:fldCharType="end"/>
      </w:r>
      <w:r w:rsidR="00BE73CB">
        <w:t xml:space="preserve"> –</w:t>
      </w:r>
      <w:r>
        <w:t xml:space="preserve"> </w:t>
      </w:r>
      <w:r w:rsidRPr="009A3318">
        <w:t>ilustrácia posuvu konvolučného filtra</w:t>
      </w:r>
      <w:bookmarkEnd w:id="33"/>
      <w:bookmarkEnd w:id="34"/>
    </w:p>
    <w:p w14:paraId="29DE26F2" w14:textId="77777777" w:rsidR="00E50028" w:rsidRPr="005624EA" w:rsidRDefault="00E50028" w:rsidP="00CB62E3">
      <w:pPr>
        <w:pStyle w:val="Standard"/>
        <w:spacing w:line="360" w:lineRule="auto"/>
        <w:jc w:val="both"/>
        <w:rPr>
          <w:u w:val="single"/>
        </w:rPr>
      </w:pPr>
    </w:p>
    <w:p w14:paraId="4A88EAC7" w14:textId="3AB04E4C" w:rsidR="00E50028" w:rsidRPr="005624EA" w:rsidRDefault="00A974F3" w:rsidP="00F52AF0">
      <w:pPr>
        <w:pStyle w:val="Style1"/>
        <w:ind w:firstLine="0"/>
      </w:pPr>
      <w:r w:rsidRPr="005624EA">
        <w:t>Formálnejšie je</w:t>
      </w:r>
      <w:r w:rsidR="00197EC5">
        <w:t xml:space="preserve"> </w:t>
      </w:r>
      <w:r w:rsidR="00197EC5" w:rsidRPr="005624EA">
        <w:t>aktivácia</w:t>
      </w:r>
      <w:r w:rsidR="00197EC5">
        <w:t xml:space="preserve"> neurónu</w:t>
      </w:r>
      <w:r w:rsidR="00197EC5" w:rsidRPr="005624EA">
        <w:t xml:space="preserve"> konvolučnej vrstvy</w:t>
      </w:r>
      <w:r w:rsidR="00197EC5">
        <w:t xml:space="preserve"> ( </w:t>
      </w:r>
      <m:oMath>
        <m:sSub>
          <m:sSubPr>
            <m:ctrlPr>
              <w:rPr>
                <w:rFonts w:ascii="Cambria Math" w:hAnsi="Cambria Math"/>
                <w:i/>
              </w:rPr>
            </m:ctrlPr>
          </m:sSubPr>
          <m:e>
            <m:r>
              <w:rPr>
                <w:rFonts w:ascii="Cambria Math" w:hAnsi="Cambria Math"/>
              </w:rPr>
              <m:t>pixel</m:t>
            </m:r>
          </m:e>
          <m:sub>
            <m:r>
              <w:rPr>
                <w:rFonts w:ascii="Cambria Math" w:hAnsi="Cambria Math"/>
              </w:rPr>
              <m:t>ij</m:t>
            </m:r>
          </m:sub>
        </m:sSub>
      </m:oMath>
      <w:r w:rsidRPr="005624EA">
        <w:t xml:space="preserve"> </w:t>
      </w:r>
      <w:r w:rsidR="001B1884">
        <w:t xml:space="preserve">z </w:t>
      </w:r>
      <w:r w:rsidRPr="005624EA">
        <w:rPr>
          <w:i/>
          <w:iCs/>
        </w:rPr>
        <w:t>feature mapy</w:t>
      </w:r>
      <w:r w:rsidR="00197EC5">
        <w:rPr>
          <w:i/>
          <w:iCs/>
        </w:rPr>
        <w:t xml:space="preserve"> )</w:t>
      </w:r>
      <w:r w:rsidR="00997F26" w:rsidRPr="005624EA">
        <w:t xml:space="preserve"> </w:t>
      </w:r>
      <w:r w:rsidR="001B1884">
        <w:t xml:space="preserve"> zapísaná</w:t>
      </w:r>
      <w:r w:rsidR="00997F26" w:rsidRPr="005624EA">
        <w:t xml:space="preserve"> ako </w:t>
      </w:r>
      <w:sdt>
        <w:sdtPr>
          <w:id w:val="302971990"/>
          <w:citation/>
        </w:sdtPr>
        <w:sdtEndPr/>
        <w:sdtContent>
          <w:r w:rsidR="00997F26" w:rsidRPr="005624EA">
            <w:fldChar w:fldCharType="begin"/>
          </w:r>
          <w:r w:rsidR="00E225BD">
            <w:instrText xml:space="preserve">CITATION And14 \l 1051 </w:instrText>
          </w:r>
          <w:r w:rsidR="00997F26" w:rsidRPr="005624EA">
            <w:fldChar w:fldCharType="separate"/>
          </w:r>
          <w:r w:rsidR="00BA7820">
            <w:rPr>
              <w:noProof/>
            </w:rPr>
            <w:t>[2]</w:t>
          </w:r>
          <w:r w:rsidR="00997F26" w:rsidRPr="005624EA">
            <w:fldChar w:fldCharType="end"/>
          </w:r>
        </w:sdtContent>
      </w:sdt>
    </w:p>
    <w:p w14:paraId="01A3BE78" w14:textId="77777777" w:rsidR="007F62C2" w:rsidRPr="007F62C2" w:rsidRDefault="007F62C2" w:rsidP="005453C1">
      <w:pPr>
        <w:pStyle w:val="Standard"/>
        <w:spacing w:line="360" w:lineRule="auto"/>
        <w:jc w:val="both"/>
        <w:rPr>
          <w:rFonts w:ascii="Times New Roman" w:eastAsia="Times New Roman" w:hAnsi="Times New Roman" w:cs="Times New Roman"/>
          <w:sz w:val="28"/>
        </w:rPr>
      </w:pPr>
      <m:oMathPara>
        <m:oMath>
          <m:r>
            <w:rPr>
              <w:rFonts w:ascii="Cambria Math" w:hAnsi="Cambria Math"/>
              <w:sz w:val="28"/>
            </w:rPr>
            <m:t>f</m:t>
          </m:r>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28"/>
                    </w:rPr>
                    <m:t>net</m:t>
                  </m:r>
                </m:e>
                <m:sub>
                  <m:r>
                    <w:rPr>
                      <w:rFonts w:ascii="Cambria Math" w:hAnsi="Cambria Math"/>
                      <w:sz w:val="28"/>
                    </w:rPr>
                    <m:t>ij</m:t>
                  </m:r>
                </m:sub>
                <m:sup>
                  <m:r>
                    <w:rPr>
                      <w:rFonts w:ascii="Cambria Math" w:hAnsi="Cambria Math"/>
                      <w:sz w:val="28"/>
                    </w:rPr>
                    <m:t>l</m:t>
                  </m:r>
                </m:sup>
              </m:sSubSup>
            </m:e>
          </m:d>
          <m:r>
            <w:rPr>
              <w:rFonts w:ascii="Cambria Math" w:hAnsi="Cambria Math"/>
              <w:sz w:val="28"/>
            </w:rPr>
            <m:t>= f</m:t>
          </m:r>
          <m:d>
            <m:dPr>
              <m:ctrlPr>
                <w:rPr>
                  <w:rFonts w:ascii="Cambria Math" w:hAnsi="Cambria Math"/>
                  <w:i/>
                  <w:sz w:val="28"/>
                </w:rPr>
              </m:ctrlPr>
            </m:dPr>
            <m:e>
              <m:nary>
                <m:naryPr>
                  <m:chr m:val="∑"/>
                  <m:limLoc m:val="undOvr"/>
                  <m:ctrlPr>
                    <w:rPr>
                      <w:rFonts w:ascii="Cambria Math" w:hAnsi="Cambria Math"/>
                      <w:i/>
                      <w:sz w:val="28"/>
                    </w:rPr>
                  </m:ctrlPr>
                </m:naryPr>
                <m:sub>
                  <m:r>
                    <w:rPr>
                      <w:rFonts w:ascii="Cambria Math" w:hAnsi="Cambria Math"/>
                      <w:sz w:val="28"/>
                    </w:rPr>
                    <m:t>a=0</m:t>
                  </m:r>
                </m:sub>
                <m:sup>
                  <m:r>
                    <w:rPr>
                      <w:rFonts w:ascii="Cambria Math" w:hAnsi="Cambria Math"/>
                      <w:sz w:val="28"/>
                    </w:rPr>
                    <m:t>F-1</m:t>
                  </m:r>
                </m:sup>
                <m:e>
                  <m:nary>
                    <m:naryPr>
                      <m:chr m:val="∑"/>
                      <m:limLoc m:val="undOvr"/>
                      <m:ctrlPr>
                        <w:rPr>
                          <w:rFonts w:ascii="Cambria Math" w:hAnsi="Cambria Math"/>
                          <w:i/>
                          <w:sz w:val="28"/>
                        </w:rPr>
                      </m:ctrlPr>
                    </m:naryPr>
                    <m:sub>
                      <m:r>
                        <w:rPr>
                          <w:rFonts w:ascii="Cambria Math" w:hAnsi="Cambria Math"/>
                          <w:sz w:val="28"/>
                        </w:rPr>
                        <m:t>b=0</m:t>
                      </m:r>
                    </m:sub>
                    <m:sup>
                      <m:r>
                        <w:rPr>
                          <w:rFonts w:ascii="Cambria Math" w:hAnsi="Cambria Math"/>
                          <w:sz w:val="28"/>
                        </w:rPr>
                        <m:t>F-1</m:t>
                      </m:r>
                    </m:sup>
                    <m:e>
                      <m:sSub>
                        <m:sSubPr>
                          <m:ctrlPr>
                            <w:rPr>
                              <w:rFonts w:ascii="Cambria Math" w:hAnsi="Cambria Math"/>
                              <w:i/>
                              <w:sz w:val="28"/>
                            </w:rPr>
                          </m:ctrlPr>
                        </m:sSubPr>
                        <m:e>
                          <m:r>
                            <w:rPr>
                              <w:rFonts w:ascii="Cambria Math" w:hAnsi="Cambria Math"/>
                              <w:sz w:val="28"/>
                            </w:rPr>
                            <m:t>w</m:t>
                          </m:r>
                        </m:e>
                        <m:sub>
                          <m:r>
                            <w:rPr>
                              <w:rFonts w:ascii="Cambria Math" w:hAnsi="Cambria Math"/>
                              <w:sz w:val="28"/>
                            </w:rPr>
                            <m:t>ab</m:t>
                          </m:r>
                        </m:sub>
                      </m:sSub>
                      <m:r>
                        <w:rPr>
                          <w:rFonts w:ascii="Cambria Math" w:hAnsi="Cambria Math"/>
                          <w:sz w:val="28"/>
                        </w:rPr>
                        <m:t xml:space="preserve"> f</m:t>
                      </m:r>
                      <m:d>
                        <m:dPr>
                          <m:ctrlPr>
                            <w:rPr>
                              <w:rFonts w:ascii="Cambria Math" w:hAnsi="Cambria Math"/>
                              <w:i/>
                              <w:sz w:val="28"/>
                            </w:rPr>
                          </m:ctrlPr>
                        </m:dPr>
                        <m:e>
                          <m:sSubSup>
                            <m:sSubSupPr>
                              <m:ctrlPr>
                                <w:rPr>
                                  <w:rFonts w:ascii="Cambria Math" w:hAnsi="Cambria Math"/>
                                  <w:i/>
                                  <w:sz w:val="28"/>
                                </w:rPr>
                              </m:ctrlPr>
                            </m:sSubSupPr>
                            <m:e>
                              <m:r>
                                <w:rPr>
                                  <w:rFonts w:ascii="Cambria Math" w:hAnsi="Cambria Math"/>
                                  <w:sz w:val="32"/>
                                </w:rPr>
                                <m:t>net</m:t>
                              </m:r>
                            </m:e>
                            <m:sub>
                              <m:d>
                                <m:dPr>
                                  <m:ctrlPr>
                                    <w:rPr>
                                      <w:rFonts w:ascii="Cambria Math" w:hAnsi="Cambria Math"/>
                                      <w:i/>
                                      <w:sz w:val="28"/>
                                    </w:rPr>
                                  </m:ctrlPr>
                                </m:dPr>
                                <m:e>
                                  <m:r>
                                    <w:rPr>
                                      <w:rFonts w:ascii="Cambria Math" w:hAnsi="Cambria Math"/>
                                      <w:sz w:val="28"/>
                                    </w:rPr>
                                    <m:t>i∙s+a</m:t>
                                  </m:r>
                                </m:e>
                              </m:d>
                              <m:d>
                                <m:dPr>
                                  <m:ctrlPr>
                                    <w:rPr>
                                      <w:rFonts w:ascii="Cambria Math" w:hAnsi="Cambria Math"/>
                                      <w:i/>
                                      <w:sz w:val="28"/>
                                    </w:rPr>
                                  </m:ctrlPr>
                                </m:dPr>
                                <m:e>
                                  <m:r>
                                    <w:rPr>
                                      <w:rFonts w:ascii="Cambria Math" w:hAnsi="Cambria Math"/>
                                      <w:sz w:val="28"/>
                                    </w:rPr>
                                    <m:t>j∙s+b</m:t>
                                  </m:r>
                                </m:e>
                              </m:d>
                            </m:sub>
                            <m:sup>
                              <m:r>
                                <w:rPr>
                                  <w:rFonts w:ascii="Cambria Math" w:hAnsi="Cambria Math"/>
                                  <w:sz w:val="28"/>
                                </w:rPr>
                                <m:t>l-1</m:t>
                              </m:r>
                            </m:sup>
                          </m:sSubSup>
                        </m:e>
                      </m:d>
                    </m:e>
                  </m:nary>
                </m:e>
              </m:nary>
            </m:e>
          </m:d>
        </m:oMath>
      </m:oMathPara>
    </w:p>
    <w:p w14:paraId="01CEC3D6" w14:textId="2C128FAC" w:rsidR="00E50028" w:rsidRPr="006427C8" w:rsidRDefault="00A974F3" w:rsidP="00F52AF0">
      <w:pPr>
        <w:pStyle w:val="Style1"/>
        <w:ind w:firstLine="0"/>
      </w:pPr>
      <w:r w:rsidRPr="005624EA">
        <w:t xml:space="preserve">Kde </w:t>
      </w:r>
      <w:r w:rsidRPr="005624EA">
        <w:rPr>
          <w:b/>
          <w:bCs/>
        </w:rPr>
        <w:t>i,</w:t>
      </w:r>
      <w:r w:rsidR="006427C8">
        <w:rPr>
          <w:b/>
          <w:bCs/>
        </w:rPr>
        <w:t xml:space="preserve"> </w:t>
      </w:r>
      <w:r w:rsidRPr="005624EA">
        <w:rPr>
          <w:b/>
          <w:bCs/>
        </w:rPr>
        <w:t xml:space="preserve">j </w:t>
      </w:r>
      <w:r w:rsidRPr="005624EA">
        <w:t xml:space="preserve">sú súradnice neurónu </w:t>
      </w:r>
      <w:r w:rsidR="008B21DA">
        <w:t xml:space="preserve">v rámci </w:t>
      </w:r>
      <w:r w:rsidR="008B21DA" w:rsidRPr="005624EA">
        <w:t xml:space="preserve"> </w:t>
      </w:r>
      <w:r w:rsidR="005A06AA">
        <w:rPr>
          <w:i/>
          <w:iCs/>
        </w:rPr>
        <w:t>feature mapy</w:t>
      </w:r>
      <w:r w:rsidRPr="005624EA">
        <w:rPr>
          <w:i/>
          <w:iCs/>
        </w:rPr>
        <w:t xml:space="preserve">, </w:t>
      </w:r>
      <w:r w:rsidRPr="005624EA">
        <w:rPr>
          <w:b/>
          <w:bCs/>
          <w:i/>
          <w:iCs/>
        </w:rPr>
        <w:t xml:space="preserve">f </w:t>
      </w:r>
      <w:r w:rsidRPr="005624EA">
        <w:t xml:space="preserve">je aktivačná funkcia( nie nutne potrebná ), </w:t>
      </w:r>
      <w:r w:rsidRPr="005624EA">
        <w:rPr>
          <w:b/>
          <w:bCs/>
          <w:i/>
          <w:iCs/>
        </w:rPr>
        <w:t xml:space="preserve">l </w:t>
      </w:r>
      <w:r w:rsidRPr="005624EA">
        <w:t xml:space="preserve">je index vrstvy  a </w:t>
      </w:r>
      <w:r w:rsidRPr="005624EA">
        <w:rPr>
          <w:b/>
          <w:bCs/>
          <w:i/>
          <w:iCs/>
        </w:rPr>
        <w:t xml:space="preserve">s </w:t>
      </w:r>
      <w:r w:rsidRPr="005624EA">
        <w:t xml:space="preserve">veľkosť </w:t>
      </w:r>
      <w:r w:rsidR="006427C8">
        <w:t>kroku ( stride ). Zoberieme malú</w:t>
      </w:r>
      <w:r w:rsidRPr="005624EA">
        <w:t xml:space="preserve"> FxF maticu </w:t>
      </w:r>
      <w:r w:rsidR="006427C8">
        <w:rPr>
          <w:b/>
          <w:bCs/>
        </w:rPr>
        <w:t>R </w:t>
      </w:r>
      <w:r w:rsidR="006427C8">
        <w:t>reprezentujúcu receptívne pole</w:t>
      </w:r>
      <w:r w:rsidRPr="005624EA">
        <w:t xml:space="preserve">, ktorého centrum je </w:t>
      </w:r>
      <m:oMath>
        <m:sSub>
          <m:sSubPr>
            <m:ctrlPr>
              <w:rPr>
                <w:rFonts w:ascii="Cambria Math" w:hAnsi="Cambria Math"/>
                <w:i/>
              </w:rPr>
            </m:ctrlPr>
          </m:sSubPr>
          <m:e>
            <m:r>
              <w:rPr>
                <w:rFonts w:ascii="Cambria Math" w:hAnsi="Cambria Math"/>
              </w:rPr>
              <m:t>pixel</m:t>
            </m:r>
          </m:e>
          <m:sub>
            <m:r>
              <w:rPr>
                <w:rFonts w:ascii="Cambria Math" w:hAnsi="Cambria Math"/>
              </w:rPr>
              <m:t>ij</m:t>
            </m:r>
          </m:sub>
        </m:sSub>
      </m:oMath>
      <w:r w:rsidR="006427C8" w:rsidRPr="005624EA">
        <w:t xml:space="preserve"> </w:t>
      </w:r>
      <w:r w:rsidRPr="005624EA">
        <w:t xml:space="preserve">a urobíme operáciu konvolúcie medzi </w:t>
      </w:r>
      <w:r w:rsidR="006427C8">
        <w:rPr>
          <w:b/>
          <w:bCs/>
        </w:rPr>
        <w:t>R</w:t>
      </w:r>
      <w:r w:rsidRPr="005624EA">
        <w:t xml:space="preserve"> a</w:t>
      </w:r>
      <w:r w:rsidR="006427C8">
        <w:t xml:space="preserve"> maticou filtra </w:t>
      </w:r>
      <w:r w:rsidR="006427C8">
        <w:rPr>
          <w:b/>
          <w:bCs/>
        </w:rPr>
        <w:t>K</w:t>
      </w:r>
      <w:r w:rsidRPr="005624EA">
        <w:t xml:space="preserve">. Operáciu konvolúcie dvoch 3x3 matíc definujeme nasledovne. </w:t>
      </w:r>
    </w:p>
    <w:p w14:paraId="743B8BBB" w14:textId="77777777" w:rsidR="00E50028" w:rsidRPr="005624EA" w:rsidRDefault="00A974F3" w:rsidP="00CB62E3">
      <w:pPr>
        <w:pStyle w:val="Standard"/>
        <w:spacing w:line="360" w:lineRule="auto"/>
        <w:jc w:val="both"/>
      </w:pPr>
      <w:r w:rsidRPr="005624EA">
        <w:rPr>
          <w:noProof/>
          <w:lang w:bidi="si-LK"/>
        </w:rPr>
        <w:drawing>
          <wp:inline distT="0" distB="0" distL="0" distR="0" wp14:anchorId="40417341" wp14:editId="29EF49B3">
            <wp:extent cx="5750280" cy="571680"/>
            <wp:effectExtent l="0" t="0" r="2820" b="0"/>
            <wp:docPr id="76" name="Picture 76" descr="&#10;\begin{bmatrix}&#10;a &amp; b &amp; c \\&#10;d &amp; e &amp; f \\&#10;g &amp; h &amp; i&#10;\end{bmatrix}&#10;*&#10;\begin{bmatrix}&#10;1 &amp; 2 &amp; 3 \\&#10;4 &amp; 5 &amp; 6 \\&#10;7 &amp; 8 &amp; 9&#10;\end{bmatrix}&#10;= &#10;(1*i)+(2*h)+(3*g)+(4*f)+(5*e)+(6*d)+(7*c)+(8*b)+(9*a)&#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0280" cy="571680"/>
                    </a:xfrm>
                    <a:prstGeom prst="rect">
                      <a:avLst/>
                    </a:prstGeom>
                    <a:solidFill>
                      <a:srgbClr val="FFFFFF"/>
                    </a:solidFill>
                    <a:ln>
                      <a:noFill/>
                      <a:prstDash/>
                    </a:ln>
                  </pic:spPr>
                </pic:pic>
              </a:graphicData>
            </a:graphic>
          </wp:inline>
        </w:drawing>
      </w:r>
    </w:p>
    <w:p w14:paraId="2B6C89F8" w14:textId="77777777" w:rsidR="00F52AF0" w:rsidRDefault="00F52AF0" w:rsidP="00CB62E3">
      <w:pPr>
        <w:pStyle w:val="Standard"/>
        <w:spacing w:line="360" w:lineRule="auto"/>
        <w:jc w:val="both"/>
        <w:rPr>
          <w:rFonts w:ascii="Times New Roman" w:eastAsia="Times New Roman" w:hAnsi="Times New Roman" w:cs="Times New Roman"/>
          <w:sz w:val="24"/>
          <w:szCs w:val="24"/>
        </w:rPr>
      </w:pPr>
    </w:p>
    <w:p w14:paraId="7DF5B227" w14:textId="622C89AC" w:rsidR="006427C8" w:rsidRDefault="00A974F3" w:rsidP="00F52AF0">
      <w:pPr>
        <w:pStyle w:val="Style1"/>
      </w:pPr>
      <w:r w:rsidRPr="005624EA">
        <w:lastRenderedPageBreak/>
        <w:t>Ak to</w:t>
      </w:r>
      <w:r w:rsidR="00565CDF">
        <w:t>to</w:t>
      </w:r>
      <w:r w:rsidRPr="005624EA">
        <w:t xml:space="preserve"> zovšeobecníme, bude </w:t>
      </w:r>
      <w:r w:rsidR="00565CDF">
        <w:t xml:space="preserve">to </w:t>
      </w:r>
      <w:r w:rsidRPr="005624EA">
        <w:t xml:space="preserve">zodpovedať vyššie uvedenému vzťahu pre </w:t>
      </w:r>
      <m:oMath>
        <m:r>
          <w:rPr>
            <w:rFonts w:ascii="Cambria Math" w:hAnsi="Cambria Math"/>
          </w:rPr>
          <m:t xml:space="preserve"> f</m:t>
        </m:r>
        <m:d>
          <m:dPr>
            <m:ctrlPr>
              <w:rPr>
                <w:rFonts w:ascii="Cambria Math" w:hAnsi="Cambria Math"/>
                <w:i/>
              </w:rPr>
            </m:ctrlPr>
          </m:dPr>
          <m:e>
            <m:sSubSup>
              <m:sSubSupPr>
                <m:ctrlPr>
                  <w:rPr>
                    <w:rFonts w:ascii="Cambria Math" w:hAnsi="Cambria Math"/>
                    <w:i/>
                  </w:rPr>
                </m:ctrlPr>
              </m:sSubSupPr>
              <m:e>
                <m:r>
                  <w:rPr>
                    <w:rFonts w:ascii="Cambria Math" w:hAnsi="Cambria Math"/>
                  </w:rPr>
                  <m:t>net</m:t>
                </m:r>
              </m:e>
              <m:sub>
                <m:r>
                  <w:rPr>
                    <w:rFonts w:ascii="Cambria Math" w:hAnsi="Cambria Math"/>
                  </w:rPr>
                  <m:t>ij</m:t>
                </m:r>
              </m:sub>
              <m:sup>
                <m:r>
                  <w:rPr>
                    <w:rFonts w:ascii="Cambria Math" w:hAnsi="Cambria Math"/>
                  </w:rPr>
                  <m:t>l</m:t>
                </m:r>
              </m:sup>
            </m:sSubSup>
          </m:e>
        </m:d>
      </m:oMath>
      <w:r w:rsidR="00EC7D35" w:rsidRPr="005624EA">
        <w:rPr>
          <w:sz w:val="28"/>
        </w:rPr>
        <w:t>.</w:t>
      </w:r>
      <w:r w:rsidR="00913D33" w:rsidRPr="005624EA">
        <w:t xml:space="preserve"> </w:t>
      </w:r>
      <w:r w:rsidR="006427C8">
        <w:t>Názov konvolučné siete používame kvôli tomu, že nerobíme nič iné ako konvolúciu medzi K a R.</w:t>
      </w:r>
      <w:r w:rsidR="00A307C9">
        <w:t xml:space="preserve"> </w:t>
      </w:r>
    </w:p>
    <w:p w14:paraId="55C071CF" w14:textId="5F1E8DA1" w:rsidR="00A307C9" w:rsidRDefault="00A307C9" w:rsidP="00F52AF0">
      <w:pPr>
        <w:pStyle w:val="Style1"/>
      </w:pPr>
      <w:r>
        <w:tab/>
        <w:t xml:space="preserve">Ďalšou výhodou toho, že sa jedná o jednoduchú maticovú operáciou je, že v dnešnej dobe je možné implementovať trénovanie konvolučných sietí </w:t>
      </w:r>
      <w:r w:rsidR="00E445E4">
        <w:t>so značným zrýchlením  použitím</w:t>
      </w:r>
      <w:r>
        <w:t xml:space="preserve"> grafických </w:t>
      </w:r>
      <w:r w:rsidR="00565CDF">
        <w:t>kariet.</w:t>
      </w:r>
    </w:p>
    <w:p w14:paraId="52DB04EA" w14:textId="3EBC44E4" w:rsidR="00E50028" w:rsidRPr="005624EA" w:rsidRDefault="00A974F3" w:rsidP="00F52AF0">
      <w:pPr>
        <w:pStyle w:val="Style1"/>
      </w:pPr>
      <w:r w:rsidRPr="005624EA">
        <w:t>Úlohou filtra je extrahovať zo vstupného obrazu príznaky ( feature</w:t>
      </w:r>
      <w:r w:rsidR="00565CDF">
        <w:t>s</w:t>
      </w:r>
      <w:r w:rsidRPr="005624EA">
        <w:t xml:space="preserve"> ), </w:t>
      </w:r>
      <w:r w:rsidR="000E6733">
        <w:t xml:space="preserve"> </w:t>
      </w:r>
      <w:r w:rsidRPr="005624EA">
        <w:t xml:space="preserve">ktoré pomáhajú riešiť </w:t>
      </w:r>
      <w:r w:rsidR="000E6733">
        <w:t xml:space="preserve">daný </w:t>
      </w:r>
      <w:r w:rsidRPr="005624EA">
        <w:t>problém. Napríklad</w:t>
      </w:r>
      <w:r w:rsidR="000E6733">
        <w:t>,</w:t>
      </w:r>
      <w:r w:rsidRPr="005624EA">
        <w:t xml:space="preserve"> ak chceme dete</w:t>
      </w:r>
      <w:r w:rsidR="00E445E4">
        <w:t>g</w:t>
      </w:r>
      <w:r w:rsidRPr="005624EA">
        <w:t>ovať, či sa na obrázku nachádza ľudská tvár, pravdepodobne budeme používať nejaký filter</w:t>
      </w:r>
      <w:r w:rsidR="00E445E4">
        <w:t xml:space="preserve"> s dobrou schopnosťou</w:t>
      </w:r>
      <w:r w:rsidRPr="005624EA">
        <w:t xml:space="preserve"> detek</w:t>
      </w:r>
      <w:r w:rsidR="00E445E4">
        <w:t>cie</w:t>
      </w:r>
      <w:r w:rsidRPr="005624EA">
        <w:t xml:space="preserve"> hr</w:t>
      </w:r>
      <w:r w:rsidR="00E445E4">
        <w:t>án, ktorý</w:t>
      </w:r>
      <w:r w:rsidRPr="005624EA">
        <w:t xml:space="preserve"> vyprodukuje </w:t>
      </w:r>
      <w:r w:rsidRPr="005624EA">
        <w:rPr>
          <w:i/>
          <w:iCs/>
        </w:rPr>
        <w:t>feature mapu</w:t>
      </w:r>
      <w:r w:rsidRPr="005624EA">
        <w:t xml:space="preserve"> s dobre zvýraznenými okrajmi tváre.</w:t>
      </w:r>
      <w:r w:rsidR="00565CDF">
        <w:t xml:space="preserve"> </w:t>
      </w:r>
      <w:r w:rsidRPr="005624EA">
        <w:t xml:space="preserve">Príklad </w:t>
      </w:r>
      <w:r w:rsidR="000E6733">
        <w:t xml:space="preserve">takých </w:t>
      </w:r>
      <w:r w:rsidRPr="005624EA">
        <w:t>filtrov a</w:t>
      </w:r>
      <w:r w:rsidR="005453C1" w:rsidRPr="005624EA">
        <w:t> </w:t>
      </w:r>
      <w:r w:rsidRPr="005624EA">
        <w:t>výsledných</w:t>
      </w:r>
      <w:r w:rsidR="005453C1" w:rsidRPr="005624EA">
        <w:t xml:space="preserve"> </w:t>
      </w:r>
      <w:r w:rsidRPr="005624EA">
        <w:t xml:space="preserve"> </w:t>
      </w:r>
      <w:r w:rsidRPr="005624EA">
        <w:rPr>
          <w:i/>
          <w:iCs/>
        </w:rPr>
        <w:t>feature máp</w:t>
      </w:r>
      <w:r w:rsidRPr="005624EA">
        <w:t xml:space="preserve"> je možné vidieť na </w:t>
      </w:r>
      <w:r w:rsidRPr="005624EA">
        <w:rPr>
          <w:i/>
          <w:iCs/>
        </w:rPr>
        <w:t>obrázku 7</w:t>
      </w:r>
      <w:r w:rsidRPr="005624EA">
        <w:t xml:space="preserve">.  </w:t>
      </w:r>
    </w:p>
    <w:p w14:paraId="3758625F" w14:textId="77777777" w:rsidR="000E6733" w:rsidRDefault="00A974F3" w:rsidP="000E6733">
      <w:pPr>
        <w:pStyle w:val="Standard"/>
        <w:keepNext/>
        <w:spacing w:line="360" w:lineRule="auto"/>
        <w:jc w:val="center"/>
      </w:pPr>
      <w:r w:rsidRPr="005624EA">
        <w:rPr>
          <w:noProof/>
          <w:lang w:bidi="si-LK"/>
        </w:rPr>
        <w:drawing>
          <wp:inline distT="0" distB="0" distL="0" distR="0" wp14:anchorId="5BEB1DA2" wp14:editId="65DCC63C">
            <wp:extent cx="4934309" cy="1263843"/>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38578" cy="1264936"/>
                    </a:xfrm>
                    <a:prstGeom prst="rect">
                      <a:avLst/>
                    </a:prstGeom>
                    <a:solidFill>
                      <a:srgbClr val="FFFFFF"/>
                    </a:solidFill>
                    <a:ln>
                      <a:noFill/>
                      <a:prstDash/>
                    </a:ln>
                  </pic:spPr>
                </pic:pic>
              </a:graphicData>
            </a:graphic>
          </wp:inline>
        </w:drawing>
      </w:r>
    </w:p>
    <w:p w14:paraId="54C2966D" w14:textId="427A8378" w:rsidR="00E50028" w:rsidRPr="000E6733" w:rsidRDefault="000E6733" w:rsidP="000E6733">
      <w:pPr>
        <w:pStyle w:val="Caption"/>
        <w:jc w:val="center"/>
      </w:pPr>
      <w:bookmarkStart w:id="35" w:name="_Toc449891800"/>
      <w:bookmarkStart w:id="36" w:name="_Toc450070353"/>
      <w:r>
        <w:t xml:space="preserve">Obrázok </w:t>
      </w:r>
      <w:r w:rsidR="00E05113">
        <w:fldChar w:fldCharType="begin"/>
      </w:r>
      <w:r w:rsidR="00E05113">
        <w:instrText xml:space="preserve"> SEQ Obrázok \* ARABIC </w:instrText>
      </w:r>
      <w:r w:rsidR="00E05113">
        <w:fldChar w:fldCharType="separate"/>
      </w:r>
      <w:r w:rsidR="001B74CA">
        <w:rPr>
          <w:noProof/>
        </w:rPr>
        <w:t>7</w:t>
      </w:r>
      <w:r w:rsidR="00E05113">
        <w:rPr>
          <w:noProof/>
        </w:rPr>
        <w:fldChar w:fldCharType="end"/>
      </w:r>
      <w:r w:rsidR="00BE73CB">
        <w:t xml:space="preserve"> – </w:t>
      </w:r>
      <w:r w:rsidRPr="0062019A">
        <w:t>ukážka konvolučných filtrov a feature máp</w:t>
      </w:r>
      <w:bookmarkEnd w:id="35"/>
      <w:bookmarkEnd w:id="36"/>
    </w:p>
    <w:p w14:paraId="68DE575E" w14:textId="77777777" w:rsidR="00E50028" w:rsidRPr="005624EA" w:rsidRDefault="00E50028" w:rsidP="00CB62E3">
      <w:pPr>
        <w:pStyle w:val="Standard"/>
        <w:spacing w:line="360" w:lineRule="auto"/>
        <w:jc w:val="both"/>
        <w:rPr>
          <w:u w:val="single"/>
        </w:rPr>
      </w:pPr>
    </w:p>
    <w:p w14:paraId="5B176880" w14:textId="07476639" w:rsidR="00E50028" w:rsidRDefault="00A974F3" w:rsidP="00A72E27">
      <w:pPr>
        <w:pStyle w:val="Style1"/>
      </w:pPr>
      <w:r w:rsidRPr="00F52AF0">
        <w:rPr>
          <w:rStyle w:val="Style1Char"/>
        </w:rPr>
        <w:t xml:space="preserve">Existuje niekoľko známych </w:t>
      </w:r>
      <w:r w:rsidR="000E6733" w:rsidRPr="00F52AF0">
        <w:rPr>
          <w:rStyle w:val="Style1Char"/>
        </w:rPr>
        <w:t>kernelov</w:t>
      </w:r>
      <w:r w:rsidRPr="00F52AF0">
        <w:rPr>
          <w:rStyle w:val="Style1Char"/>
        </w:rPr>
        <w:t xml:space="preserve"> schopných riešiť určité typy úloh ak</w:t>
      </w:r>
      <w:r w:rsidR="00E445E4">
        <w:rPr>
          <w:rStyle w:val="Style1Char"/>
        </w:rPr>
        <w:t>ými</w:t>
      </w:r>
      <w:r w:rsidRPr="00F52AF0">
        <w:rPr>
          <w:rStyle w:val="Style1Char"/>
        </w:rPr>
        <w:t xml:space="preserve"> je detekcia tváre, očí, ostrenie alebo rozmazávanie obrazu</w:t>
      </w:r>
      <w:r w:rsidR="00565CDF">
        <w:rPr>
          <w:rStyle w:val="Style1Char"/>
        </w:rPr>
        <w:t>, ale pri</w:t>
      </w:r>
      <w:r w:rsidRPr="00F52AF0">
        <w:rPr>
          <w:rStyle w:val="Style1Char"/>
        </w:rPr>
        <w:t xml:space="preserve"> </w:t>
      </w:r>
      <w:r w:rsidR="00565CDF">
        <w:rPr>
          <w:rStyle w:val="Style1Char"/>
        </w:rPr>
        <w:t>mnohých</w:t>
      </w:r>
      <w:r w:rsidRPr="00F52AF0">
        <w:rPr>
          <w:rStyle w:val="Style1Char"/>
        </w:rPr>
        <w:t xml:space="preserve"> pro</w:t>
      </w:r>
      <w:r w:rsidR="00565CDF">
        <w:rPr>
          <w:rStyle w:val="Style1Char"/>
        </w:rPr>
        <w:t>blémoch</w:t>
      </w:r>
      <w:r w:rsidRPr="00F52AF0">
        <w:rPr>
          <w:rStyle w:val="Style1Char"/>
        </w:rPr>
        <w:t>, filter nepoznáme. Cieľom konvolučných sie</w:t>
      </w:r>
      <w:r w:rsidR="00EC6E61">
        <w:rPr>
          <w:rStyle w:val="Style1Char"/>
        </w:rPr>
        <w:t>tí je pomocou algoritmu spätnej</w:t>
      </w:r>
      <w:r w:rsidRPr="00F52AF0">
        <w:rPr>
          <w:rStyle w:val="Style1Char"/>
        </w:rPr>
        <w:t xml:space="preserve"> </w:t>
      </w:r>
      <w:r w:rsidR="00EC6E61">
        <w:rPr>
          <w:rStyle w:val="Style1Char"/>
        </w:rPr>
        <w:t>propagácie</w:t>
      </w:r>
      <w:r w:rsidRPr="00F52AF0">
        <w:rPr>
          <w:rStyle w:val="Style1Char"/>
        </w:rPr>
        <w:t xml:space="preserve"> nájsť tieto konvolučné kernely, čo znamená, že počas trénovania budeme iteratívne upravovať váhy filtra presne tak, ako sme to robili pri plne prepojených sieťach</w:t>
      </w:r>
      <w:r w:rsidRPr="005624EA">
        <w:t xml:space="preserve">. </w:t>
      </w:r>
    </w:p>
    <w:p w14:paraId="2E97E82B" w14:textId="77777777" w:rsidR="001E058D" w:rsidRPr="005624EA" w:rsidRDefault="001E058D" w:rsidP="00A72E27">
      <w:pPr>
        <w:pStyle w:val="Style1"/>
      </w:pPr>
    </w:p>
    <w:p w14:paraId="2C10E2B3" w14:textId="2169FB83" w:rsidR="00E50028" w:rsidRPr="00A72E27" w:rsidRDefault="00A974F3" w:rsidP="005D4F5B">
      <w:pPr>
        <w:pStyle w:val="Heading4"/>
      </w:pPr>
      <w:bookmarkStart w:id="37" w:name="h.ope9yymz0o7p"/>
      <w:bookmarkStart w:id="38" w:name="_Ref449975650"/>
      <w:bookmarkEnd w:id="37"/>
      <w:r w:rsidRPr="00A72E27">
        <w:t>Parametre konvolučnej vrstvy</w:t>
      </w:r>
      <w:bookmarkEnd w:id="38"/>
    </w:p>
    <w:p w14:paraId="0624B366" w14:textId="1F8CBD82" w:rsidR="00A307C9" w:rsidRDefault="00A974F3" w:rsidP="00397FB5">
      <w:pPr>
        <w:pStyle w:val="Style1"/>
      </w:pPr>
      <w:r w:rsidRPr="00F52AF0">
        <w:rPr>
          <w:rStyle w:val="Style1Char"/>
        </w:rPr>
        <w:t xml:space="preserve">Konvolučná vrstva má niekoľko parametrov, podľa ktorých si vieme </w:t>
      </w:r>
      <w:r w:rsidR="005A18CB" w:rsidRPr="00F52AF0">
        <w:rPr>
          <w:rStyle w:val="Style1Char"/>
        </w:rPr>
        <w:t>určiť</w:t>
      </w:r>
      <w:r w:rsidRPr="00F52AF0">
        <w:rPr>
          <w:rStyle w:val="Style1Char"/>
        </w:rPr>
        <w:t xml:space="preserve"> počet a rozmery </w:t>
      </w:r>
      <w:r w:rsidRPr="005A06AA">
        <w:rPr>
          <w:rStyle w:val="Style1Char"/>
          <w:i/>
          <w:iCs/>
        </w:rPr>
        <w:t>feature máp</w:t>
      </w:r>
      <w:r w:rsidR="00E53115">
        <w:rPr>
          <w:rStyle w:val="Style1Char"/>
          <w:i/>
          <w:iCs/>
        </w:rPr>
        <w:t xml:space="preserve">, </w:t>
      </w:r>
      <w:r w:rsidRPr="00F52AF0">
        <w:rPr>
          <w:rStyle w:val="Style1Char"/>
        </w:rPr>
        <w:t xml:space="preserve"> počet neu</w:t>
      </w:r>
      <w:r w:rsidR="00E53115">
        <w:rPr>
          <w:rStyle w:val="Style1Char"/>
        </w:rPr>
        <w:t xml:space="preserve">rónov a ich príslušných váh, veľkosť kroku atď. Zároveň je </w:t>
      </w:r>
      <w:r w:rsidRPr="00F52AF0">
        <w:rPr>
          <w:rStyle w:val="Style1Char"/>
        </w:rPr>
        <w:t>dôležité vedieť odhadnúť akým spôsobom sa odrazí zmena parametr</w:t>
      </w:r>
      <w:r w:rsidR="00397FB5">
        <w:rPr>
          <w:rStyle w:val="Style1Char"/>
        </w:rPr>
        <w:t>a</w:t>
      </w:r>
      <w:r w:rsidRPr="00F52AF0">
        <w:rPr>
          <w:rStyle w:val="Style1Char"/>
        </w:rPr>
        <w:t xml:space="preserve"> vo výpočtovej </w:t>
      </w:r>
      <w:r w:rsidR="00E53115">
        <w:rPr>
          <w:rStyle w:val="Style1Char"/>
        </w:rPr>
        <w:t>zložitosti siete</w:t>
      </w:r>
      <w:r w:rsidR="00E53115">
        <w:t xml:space="preserve"> a vo výslednej chybe.</w:t>
      </w:r>
    </w:p>
    <w:p w14:paraId="69BE37E7" w14:textId="77777777" w:rsidR="001E058D" w:rsidRDefault="001E058D" w:rsidP="00397FB5">
      <w:pPr>
        <w:pStyle w:val="Style1"/>
      </w:pPr>
    </w:p>
    <w:p w14:paraId="058A8834" w14:textId="77777777" w:rsidR="001E058D" w:rsidRPr="00A307C9" w:rsidRDefault="001E058D" w:rsidP="001E058D">
      <w:pPr>
        <w:pStyle w:val="Style1"/>
        <w:ind w:firstLine="0"/>
      </w:pPr>
    </w:p>
    <w:p w14:paraId="490306FA" w14:textId="383D9163" w:rsidR="009601AE" w:rsidRPr="00A72E27" w:rsidRDefault="009601AE" w:rsidP="00A72E27">
      <w:pPr>
        <w:pStyle w:val="Style1"/>
        <w:ind w:firstLine="0"/>
        <w:rPr>
          <w:b/>
          <w:bCs/>
        </w:rPr>
      </w:pPr>
      <w:r w:rsidRPr="00A72E27">
        <w:rPr>
          <w:b/>
          <w:bCs/>
        </w:rPr>
        <w:lastRenderedPageBreak/>
        <w:t>Počet filtrov</w:t>
      </w:r>
      <w:r w:rsidR="00577F30" w:rsidRPr="00A72E27">
        <w:rPr>
          <w:b/>
          <w:bCs/>
        </w:rPr>
        <w:t xml:space="preserve">, počet výstupných feature máp </w:t>
      </w:r>
      <w:r w:rsidRPr="00A72E27">
        <w:rPr>
          <w:b/>
          <w:bCs/>
        </w:rPr>
        <w:t xml:space="preserve">( K ) </w:t>
      </w:r>
    </w:p>
    <w:p w14:paraId="491A2E3E" w14:textId="5E4746AF" w:rsidR="00397FB5" w:rsidRDefault="009601AE" w:rsidP="00F52AF0">
      <w:pPr>
        <w:pStyle w:val="Style1"/>
      </w:pPr>
      <w:r w:rsidRPr="005624EA">
        <w:t>Spomínali sme, že vo vstupnej vrstve sa nem</w:t>
      </w:r>
      <w:r w:rsidR="00E53115">
        <w:t>usíme obmedziť na dvojrozmerný</w:t>
      </w:r>
      <w:r w:rsidR="00B91952">
        <w:t xml:space="preserve"> WxH</w:t>
      </w:r>
      <w:r w:rsidR="00E53115">
        <w:t xml:space="preserve"> vstup</w:t>
      </w:r>
      <w:r w:rsidRPr="005624EA">
        <w:t xml:space="preserve">. To isté platí pre konvolučnú vrstvu, kde si môžeme zvoliť </w:t>
      </w:r>
      <w:r w:rsidR="00397FB5">
        <w:t>ľubovoľný počet výstupných</w:t>
      </w:r>
      <w:r w:rsidRPr="005624EA">
        <w:t xml:space="preserve"> feature máp.</w:t>
      </w:r>
      <w:r w:rsidR="00577F30">
        <w:t xml:space="preserve"> Ich množstvo bude rovnať počtu kernelov</w:t>
      </w:r>
      <w:r w:rsidR="00397FB5">
        <w:t>. V praxi sa používajú desiatky a</w:t>
      </w:r>
      <w:r w:rsidR="00577F30">
        <w:t xml:space="preserve"> väčšinou je to</w:t>
      </w:r>
      <w:r w:rsidR="00E53115">
        <w:t>to</w:t>
      </w:r>
      <w:r w:rsidR="00577F30">
        <w:t xml:space="preserve"> číslo deliteľné dvoma alebo </w:t>
      </w:r>
      <w:r w:rsidR="00E53115">
        <w:t xml:space="preserve">je mocninou </w:t>
      </w:r>
      <w:r w:rsidR="00577F30">
        <w:t xml:space="preserve">dvojky. </w:t>
      </w:r>
    </w:p>
    <w:p w14:paraId="7DECC19F" w14:textId="7B476C57" w:rsidR="00E50028" w:rsidRPr="005624EA" w:rsidRDefault="00577F30" w:rsidP="00397FB5">
      <w:pPr>
        <w:pStyle w:val="Style1"/>
      </w:pPr>
      <w:r>
        <w:t xml:space="preserve">Aj keď neurónom je pixel na </w:t>
      </w:r>
      <w:r w:rsidRPr="00E53115">
        <w:rPr>
          <w:i/>
          <w:iCs/>
        </w:rPr>
        <w:t>feature mape</w:t>
      </w:r>
      <w:r>
        <w:t xml:space="preserve">, toto nastavenie môžeme chápať ako analógiu počtu neurónov v skrytej vrstve pri plne prepojených sieťach. Ak by sme chceli dosiahnuť vyššiu komplexitu a potenciálne </w:t>
      </w:r>
      <w:r w:rsidR="00E53115">
        <w:t>lepší výsledok</w:t>
      </w:r>
      <w:r w:rsidR="00397FB5">
        <w:t xml:space="preserve"> </w:t>
      </w:r>
      <w:r>
        <w:t>v obyčajnej sieti</w:t>
      </w:r>
      <w:r w:rsidR="00E53115">
        <w:t>, museli by sme zväčšovať</w:t>
      </w:r>
      <w:r>
        <w:t xml:space="preserve"> počet neurónov v skrytých vrstvách. Tu isté budeme dosiahneme zvyšovaním tohto parametra.</w:t>
      </w:r>
      <w:sdt>
        <w:sdtPr>
          <w:id w:val="-2017524754"/>
          <w:citation/>
        </w:sdtPr>
        <w:sdtEndPr/>
        <w:sdtContent>
          <w:r w:rsidR="006D0987">
            <w:fldChar w:fldCharType="begin"/>
          </w:r>
          <w:r w:rsidR="006D0987">
            <w:instrText xml:space="preserve"> CITATION kar14 \l 1051 </w:instrText>
          </w:r>
          <w:r w:rsidR="006D0987">
            <w:fldChar w:fldCharType="separate"/>
          </w:r>
          <w:r w:rsidR="00BA7820">
            <w:rPr>
              <w:noProof/>
            </w:rPr>
            <w:t xml:space="preserve"> [4]</w:t>
          </w:r>
          <w:r w:rsidR="006D0987">
            <w:fldChar w:fldCharType="end"/>
          </w:r>
        </w:sdtContent>
      </w:sdt>
    </w:p>
    <w:p w14:paraId="7ECCF695" w14:textId="77777777" w:rsidR="00E50028" w:rsidRPr="00A72E27" w:rsidRDefault="00A974F3" w:rsidP="00A72E27">
      <w:pPr>
        <w:pStyle w:val="Style1"/>
        <w:ind w:firstLine="0"/>
        <w:rPr>
          <w:b/>
          <w:bCs/>
        </w:rPr>
      </w:pPr>
      <w:r w:rsidRPr="00A72E27">
        <w:rPr>
          <w:b/>
          <w:bCs/>
        </w:rPr>
        <w:t>Rozmery filtra ( F )</w:t>
      </w:r>
    </w:p>
    <w:p w14:paraId="1C93DF6D" w14:textId="0D344277" w:rsidR="00AB7458" w:rsidRPr="00397FB5" w:rsidRDefault="007A3A62" w:rsidP="00397FB5">
      <w:pPr>
        <w:pStyle w:val="Style1"/>
      </w:pPr>
      <w:r>
        <w:t xml:space="preserve">Definuje šírku a </w:t>
      </w:r>
      <w:r w:rsidR="00A974F3" w:rsidRPr="005624EA">
        <w:t>výšku filtra.</w:t>
      </w:r>
      <w:r>
        <w:t xml:space="preserve"> </w:t>
      </w:r>
      <w:r w:rsidR="00A974F3" w:rsidRPr="005624EA">
        <w:t xml:space="preserve"> </w:t>
      </w:r>
      <w:r w:rsidR="00397FB5">
        <w:t>Najčastejšie sa používa štvorcový filter a jeho tretí rozmer by mal</w:t>
      </w:r>
      <w:r w:rsidR="00A974F3" w:rsidRPr="005624EA">
        <w:t xml:space="preserve"> </w:t>
      </w:r>
      <w:r>
        <w:t xml:space="preserve">zodpovedať </w:t>
      </w:r>
      <w:r w:rsidR="00397FB5">
        <w:t>počtu kanálov vstupného obrázka</w:t>
      </w:r>
      <w:r>
        <w:t>. Napríklad</w:t>
      </w:r>
      <w:r w:rsidR="00A974F3" w:rsidRPr="005624EA">
        <w:t xml:space="preserve"> pre RGB obrázok </w:t>
      </w:r>
      <w:r>
        <w:t xml:space="preserve">by mal filter </w:t>
      </w:r>
      <w:r w:rsidR="00A974F3" w:rsidRPr="005624EA">
        <w:t>rozmery FxFx3</w:t>
      </w:r>
    </w:p>
    <w:p w14:paraId="6FEF1B48" w14:textId="77777777" w:rsidR="00AB7458" w:rsidRPr="005624EA" w:rsidRDefault="00AB7458" w:rsidP="00F52AF0">
      <w:pPr>
        <w:pStyle w:val="Style1"/>
        <w:ind w:firstLine="0"/>
      </w:pPr>
      <w:r w:rsidRPr="005624EA">
        <w:rPr>
          <w:b/>
          <w:bCs/>
        </w:rPr>
        <w:t>Veľkosť kroku(stride - S)</w:t>
      </w:r>
    </w:p>
    <w:p w14:paraId="42F68C52" w14:textId="7ED52331" w:rsidR="00AB7458" w:rsidRDefault="00AB7458" w:rsidP="00F52AF0">
      <w:pPr>
        <w:pStyle w:val="Style1"/>
      </w:pPr>
      <w:r w:rsidRPr="005624EA">
        <w:t>De</w:t>
      </w:r>
      <w:r w:rsidR="00177F5C">
        <w:t>finuje o koľko pixelov sa bude</w:t>
      </w:r>
      <w:r w:rsidRPr="005624EA">
        <w:t xml:space="preserve"> posúvať filter počas dopredného šírenia. Napríklad ak je krok rovný 2, stredy receptívnych polí</w:t>
      </w:r>
      <w:r w:rsidR="00E53115">
        <w:t xml:space="preserve"> budú [1,1], </w:t>
      </w:r>
      <w:r w:rsidRPr="005624EA">
        <w:t>[3,1]</w:t>
      </w:r>
      <w:r w:rsidR="00E53115">
        <w:t>,</w:t>
      </w:r>
      <w:r w:rsidRPr="005624EA">
        <w:t xml:space="preserve"> [5,1] atď. Platí, že čím </w:t>
      </w:r>
      <w:r>
        <w:t>menší</w:t>
      </w:r>
      <w:r w:rsidRPr="005624EA">
        <w:t xml:space="preserve"> je krok, tým je </w:t>
      </w:r>
      <w:r w:rsidR="00177F5C" w:rsidRPr="005624EA">
        <w:t xml:space="preserve">feature mapa </w:t>
      </w:r>
      <w:r w:rsidR="00177F5C">
        <w:t xml:space="preserve">väčšia, čo spôsobí, že máme </w:t>
      </w:r>
      <w:r w:rsidR="00177F5C" w:rsidRPr="005624EA">
        <w:t xml:space="preserve">viac neurónov </w:t>
      </w:r>
      <w:r w:rsidR="00177F5C">
        <w:t xml:space="preserve">a </w:t>
      </w:r>
      <w:r w:rsidR="00E53115">
        <w:t xml:space="preserve">trénovanie </w:t>
      </w:r>
      <w:r w:rsidR="00177F5C">
        <w:t>sa predĺži</w:t>
      </w:r>
      <w:r w:rsidRPr="005624EA">
        <w:t>.</w:t>
      </w:r>
      <w:r w:rsidR="007A3A62">
        <w:t xml:space="preserve"> </w:t>
      </w:r>
      <w:r w:rsidR="00E53115">
        <w:t>Naopak s</w:t>
      </w:r>
      <w:r w:rsidR="007A3A62">
        <w:t>o zväčšovaním veľkosti kroku stráca</w:t>
      </w:r>
      <w:r w:rsidR="00E53115">
        <w:t>me</w:t>
      </w:r>
      <w:r w:rsidR="007A3A62">
        <w:t xml:space="preserve"> informácia zo vstupu a dôsledkom môže byť nižšia presnosť algoritmu.</w:t>
      </w:r>
    </w:p>
    <w:p w14:paraId="077206AD" w14:textId="20A61C3D" w:rsidR="00E50028" w:rsidRPr="005624EA" w:rsidRDefault="007A3A62" w:rsidP="00CB0A48">
      <w:pPr>
        <w:pStyle w:val="Style1"/>
      </w:pPr>
      <w:r>
        <w:t>Dôležité pre nastavenie kroku je, aby výraz</w:t>
      </w:r>
      <w:r w:rsidR="00B91952">
        <w:t>y</w:t>
      </w:r>
      <w:r w:rsidR="00F52AF0">
        <w:t xml:space="preserve"> </w:t>
      </w:r>
      <m:oMath>
        <m:d>
          <m:dPr>
            <m:ctrlPr>
              <w:rPr>
                <w:rFonts w:ascii="Cambria Math" w:hAnsi="Cambria Math"/>
              </w:rPr>
            </m:ctrlPr>
          </m:dPr>
          <m:e>
            <m:f>
              <m:fPr>
                <m:ctrlPr>
                  <w:rPr>
                    <w:rFonts w:ascii="Cambria Math" w:hAnsi="Cambria Math"/>
                  </w:rPr>
                </m:ctrlPr>
              </m:fPr>
              <m:num>
                <m:r>
                  <m:rPr>
                    <m:sty m:val="p"/>
                  </m:rPr>
                  <w:rPr>
                    <w:rFonts w:ascii="Cambria Math" w:hAnsi="Cambria Math"/>
                  </w:rPr>
                  <m:t>W – F + 2P</m:t>
                </m:r>
              </m:num>
              <m:den>
                <m:r>
                  <m:rPr>
                    <m:sty m:val="p"/>
                  </m:rPr>
                  <w:rPr>
                    <w:rFonts w:ascii="Cambria Math" w:hAnsi="Cambria Math"/>
                  </w:rPr>
                  <m:t xml:space="preserve">S </m:t>
                </m:r>
              </m:den>
            </m:f>
            <m:r>
              <m:rPr>
                <m:sty m:val="p"/>
              </m:rPr>
              <w:rPr>
                <w:rFonts w:ascii="Cambria Math" w:hAnsi="Cambria Math"/>
              </w:rPr>
              <m:t>+1</m:t>
            </m:r>
          </m:e>
        </m:d>
      </m:oMath>
      <w:r w:rsidR="00F52AF0">
        <w:t xml:space="preserve"> a </w:t>
      </w:r>
      <m:oMath>
        <m:d>
          <m:dPr>
            <m:ctrlPr>
              <w:rPr>
                <w:rFonts w:ascii="Cambria Math" w:hAnsi="Cambria Math"/>
              </w:rPr>
            </m:ctrlPr>
          </m:dPr>
          <m:e>
            <m:f>
              <m:fPr>
                <m:ctrlPr>
                  <w:rPr>
                    <w:rFonts w:ascii="Cambria Math" w:hAnsi="Cambria Math"/>
                  </w:rPr>
                </m:ctrlPr>
              </m:fPr>
              <m:num>
                <m:r>
                  <m:rPr>
                    <m:sty m:val="p"/>
                  </m:rPr>
                  <w:rPr>
                    <w:rFonts w:ascii="Cambria Math" w:hAnsi="Cambria Math"/>
                  </w:rPr>
                  <m:t>H – F + 2P</m:t>
                </m:r>
              </m:num>
              <m:den>
                <m:r>
                  <m:rPr>
                    <m:sty m:val="p"/>
                  </m:rPr>
                  <w:rPr>
                    <w:rFonts w:ascii="Cambria Math" w:hAnsi="Cambria Math"/>
                  </w:rPr>
                  <m:t xml:space="preserve">S </m:t>
                </m:r>
              </m:den>
            </m:f>
            <m:r>
              <m:rPr>
                <m:sty m:val="p"/>
              </m:rPr>
              <w:rPr>
                <w:rFonts w:ascii="Cambria Math" w:hAnsi="Cambria Math"/>
              </w:rPr>
              <m:t>+1</m:t>
            </m:r>
          </m:e>
        </m:d>
      </m:oMath>
      <w:r w:rsidR="00F52AF0">
        <w:t xml:space="preserve"> </w:t>
      </w:r>
      <w:r w:rsidR="00B91952">
        <w:t>boli celé čísla. Ak</w:t>
      </w:r>
      <w:r w:rsidR="004B6EE7">
        <w:t xml:space="preserve"> toto</w:t>
      </w:r>
      <w:r w:rsidR="00B91952">
        <w:t xml:space="preserve"> neplatí, nastavili sme </w:t>
      </w:r>
      <w:r w:rsidR="00177F5C">
        <w:t xml:space="preserve">tento parameter nesprávne </w:t>
      </w:r>
      <w:r w:rsidR="00B91952">
        <w:t xml:space="preserve">a nie sme schopní napasovať filter do vstupu. </w:t>
      </w:r>
      <w:sdt>
        <w:sdtPr>
          <w:id w:val="-646432469"/>
          <w:citation/>
        </w:sdtPr>
        <w:sdtEndPr/>
        <w:sdtContent>
          <w:r w:rsidR="00B91952">
            <w:fldChar w:fldCharType="begin"/>
          </w:r>
          <w:r w:rsidR="00B91952">
            <w:instrText xml:space="preserve"> CITATION kar14 \l 1051 </w:instrText>
          </w:r>
          <w:r w:rsidR="00B91952">
            <w:fldChar w:fldCharType="separate"/>
          </w:r>
          <w:r w:rsidR="00BA7820">
            <w:rPr>
              <w:noProof/>
            </w:rPr>
            <w:t>[4]</w:t>
          </w:r>
          <w:r w:rsidR="00B91952">
            <w:fldChar w:fldCharType="end"/>
          </w:r>
        </w:sdtContent>
      </w:sdt>
    </w:p>
    <w:p w14:paraId="3C76C901" w14:textId="77777777" w:rsidR="00E50028" w:rsidRPr="005624EA" w:rsidRDefault="009601AE" w:rsidP="00F52AF0">
      <w:pPr>
        <w:pStyle w:val="Style1"/>
        <w:ind w:firstLine="0"/>
      </w:pPr>
      <w:r w:rsidRPr="005624EA">
        <w:rPr>
          <w:b/>
          <w:bCs/>
        </w:rPr>
        <w:t>Zarovna</w:t>
      </w:r>
      <w:r w:rsidR="00A974F3" w:rsidRPr="005624EA">
        <w:rPr>
          <w:b/>
          <w:bCs/>
        </w:rPr>
        <w:t>nie (</w:t>
      </w:r>
      <w:r w:rsidR="00B91952">
        <w:rPr>
          <w:b/>
          <w:bCs/>
        </w:rPr>
        <w:t xml:space="preserve"> zero-</w:t>
      </w:r>
      <w:r w:rsidR="00A974F3" w:rsidRPr="005624EA">
        <w:rPr>
          <w:b/>
          <w:bCs/>
        </w:rPr>
        <w:t>padding - P )</w:t>
      </w:r>
    </w:p>
    <w:p w14:paraId="340A0102" w14:textId="26BA7D39" w:rsidR="00250A93" w:rsidRDefault="00B91952" w:rsidP="00CB0A48">
      <w:pPr>
        <w:pStyle w:val="Style1"/>
      </w:pPr>
      <w:r w:rsidRPr="00CB0A48">
        <w:t>Obaľuje vstupný obrázok ( alebo v hlbšíc</w:t>
      </w:r>
      <w:r w:rsidR="00706D6C" w:rsidRPr="00CB0A48">
        <w:t>h vrstvách feature mapu ) pixel</w:t>
      </w:r>
      <w:r w:rsidRPr="00CB0A48">
        <w:t xml:space="preserve">mi s nulovými hodnotami. </w:t>
      </w:r>
      <w:r w:rsidR="000A6696" w:rsidRPr="00CB0A48">
        <w:t xml:space="preserve">Umožňuje </w:t>
      </w:r>
      <w:r w:rsidRPr="00CB0A48">
        <w:t xml:space="preserve">nám </w:t>
      </w:r>
      <w:r w:rsidR="000A6696" w:rsidRPr="00CB0A48">
        <w:t xml:space="preserve">kontrolovať veľkosť výstupných feature máp. </w:t>
      </w:r>
      <w:r w:rsidR="004B6EE7">
        <w:t xml:space="preserve">Tzv. </w:t>
      </w:r>
      <w:r w:rsidR="00397FB5" w:rsidRPr="00416794">
        <w:rPr>
          <w:i/>
          <w:iCs/>
        </w:rPr>
        <w:t>z</w:t>
      </w:r>
      <w:r w:rsidR="000A6696" w:rsidRPr="00416794">
        <w:rPr>
          <w:i/>
          <w:iCs/>
        </w:rPr>
        <w:t>ero-padding</w:t>
      </w:r>
      <w:r w:rsidR="000A6696" w:rsidRPr="00CB0A48">
        <w:t xml:space="preserve"> použijeme </w:t>
      </w:r>
      <w:r w:rsidR="00416794" w:rsidRPr="00CB0A48">
        <w:t xml:space="preserve">napríklad </w:t>
      </w:r>
      <w:r w:rsidR="000A6696" w:rsidRPr="00CB0A48">
        <w:t>v prípade, že chceme, aby sa veľkosti vstupu a výstupu rovnali.</w:t>
      </w:r>
    </w:p>
    <w:p w14:paraId="14B272B8" w14:textId="77777777" w:rsidR="001E058D" w:rsidRDefault="001E058D" w:rsidP="00CB0A48">
      <w:pPr>
        <w:pStyle w:val="Style1"/>
      </w:pPr>
    </w:p>
    <w:p w14:paraId="1CE7C00F" w14:textId="77777777" w:rsidR="001E058D" w:rsidRPr="00CB0A48" w:rsidRDefault="001E058D" w:rsidP="00CB0A48">
      <w:pPr>
        <w:pStyle w:val="Style1"/>
      </w:pPr>
    </w:p>
    <w:p w14:paraId="7ED574CD" w14:textId="5A9D24F0" w:rsidR="00694D51" w:rsidRPr="005624EA" w:rsidRDefault="000A38D9" w:rsidP="00F52AF0">
      <w:pPr>
        <w:pStyle w:val="Style1"/>
        <w:ind w:firstLine="0"/>
      </w:pPr>
      <w:r>
        <w:rPr>
          <w:b/>
          <w:bCs/>
        </w:rPr>
        <w:lastRenderedPageBreak/>
        <w:t>Grupovanie</w:t>
      </w:r>
      <w:r w:rsidR="002E2ACB">
        <w:rPr>
          <w:b/>
          <w:bCs/>
        </w:rPr>
        <w:t xml:space="preserve"> </w:t>
      </w:r>
      <w:r w:rsidR="00250A93">
        <w:rPr>
          <w:b/>
          <w:bCs/>
        </w:rPr>
        <w:t xml:space="preserve">( G ) </w:t>
      </w:r>
    </w:p>
    <w:p w14:paraId="5DEEDCD3" w14:textId="0664611A" w:rsidR="00250A93" w:rsidRPr="00CB0A48" w:rsidRDefault="00416FB4" w:rsidP="00CB0A48">
      <w:pPr>
        <w:pStyle w:val="Style1"/>
      </w:pPr>
      <w:r w:rsidRPr="00CB0A48">
        <w:t xml:space="preserve">Ak je </w:t>
      </w:r>
      <w:r w:rsidR="00062FAC" w:rsidRPr="00062FAC">
        <w:rPr>
          <w:i/>
          <w:iCs/>
        </w:rPr>
        <w:t>G</w:t>
      </w:r>
      <w:r w:rsidRPr="00062FAC">
        <w:rPr>
          <w:i/>
          <w:iCs/>
        </w:rPr>
        <w:t xml:space="preserve"> &gt; 1</w:t>
      </w:r>
      <w:r w:rsidR="00250A93" w:rsidRPr="00CB0A48">
        <w:t>, obmedzíme konektivitu len na podmnožinu výstupu. Vstupné a výstupné neurónu budú rozdelené do G skupín a  i-ty  neurón vo vstupnej vrstve bude spojený s i-</w:t>
      </w:r>
      <w:r w:rsidR="00F15D32">
        <w:t>ty</w:t>
      </w:r>
      <w:r w:rsidR="00F15D32" w:rsidRPr="00CB0A48">
        <w:t>m</w:t>
      </w:r>
      <w:r w:rsidR="00250A93" w:rsidRPr="00CB0A48">
        <w:t xml:space="preserve"> neurónom vo výstupnej. Opäť týmto zmenšujeme počet parametrov</w:t>
      </w:r>
      <w:r w:rsidR="00C431B9" w:rsidRPr="00CB0A48">
        <w:t xml:space="preserve"> a teda aj komplexitu siete</w:t>
      </w:r>
      <w:sdt>
        <w:sdtPr>
          <w:id w:val="-1311699514"/>
          <w:citation/>
        </w:sdtPr>
        <w:sdtEndPr/>
        <w:sdtContent>
          <w:r w:rsidR="00250A93" w:rsidRPr="00CB0A48">
            <w:fldChar w:fldCharType="begin"/>
          </w:r>
          <w:r w:rsidR="00250A93" w:rsidRPr="00CB0A48">
            <w:instrText xml:space="preserve"> CITATION Jia14 \l 1051 </w:instrText>
          </w:r>
          <w:r w:rsidR="00250A93" w:rsidRPr="00CB0A48">
            <w:fldChar w:fldCharType="separate"/>
          </w:r>
          <w:r w:rsidR="00BA7820">
            <w:rPr>
              <w:noProof/>
            </w:rPr>
            <w:t xml:space="preserve"> [6]</w:t>
          </w:r>
          <w:r w:rsidR="00250A93" w:rsidRPr="00CB0A48">
            <w:fldChar w:fldCharType="end"/>
          </w:r>
        </w:sdtContent>
      </w:sdt>
    </w:p>
    <w:p w14:paraId="2F9A6A56" w14:textId="77777777" w:rsidR="00694D51" w:rsidRPr="005624EA" w:rsidRDefault="002E2ACB" w:rsidP="00F52AF0">
      <w:pPr>
        <w:pStyle w:val="Style1"/>
        <w:ind w:firstLine="0"/>
        <w:rPr>
          <w:b/>
          <w:bCs/>
        </w:rPr>
      </w:pPr>
      <w:r>
        <w:rPr>
          <w:b/>
          <w:bCs/>
        </w:rPr>
        <w:t>Váhový</w:t>
      </w:r>
      <w:r w:rsidR="00A307C9">
        <w:rPr>
          <w:b/>
          <w:bCs/>
        </w:rPr>
        <w:t xml:space="preserve"> a bias</w:t>
      </w:r>
      <w:r w:rsidR="009E500C" w:rsidRPr="005624EA">
        <w:rPr>
          <w:b/>
          <w:bCs/>
        </w:rPr>
        <w:t xml:space="preserve"> filter</w:t>
      </w:r>
      <w:r w:rsidR="00694D51" w:rsidRPr="005624EA">
        <w:rPr>
          <w:b/>
          <w:bCs/>
        </w:rPr>
        <w:t xml:space="preserve"> (</w:t>
      </w:r>
      <w:r w:rsidR="00A307C9">
        <w:rPr>
          <w:b/>
          <w:bCs/>
        </w:rPr>
        <w:t xml:space="preserve"> </w:t>
      </w:r>
      <w:r w:rsidR="00C431B9">
        <w:rPr>
          <w:b/>
          <w:bCs/>
        </w:rPr>
        <w:t xml:space="preserve">caffe </w:t>
      </w:r>
      <w:r w:rsidR="00694D51" w:rsidRPr="005624EA">
        <w:rPr>
          <w:b/>
          <w:bCs/>
        </w:rPr>
        <w:t>)</w:t>
      </w:r>
    </w:p>
    <w:p w14:paraId="3BB4BD47" w14:textId="1FE20753" w:rsidR="00056A2B" w:rsidRPr="00062FAC" w:rsidRDefault="00C431B9" w:rsidP="00062FAC">
      <w:pPr>
        <w:pStyle w:val="Style1"/>
      </w:pPr>
      <w:r w:rsidRPr="00CB0A48">
        <w:t xml:space="preserve">Určuje ako na začiatku trénovania inicializovať váhy </w:t>
      </w:r>
      <w:r w:rsidR="00A307C9" w:rsidRPr="00CB0A48">
        <w:t xml:space="preserve">a výchylky </w:t>
      </w:r>
      <w:r w:rsidRPr="00CB0A48">
        <w:t xml:space="preserve">kernelov. </w:t>
      </w:r>
      <w:r w:rsidR="00A307C9" w:rsidRPr="00CB0A48">
        <w:t xml:space="preserve"> Napríklad môžeme zvoliť gaussovskú distribúciu</w:t>
      </w:r>
    </w:p>
    <w:p w14:paraId="1FCE11E1" w14:textId="77777777" w:rsidR="00416FB4" w:rsidRPr="00416FB4" w:rsidRDefault="00C431B9" w:rsidP="00F52AF0">
      <w:pPr>
        <w:pStyle w:val="Style1"/>
        <w:ind w:firstLine="0"/>
        <w:rPr>
          <w:b/>
        </w:rPr>
      </w:pPr>
      <w:r>
        <w:rPr>
          <w:b/>
        </w:rPr>
        <w:t>Veľkosť výstupnej feature mapy</w:t>
      </w:r>
    </w:p>
    <w:p w14:paraId="3F90AA59" w14:textId="77777777" w:rsidR="00E50028" w:rsidRPr="00657910" w:rsidRDefault="00C20513" w:rsidP="00F52AF0">
      <w:pPr>
        <w:pStyle w:val="Style1"/>
      </w:pPr>
      <w:r>
        <w:t xml:space="preserve">Ak má </w:t>
      </w:r>
      <w:r w:rsidR="00A974F3" w:rsidRPr="005624EA">
        <w:t xml:space="preserve">vstupná </w:t>
      </w:r>
      <w:r w:rsidR="00A974F3" w:rsidRPr="00657910">
        <w:t xml:space="preserve">vrstva rozmery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x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 D</m:t>
            </m:r>
          </m:e>
          <m:sub>
            <m:r>
              <w:rPr>
                <w:rFonts w:ascii="Cambria Math" w:hAnsi="Cambria Math"/>
              </w:rPr>
              <m:t>1</m:t>
            </m:r>
          </m:sub>
        </m:sSub>
      </m:oMath>
      <w:r w:rsidR="00A974F3" w:rsidRPr="00657910">
        <w:t xml:space="preserve">. </w:t>
      </w:r>
      <w:r w:rsidR="00F52AF0" w:rsidRPr="005624EA">
        <w:t xml:space="preserve">Celkový počet váh bude potom </w:t>
      </w:r>
      <m:oMath>
        <m:r>
          <w:rPr>
            <w:rFonts w:ascii="Cambria Math" w:hAnsi="Cambria Math"/>
          </w:rPr>
          <m:t>(F∙F∙</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+1) ⋅K</m:t>
        </m:r>
      </m:oMath>
      <w:r w:rsidR="00F52AF0" w:rsidRPr="005624EA">
        <w:t>. Plus jedna kvôli výchylkám</w:t>
      </w:r>
      <w:r w:rsidR="00F52AF0" w:rsidRPr="00657910">
        <w:t xml:space="preserve"> </w:t>
      </w:r>
      <w:r w:rsidR="00F52AF0">
        <w:t xml:space="preserve">a </w:t>
      </w:r>
      <w:r w:rsidR="00A974F3" w:rsidRPr="00657910">
        <w:rPr>
          <w:i/>
          <w:iCs/>
        </w:rPr>
        <w:t>feature mapa</w:t>
      </w:r>
      <w:r w:rsidR="00A974F3" w:rsidRPr="00657910">
        <w:t xml:space="preserve"> bude mať rozmery</w:t>
      </w:r>
      <w:r w:rsidR="00F52AF0">
        <w:t xml:space="preserve"> : </w:t>
      </w:r>
    </w:p>
    <w:p w14:paraId="2BE3E85B" w14:textId="77777777" w:rsidR="00EC7D35" w:rsidRPr="00657910" w:rsidRDefault="00E05113" w:rsidP="00EC7D35">
      <w:pPr>
        <w:pStyle w:val="Standard"/>
        <w:spacing w:line="360" w:lineRule="auto"/>
        <w:ind w:left="2880" w:firstLine="720"/>
        <w:jc w:val="both"/>
        <w:rPr>
          <w:sz w:val="24"/>
          <w:szCs w:val="24"/>
        </w:rPr>
      </w:pPr>
      <m:oMathPara>
        <m:oMathParaPr>
          <m:jc m:val="left"/>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f>
            <m:fPr>
              <m:ctrlPr>
                <w:rPr>
                  <w:rFonts w:ascii="Cambria Math" w:hAnsi="Cambria Math"/>
                  <w:i/>
                  <w:sz w:val="24"/>
                  <w:szCs w:val="24"/>
                </w:rPr>
              </m:ctrlPr>
            </m:fPr>
            <m:num>
              <m:d>
                <m:dPr>
                  <m:ctrlPr>
                    <w:rPr>
                      <w:rFonts w:ascii="Cambria Math" w:hAnsi="Cambria Math"/>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-F+2P</m:t>
                  </m:r>
                </m:e>
              </m:d>
            </m:num>
            <m:den>
              <m:r>
                <w:rPr>
                  <w:rFonts w:ascii="Cambria Math" w:hAnsi="Cambria Math"/>
                  <w:sz w:val="24"/>
                  <w:szCs w:val="24"/>
                </w:rPr>
                <m:t>S</m:t>
              </m:r>
            </m:den>
          </m:f>
          <m:r>
            <w:rPr>
              <w:rFonts w:ascii="Cambria Math" w:hAnsi="Cambria Math"/>
              <w:sz w:val="24"/>
              <w:szCs w:val="24"/>
            </w:rPr>
            <m:t>+1</m:t>
          </m:r>
        </m:oMath>
      </m:oMathPara>
    </w:p>
    <w:p w14:paraId="6155C499" w14:textId="77777777" w:rsidR="00056A2B" w:rsidRPr="00657910" w:rsidRDefault="00EC7D35" w:rsidP="00056A2B">
      <w:pPr>
        <w:pStyle w:val="Standard"/>
        <w:spacing w:line="360" w:lineRule="auto"/>
        <w:jc w:val="both"/>
        <w:rPr>
          <w:sz w:val="24"/>
          <w:szCs w:val="24"/>
        </w:rPr>
      </w:pPr>
      <w:r w:rsidRPr="00657910">
        <w:rPr>
          <w:sz w:val="24"/>
          <w:szCs w:val="24"/>
        </w:rPr>
        <w:tab/>
      </w:r>
      <w:r w:rsidRPr="00657910">
        <w:rPr>
          <w:sz w:val="24"/>
          <w:szCs w:val="24"/>
        </w:rPr>
        <w:tab/>
      </w:r>
      <w:r w:rsidRPr="00657910">
        <w:rPr>
          <w:sz w:val="24"/>
          <w:szCs w:val="24"/>
        </w:rPr>
        <w:tab/>
      </w:r>
      <w:r w:rsidRPr="00657910">
        <w:rPr>
          <w:sz w:val="24"/>
          <w:szCs w:val="24"/>
        </w:rPr>
        <w:tab/>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f>
          <m:fPr>
            <m:ctrlPr>
              <w:rPr>
                <w:rFonts w:ascii="Cambria Math" w:hAnsi="Cambria Math"/>
                <w:i/>
                <w:sz w:val="24"/>
                <w:szCs w:val="24"/>
              </w:rPr>
            </m:ctrlPr>
          </m:fPr>
          <m:num>
            <m:d>
              <m:dPr>
                <m:ctrlPr>
                  <w:rPr>
                    <w:rFonts w:ascii="Cambria Math" w:hAnsi="Cambria Math"/>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-F+2P</m:t>
                </m:r>
              </m:e>
            </m:d>
          </m:num>
          <m:den>
            <m:r>
              <w:rPr>
                <w:rFonts w:ascii="Cambria Math" w:hAnsi="Cambria Math"/>
                <w:sz w:val="24"/>
                <w:szCs w:val="24"/>
              </w:rPr>
              <m:t>S</m:t>
            </m:r>
          </m:den>
        </m:f>
        <m:r>
          <w:rPr>
            <w:rFonts w:ascii="Cambria Math" w:hAnsi="Cambria Math"/>
            <w:sz w:val="24"/>
            <w:szCs w:val="24"/>
          </w:rPr>
          <m:t>+1</m:t>
        </m:r>
      </m:oMath>
    </w:p>
    <w:p w14:paraId="3263FDBF" w14:textId="77777777" w:rsidR="007E3B7C" w:rsidRPr="00657910" w:rsidRDefault="00E05113" w:rsidP="00056A2B">
      <w:pPr>
        <w:pStyle w:val="Standard"/>
        <w:spacing w:line="360" w:lineRule="auto"/>
        <w:ind w:left="2880" w:firstLine="720"/>
        <w:jc w:val="both"/>
        <w:rPr>
          <w:sz w:val="24"/>
          <w:szCs w:val="24"/>
        </w:rPr>
      </w:pPr>
      <m:oMathPara>
        <m:oMathParaPr>
          <m:jc m:val="left"/>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r>
            <w:rPr>
              <w:rFonts w:ascii="Cambria Math" w:hAnsi="Cambria Math"/>
              <w:sz w:val="24"/>
              <w:szCs w:val="24"/>
            </w:rPr>
            <m:t>K</m:t>
          </m:r>
        </m:oMath>
      </m:oMathPara>
    </w:p>
    <w:p w14:paraId="410A4BE6" w14:textId="77777777" w:rsidR="00E50028" w:rsidRPr="005624EA" w:rsidRDefault="00E50028" w:rsidP="00CB62E3">
      <w:pPr>
        <w:pStyle w:val="Standard"/>
        <w:spacing w:line="360" w:lineRule="auto"/>
        <w:jc w:val="both"/>
        <w:rPr>
          <w:rFonts w:ascii="Times New Roman" w:eastAsia="Times New Roman" w:hAnsi="Times New Roman" w:cs="Times New Roman"/>
          <w:sz w:val="24"/>
          <w:szCs w:val="24"/>
        </w:rPr>
      </w:pPr>
    </w:p>
    <w:p w14:paraId="430E8348" w14:textId="77777777" w:rsidR="004F6288" w:rsidRDefault="00EC6E61" w:rsidP="004F6288">
      <w:pPr>
        <w:pStyle w:val="Heading4"/>
      </w:pPr>
      <w:r>
        <w:t>Spätná</w:t>
      </w:r>
      <w:r w:rsidR="00C20513">
        <w:t xml:space="preserve"> </w:t>
      </w:r>
      <w:r>
        <w:t>propagácia</w:t>
      </w:r>
      <w:r w:rsidR="00C20513">
        <w:t xml:space="preserve"> chyby</w:t>
      </w:r>
    </w:p>
    <w:p w14:paraId="1ECF3AFF" w14:textId="77777777" w:rsidR="00657910" w:rsidRPr="00657910" w:rsidRDefault="00657910" w:rsidP="00F52AF0">
      <w:pPr>
        <w:pStyle w:val="Style1"/>
      </w:pPr>
      <w:r w:rsidRPr="00657910">
        <w:t xml:space="preserve">Z predpisu pre dopredné šírenie si chceme odvodiť  presne ako v plne prepojenej sieti gradient chyby </w:t>
      </w:r>
      <m:oMath>
        <m:f>
          <m:fPr>
            <m:ctrlPr>
              <w:rPr>
                <w:rFonts w:ascii="Cambria Math" w:hAnsi="Cambria Math"/>
                <w:i/>
              </w:rPr>
            </m:ctrlPr>
          </m:fPr>
          <m:num>
            <m:r>
              <w:rPr>
                <w:rFonts w:ascii="Cambria Math" w:hAnsi="Cambria Math"/>
              </w:rPr>
              <m:t xml:space="preserve">∂E     </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ab</m:t>
                </m:r>
              </m:sub>
            </m:sSub>
          </m:den>
        </m:f>
      </m:oMath>
      <w:r>
        <w:t>, pričom poznáme hodnoty E na konvolučnej vrstve.</w:t>
      </w:r>
      <w:sdt>
        <w:sdtPr>
          <w:id w:val="1370190424"/>
          <w:citation/>
        </w:sdtPr>
        <w:sdtEndPr/>
        <w:sdtContent>
          <w:r w:rsidR="00A42089">
            <w:fldChar w:fldCharType="begin"/>
          </w:r>
          <w:r w:rsidR="00A42089">
            <w:instrText xml:space="preserve"> CITATION And14 \l 1051 </w:instrText>
          </w:r>
          <w:r w:rsidR="00A42089">
            <w:fldChar w:fldCharType="separate"/>
          </w:r>
          <w:r w:rsidR="00BA7820">
            <w:rPr>
              <w:noProof/>
            </w:rPr>
            <w:t xml:space="preserve"> [2]</w:t>
          </w:r>
          <w:r w:rsidR="00A42089">
            <w:fldChar w:fldCharType="end"/>
          </w:r>
        </w:sdtContent>
      </w:sdt>
    </w:p>
    <w:p w14:paraId="0F171A50" w14:textId="77777777" w:rsidR="004F6288" w:rsidRPr="00657910" w:rsidRDefault="00E05113" w:rsidP="004F6288">
      <w:pPr>
        <w:rPr>
          <w:sz w:val="24"/>
          <w:szCs w:val="24"/>
        </w:rPr>
      </w:pPr>
      <m:oMathPara>
        <m:oMathParaPr>
          <m:jc m:val="center"/>
        </m:oMathParaPr>
        <m:oMath>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a=0</m:t>
              </m:r>
            </m:sub>
            <m:sup>
              <m:r>
                <w:rPr>
                  <w:rFonts w:ascii="Cambria Math" w:hAnsi="Cambria Math"/>
                  <w:sz w:val="24"/>
                  <w:szCs w:val="24"/>
                </w:rPr>
                <m:t>F-1</m:t>
              </m:r>
            </m:sup>
            <m:e>
              <m:nary>
                <m:naryPr>
                  <m:chr m:val="∑"/>
                  <m:limLoc m:val="undOvr"/>
                  <m:ctrlPr>
                    <w:rPr>
                      <w:rFonts w:ascii="Cambria Math" w:hAnsi="Cambria Math"/>
                      <w:i/>
                      <w:sz w:val="24"/>
                      <w:szCs w:val="24"/>
                    </w:rPr>
                  </m:ctrlPr>
                </m:naryPr>
                <m:sub>
                  <m:r>
                    <w:rPr>
                      <w:rFonts w:ascii="Cambria Math" w:hAnsi="Cambria Math"/>
                      <w:sz w:val="24"/>
                      <w:szCs w:val="24"/>
                    </w:rPr>
                    <m:t>b=0</m:t>
                  </m:r>
                </m:sub>
                <m:sup>
                  <m:r>
                    <w:rPr>
                      <w:rFonts w:ascii="Cambria Math" w:hAnsi="Cambria Math"/>
                      <w:sz w:val="24"/>
                      <w:szCs w:val="24"/>
                    </w:rPr>
                    <m:t>F-1</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ab</m:t>
                      </m:r>
                    </m:sub>
                  </m:sSub>
                  <m:r>
                    <w:rPr>
                      <w:rFonts w:ascii="Cambria Math" w:hAnsi="Cambria Math"/>
                      <w:sz w:val="24"/>
                      <w:szCs w:val="24"/>
                    </w:rPr>
                    <m:t xml:space="preserve"> f(</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(i∙s+a)(j∙s+b)</m:t>
                      </m:r>
                    </m:sub>
                    <m:sup>
                      <m:r>
                        <w:rPr>
                          <w:rFonts w:ascii="Cambria Math" w:hAnsi="Cambria Math"/>
                          <w:sz w:val="24"/>
                          <w:szCs w:val="24"/>
                        </w:rPr>
                        <m:t>l-1</m:t>
                      </m:r>
                    </m:sup>
                  </m:sSubSup>
                  <m:r>
                    <w:rPr>
                      <w:rFonts w:ascii="Cambria Math" w:hAnsi="Cambria Math"/>
                      <w:sz w:val="24"/>
                      <w:szCs w:val="24"/>
                    </w:rPr>
                    <m:t>)</m:t>
                  </m:r>
                </m:e>
              </m:nary>
            </m:e>
          </m:nary>
        </m:oMath>
      </m:oMathPara>
    </w:p>
    <w:p w14:paraId="04592218" w14:textId="6B2332FE" w:rsidR="007F62C2" w:rsidRPr="00657910" w:rsidRDefault="00271462" w:rsidP="00F52AF0">
      <w:pPr>
        <w:pStyle w:val="Style1"/>
        <w:ind w:firstLine="0"/>
      </w:pPr>
      <w:r w:rsidRPr="00657910">
        <w:t>Použijeme reťazové pravidlo.</w:t>
      </w:r>
      <w:r w:rsidR="00657910">
        <w:t xml:space="preserve"> Keďže máme zdieľané váhy, m</w:t>
      </w:r>
      <w:r w:rsidRPr="00657910">
        <w:t xml:space="preserve">usíme urobiť sumu cez všetky neuróny z feature mapy, ktoré používajú váhu </w:t>
      </w:r>
      <m:oMath>
        <m:sSub>
          <m:sSubPr>
            <m:ctrlPr>
              <w:rPr>
                <w:rFonts w:ascii="Cambria Math" w:hAnsi="Cambria Math"/>
                <w:i/>
              </w:rPr>
            </m:ctrlPr>
          </m:sSubPr>
          <m:e>
            <m:r>
              <w:rPr>
                <w:rFonts w:ascii="Cambria Math" w:hAnsi="Cambria Math"/>
              </w:rPr>
              <m:t>w</m:t>
            </m:r>
          </m:e>
          <m:sub>
            <m:r>
              <w:rPr>
                <w:rFonts w:ascii="Cambria Math" w:hAnsi="Cambria Math"/>
              </w:rPr>
              <m:t>ab</m:t>
            </m:r>
          </m:sub>
        </m:sSub>
      </m:oMath>
      <w:r w:rsidR="00657910" w:rsidRPr="00657910">
        <w:t xml:space="preserve">. </w:t>
      </w:r>
      <w:r w:rsidRPr="00657910">
        <w:t>Tých je (N-F+1) x (N-F+1)</w:t>
      </w:r>
      <w:r w:rsidR="00657910" w:rsidRPr="00657910">
        <w:t xml:space="preserve"> , </w:t>
      </w:r>
      <w:r w:rsidR="006276B0">
        <w:t xml:space="preserve">, čo je </w:t>
      </w:r>
      <w:r w:rsidR="00657910" w:rsidRPr="00657910">
        <w:t>počet neurónov (pixelov) vo feature mape.</w:t>
      </w:r>
    </w:p>
    <w:p w14:paraId="6A7D9A94" w14:textId="77777777" w:rsidR="004F6288" w:rsidRPr="00657910" w:rsidRDefault="00E05113" w:rsidP="00657910">
      <w:pPr>
        <w:jc w:val="center"/>
        <w:rPr>
          <w:sz w:val="24"/>
          <w:szCs w:val="24"/>
        </w:rPr>
      </w:pPr>
      <m:oMathPara>
        <m:oMathParaPr>
          <m:jc m:val="center"/>
        </m:oMathParaP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w:rPr>
                  <w:rFonts w:ascii="Cambria Math" w:eastAsia="Times New Roman" w:hAnsi="Cambria Math" w:cs="Aparajita"/>
                  <w:sz w:val="24"/>
                  <w:szCs w:val="24"/>
                </w:rPr>
                <m:t xml:space="preserve">E     </m:t>
              </m:r>
            </m:num>
            <m:den>
              <m:r>
                <w:rPr>
                  <w:rFonts w:ascii="Cambria Math" w:eastAsia="Times New Roman" w:hAnsi="Cambria Math" w:cs="Times New Roman"/>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ab</m:t>
                  </m:r>
                </m:sub>
              </m:sSub>
            </m:den>
          </m:f>
          <m:r>
            <w:rPr>
              <w:rFonts w:ascii="Cambria Math" w:eastAsia="Times New Roman" w:hAnsi="Cambria Math" w:cs="Times New Roman"/>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N-F</m:t>
              </m:r>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N-F</m:t>
                  </m:r>
                </m:sup>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w:rPr>
                          <w:rFonts w:ascii="Cambria Math" w:eastAsia="Times New Roman" w:hAnsi="Cambria Math" w:cs="Aparajita"/>
                          <w:sz w:val="24"/>
                          <w:szCs w:val="24"/>
                        </w:rPr>
                        <m:t xml:space="preserve">E      </m:t>
                      </m:r>
                    </m:num>
                    <m:den>
                      <m:r>
                        <w:rPr>
                          <w:rFonts w:ascii="Cambria Math" w:eastAsia="Times New Roman" w:hAnsi="Cambria Math" w:cs="Times New Roman"/>
                          <w:sz w:val="24"/>
                          <w:szCs w:val="24"/>
                        </w:rPr>
                        <m:t>∂</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den>
                  </m:f>
                </m:e>
              </m:nary>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num>
                <m:den>
                  <m:r>
                    <w:rPr>
                      <w:rFonts w:ascii="Cambria Math" w:eastAsia="Times New Roman" w:hAnsi="Cambria Math" w:cs="Times New Roman"/>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ab</m:t>
                      </m:r>
                    </m:sub>
                  </m:sSub>
                  <m:r>
                    <w:rPr>
                      <w:rFonts w:ascii="Cambria Math" w:hAnsi="Cambria Math"/>
                      <w:sz w:val="24"/>
                      <w:szCs w:val="24"/>
                    </w:rPr>
                    <m:t xml:space="preserve">  </m:t>
                  </m:r>
                </m:den>
              </m:f>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N-F</m:t>
              </m:r>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N-F</m:t>
                  </m:r>
                </m:sup>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w:rPr>
                          <w:rFonts w:ascii="Cambria Math" w:eastAsia="Times New Roman" w:hAnsi="Cambria Math" w:cs="Aparajita"/>
                          <w:sz w:val="24"/>
                          <w:szCs w:val="24"/>
                        </w:rPr>
                        <m:t xml:space="preserve">E      </m:t>
                      </m:r>
                    </m:num>
                    <m:den>
                      <m:r>
                        <w:rPr>
                          <w:rFonts w:ascii="Cambria Math" w:eastAsia="Times New Roman" w:hAnsi="Cambria Math" w:cs="Times New Roman"/>
                          <w:sz w:val="24"/>
                          <w:szCs w:val="24"/>
                        </w:rPr>
                        <m:t>∂</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den>
                  </m:f>
                </m:e>
              </m:nary>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nary>
                    <m:naryPr>
                      <m:chr m:val="∑"/>
                      <m:limLoc m:val="undOvr"/>
                      <m:ctrlPr>
                        <w:rPr>
                          <w:rFonts w:ascii="Cambria Math" w:hAnsi="Cambria Math"/>
                          <w:i/>
                          <w:sz w:val="24"/>
                          <w:szCs w:val="24"/>
                        </w:rPr>
                      </m:ctrlPr>
                    </m:naryPr>
                    <m:sub>
                      <m:r>
                        <w:rPr>
                          <w:rFonts w:ascii="Cambria Math" w:hAnsi="Cambria Math"/>
                          <w:sz w:val="24"/>
                          <w:szCs w:val="24"/>
                        </w:rPr>
                        <m:t>a'=0</m:t>
                      </m:r>
                    </m:sub>
                    <m:sup>
                      <m:r>
                        <w:rPr>
                          <w:rFonts w:ascii="Cambria Math" w:hAnsi="Cambria Math"/>
                          <w:sz w:val="24"/>
                          <w:szCs w:val="24"/>
                        </w:rPr>
                        <m:t>F-1</m:t>
                      </m:r>
                    </m:sup>
                    <m:e>
                      <m:nary>
                        <m:naryPr>
                          <m:chr m:val="∑"/>
                          <m:limLoc m:val="undOvr"/>
                          <m:ctrlPr>
                            <w:rPr>
                              <w:rFonts w:ascii="Cambria Math" w:hAnsi="Cambria Math"/>
                              <w:i/>
                              <w:sz w:val="24"/>
                              <w:szCs w:val="24"/>
                            </w:rPr>
                          </m:ctrlPr>
                        </m:naryPr>
                        <m:sub>
                          <m:r>
                            <w:rPr>
                              <w:rFonts w:ascii="Cambria Math" w:hAnsi="Cambria Math"/>
                              <w:sz w:val="24"/>
                              <w:szCs w:val="24"/>
                            </w:rPr>
                            <m:t>b'=0</m:t>
                          </m:r>
                        </m:sub>
                        <m:sup>
                          <m:r>
                            <w:rPr>
                              <w:rFonts w:ascii="Cambria Math" w:hAnsi="Cambria Math"/>
                              <w:sz w:val="24"/>
                              <w:szCs w:val="24"/>
                            </w:rPr>
                            <m:t>F-1</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kl</m:t>
                              </m:r>
                            </m:sub>
                          </m:sSub>
                          <m:r>
                            <w:rPr>
                              <w:rFonts w:ascii="Cambria Math" w:hAnsi="Cambria Math"/>
                              <w:sz w:val="24"/>
                              <w:szCs w:val="24"/>
                            </w:rPr>
                            <m:t xml:space="preserve"> f(</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(i∙s+a')(j∙s+b')</m:t>
                              </m:r>
                            </m:sub>
                            <m:sup>
                              <m:r>
                                <w:rPr>
                                  <w:rFonts w:ascii="Cambria Math" w:hAnsi="Cambria Math"/>
                                  <w:sz w:val="24"/>
                                  <w:szCs w:val="24"/>
                                </w:rPr>
                                <m:t>l-1</m:t>
                              </m:r>
                            </m:sup>
                          </m:sSubSup>
                          <m:r>
                            <w:rPr>
                              <w:rFonts w:ascii="Cambria Math" w:hAnsi="Cambria Math"/>
                              <w:sz w:val="24"/>
                              <w:szCs w:val="24"/>
                            </w:rPr>
                            <m:t>)</m:t>
                          </m:r>
                        </m:e>
                      </m:nary>
                    </m:e>
                  </m:nary>
                </m:num>
                <m:den>
                  <m:r>
                    <w:rPr>
                      <w:rFonts w:ascii="Cambria Math" w:eastAsia="Times New Roman" w:hAnsi="Cambria Math" w:cs="Times New Roman"/>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ab</m:t>
                      </m:r>
                    </m:sub>
                  </m:sSub>
                  <m:r>
                    <w:rPr>
                      <w:rFonts w:ascii="Cambria Math" w:hAnsi="Cambria Math"/>
                      <w:sz w:val="24"/>
                      <w:szCs w:val="24"/>
                    </w:rPr>
                    <m:t xml:space="preserve">  </m:t>
                  </m:r>
                </m:den>
              </m:f>
            </m:e>
          </m:nary>
        </m:oMath>
      </m:oMathPara>
    </w:p>
    <w:p w14:paraId="6FA011E1" w14:textId="77777777" w:rsidR="00657910" w:rsidRPr="004F6288" w:rsidRDefault="00657910" w:rsidP="00F52AF0">
      <w:pPr>
        <w:pStyle w:val="Style1"/>
        <w:ind w:firstLine="0"/>
      </w:pPr>
      <w:r>
        <w:t xml:space="preserve">Výraz a </w:t>
      </w:r>
      <m:oMath>
        <m:f>
          <m:fPr>
            <m:ctrlPr>
              <w:rPr>
                <w:rFonts w:ascii="Cambria Math" w:hAnsi="Cambria Math"/>
                <w:i/>
              </w:rPr>
            </m:ctrlPr>
          </m:fPr>
          <m:num>
            <m:r>
              <w:rPr>
                <w:rFonts w:ascii="Cambria Math" w:hAnsi="Cambria Math"/>
              </w:rPr>
              <m:t>∂</m:t>
            </m:r>
            <m:sSubSup>
              <m:sSubSupPr>
                <m:ctrlPr>
                  <w:rPr>
                    <w:rFonts w:ascii="Cambria Math" w:hAnsi="Cambria Math"/>
                    <w:i/>
                    <w:sz w:val="28"/>
                  </w:rPr>
                </m:ctrlPr>
              </m:sSubSupPr>
              <m:e>
                <m:r>
                  <w:rPr>
                    <w:rFonts w:ascii="Cambria Math" w:hAnsi="Cambria Math"/>
                    <w:sz w:val="28"/>
                  </w:rPr>
                  <m:t>net</m:t>
                </m:r>
              </m:e>
              <m:sub>
                <m:r>
                  <w:rPr>
                    <w:rFonts w:ascii="Cambria Math" w:hAnsi="Cambria Math"/>
                    <w:sz w:val="28"/>
                  </w:rPr>
                  <m:t>ij</m:t>
                </m:r>
              </m:sub>
              <m:sup>
                <m:r>
                  <w:rPr>
                    <w:rFonts w:ascii="Cambria Math" w:hAnsi="Cambria Math"/>
                    <w:sz w:val="28"/>
                  </w:rPr>
                  <m:t>l</m:t>
                </m:r>
              </m:sup>
            </m:sSubSup>
          </m:num>
          <m:den>
            <m:r>
              <w:rPr>
                <w:rFonts w:ascii="Cambria Math" w:hAnsi="Cambria Math"/>
              </w:rPr>
              <m:t>∂</m:t>
            </m:r>
            <m:sSub>
              <m:sSubPr>
                <m:ctrlPr>
                  <w:rPr>
                    <w:rFonts w:ascii="Cambria Math" w:hAnsi="Cambria Math"/>
                    <w:i/>
                    <w:sz w:val="28"/>
                  </w:rPr>
                </m:ctrlPr>
              </m:sSubPr>
              <m:e>
                <m:r>
                  <w:rPr>
                    <w:rFonts w:ascii="Cambria Math" w:hAnsi="Cambria Math"/>
                    <w:sz w:val="28"/>
                  </w:rPr>
                  <m:t>w</m:t>
                </m:r>
              </m:e>
              <m:sub>
                <m:r>
                  <w:rPr>
                    <w:rFonts w:ascii="Cambria Math" w:hAnsi="Cambria Math"/>
                    <w:sz w:val="28"/>
                  </w:rPr>
                  <m:t>ab</m:t>
                </m:r>
              </m:sub>
            </m:sSub>
            <m:r>
              <w:rPr>
                <w:rFonts w:ascii="Cambria Math" w:hAnsi="Cambria Math"/>
                <w:sz w:val="28"/>
              </w:rPr>
              <m:t xml:space="preserve">  </m:t>
            </m:r>
          </m:den>
        </m:f>
      </m:oMath>
      <w:r>
        <w:t xml:space="preserve">  vieme zderivovať ľahko a dostaneme</w:t>
      </w:r>
    </w:p>
    <w:p w14:paraId="6ADAD714" w14:textId="77777777" w:rsidR="00706D6C" w:rsidRPr="00F52AF0" w:rsidRDefault="00E05113" w:rsidP="00657910">
      <w:pPr>
        <w:rPr>
          <w:sz w:val="24"/>
          <w:szCs w:val="24"/>
        </w:rPr>
      </w:pPr>
      <m:oMathPara>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w:rPr>
                  <w:rFonts w:ascii="Cambria Math" w:eastAsia="Times New Roman" w:hAnsi="Cambria Math" w:cs="Aparajita"/>
                  <w:sz w:val="24"/>
                  <w:szCs w:val="24"/>
                </w:rPr>
                <m:t xml:space="preserve">E    </m:t>
              </m:r>
            </m:num>
            <m:den>
              <m:r>
                <w:rPr>
                  <w:rFonts w:ascii="Cambria Math" w:eastAsia="Times New Roman" w:hAnsi="Cambria Math" w:cs="Times New Roman"/>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ab</m:t>
                  </m:r>
                </m:sub>
              </m:sSub>
            </m:den>
          </m:f>
          <m:r>
            <w:rPr>
              <w:rFonts w:ascii="Cambria Math" w:eastAsia="Times New Roman" w:hAnsi="Cambria Math" w:cs="Times New Roman"/>
              <w:sz w:val="24"/>
              <w:szCs w:val="24"/>
            </w:rPr>
            <m:t>=</m:t>
          </m:r>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N-F</m:t>
              </m:r>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N-F</m:t>
                  </m:r>
                </m:sup>
                <m:e>
                  <m:f>
                    <m:fPr>
                      <m:ctrlPr>
                        <w:rPr>
                          <w:rFonts w:ascii="Cambria Math" w:hAnsi="Cambria Math"/>
                          <w:i/>
                          <w:sz w:val="24"/>
                          <w:szCs w:val="24"/>
                        </w:rPr>
                      </m:ctrlPr>
                    </m:fPr>
                    <m:num>
                      <m:r>
                        <w:rPr>
                          <w:rFonts w:ascii="Cambria Math" w:hAnsi="Cambria Math" w:cs="Times New Roman"/>
                          <w:sz w:val="24"/>
                          <w:szCs w:val="24"/>
                        </w:rPr>
                        <m:t>∂</m:t>
                      </m:r>
                      <m:r>
                        <w:rPr>
                          <w:rFonts w:ascii="Cambria Math" w:hAnsi="Cambria Math" w:cs="Aparajita"/>
                          <w:sz w:val="24"/>
                          <w:szCs w:val="24"/>
                        </w:rPr>
                        <m:t xml:space="preserve">E      </m:t>
                      </m:r>
                    </m:num>
                    <m:den>
                      <m:r>
                        <w:rPr>
                          <w:rFonts w:ascii="Cambria Math" w:hAnsi="Cambria Math" w:cs="Times New Roman"/>
                          <w:sz w:val="24"/>
                          <w:szCs w:val="24"/>
                        </w:rPr>
                        <m:t>∂</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den>
                  </m:f>
                </m:e>
              </m:nary>
              <m:r>
                <w:rPr>
                  <w:rFonts w:ascii="Cambria Math" w:hAnsi="Cambria Math"/>
                  <w:sz w:val="24"/>
                  <w:szCs w:val="24"/>
                </w:rPr>
                <m:t>f(</m:t>
              </m:r>
              <m:sSubSup>
                <m:sSubSupPr>
                  <m:ctrlPr>
                    <w:rPr>
                      <w:rFonts w:ascii="Cambria Math" w:hAnsi="Cambria Math"/>
                      <w:i/>
                      <w:sz w:val="24"/>
                      <w:szCs w:val="24"/>
                    </w:rPr>
                  </m:ctrlPr>
                </m:sSubSupPr>
                <m:e>
                  <m:r>
                    <w:rPr>
                      <w:rFonts w:ascii="Cambria Math" w:hAnsi="Cambria Math"/>
                      <w:sz w:val="24"/>
                      <w:szCs w:val="24"/>
                    </w:rPr>
                    <m:t>net</m:t>
                  </m:r>
                </m:e>
                <m:sub>
                  <m:d>
                    <m:dPr>
                      <m:ctrlPr>
                        <w:rPr>
                          <w:rFonts w:ascii="Cambria Math" w:hAnsi="Cambria Math"/>
                          <w:i/>
                          <w:sz w:val="24"/>
                          <w:szCs w:val="24"/>
                        </w:rPr>
                      </m:ctrlPr>
                    </m:dPr>
                    <m:e>
                      <m:r>
                        <w:rPr>
                          <w:rFonts w:ascii="Cambria Math" w:hAnsi="Cambria Math"/>
                          <w:sz w:val="24"/>
                          <w:szCs w:val="24"/>
                        </w:rPr>
                        <m:t>i∙s+a</m:t>
                      </m:r>
                    </m:e>
                  </m:d>
                  <m:d>
                    <m:dPr>
                      <m:ctrlPr>
                        <w:rPr>
                          <w:rFonts w:ascii="Cambria Math" w:hAnsi="Cambria Math"/>
                          <w:i/>
                          <w:sz w:val="24"/>
                          <w:szCs w:val="24"/>
                        </w:rPr>
                      </m:ctrlPr>
                    </m:dPr>
                    <m:e>
                      <m:r>
                        <w:rPr>
                          <w:rFonts w:ascii="Cambria Math" w:hAnsi="Cambria Math"/>
                          <w:sz w:val="24"/>
                          <w:szCs w:val="24"/>
                        </w:rPr>
                        <m:t>j∙s+b</m:t>
                      </m:r>
                    </m:e>
                  </m:d>
                </m:sub>
                <m:sup>
                  <m:r>
                    <w:rPr>
                      <w:rFonts w:ascii="Cambria Math" w:hAnsi="Cambria Math"/>
                      <w:sz w:val="24"/>
                      <w:szCs w:val="24"/>
                    </w:rPr>
                    <m:t>l-1</m:t>
                  </m:r>
                </m:sup>
              </m:sSubSup>
              <m:r>
                <w:rPr>
                  <w:rFonts w:ascii="Cambria Math" w:hAnsi="Cambria Math"/>
                  <w:sz w:val="24"/>
                  <w:szCs w:val="24"/>
                </w:rPr>
                <m:t>)</m:t>
              </m:r>
            </m:e>
          </m:nary>
        </m:oMath>
      </m:oMathPara>
    </w:p>
    <w:p w14:paraId="6879FB4C" w14:textId="77777777" w:rsidR="00657910" w:rsidRDefault="00657910" w:rsidP="00F52AF0">
      <w:pPr>
        <w:pStyle w:val="Style1"/>
        <w:ind w:firstLine="0"/>
      </w:pPr>
      <w:r w:rsidRPr="00657910">
        <w:t xml:space="preserve">Opäť použijeme </w:t>
      </w:r>
      <w:r>
        <w:t>reťazové pravidlo a dostaneme</w:t>
      </w:r>
    </w:p>
    <w:p w14:paraId="2AAA7524" w14:textId="77777777" w:rsidR="00657910" w:rsidRPr="00657910" w:rsidRDefault="00E05113" w:rsidP="00657910">
      <w:pPr>
        <w:ind w:left="1440" w:firstLine="720"/>
        <w:rPr>
          <w:sz w:val="24"/>
          <w:szCs w:val="24"/>
        </w:rPr>
      </w:pPr>
      <m:oMathPara>
        <m:oMathParaPr>
          <m:jc m:val="left"/>
        </m:oMathParaP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w:rPr>
                  <w:rFonts w:ascii="Cambria Math" w:eastAsia="Times New Roman" w:hAnsi="Cambria Math" w:cs="Aparajita"/>
                  <w:sz w:val="24"/>
                  <w:szCs w:val="24"/>
                </w:rPr>
                <m:t xml:space="preserve">E    </m:t>
              </m:r>
            </m:num>
            <m:den>
              <m:r>
                <w:rPr>
                  <w:rFonts w:ascii="Cambria Math" w:eastAsia="Times New Roman" w:hAnsi="Cambria Math" w:cs="Times New Roman"/>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ab</m:t>
                  </m:r>
                </m:sub>
              </m:sSub>
            </m:den>
          </m:f>
          <m:r>
            <w:rPr>
              <w:rFonts w:ascii="Cambria Math" w:eastAsia="Times New Roman" w:hAnsi="Cambria Math" w:cs="Times New Roman"/>
              <w:sz w:val="24"/>
              <w:szCs w:val="24"/>
            </w:rPr>
            <m:t>=</m:t>
          </m:r>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N-F</m:t>
              </m:r>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N-F</m:t>
                  </m:r>
                </m:sup>
                <m:e>
                  <m:f>
                    <m:fPr>
                      <m:ctrlPr>
                        <w:rPr>
                          <w:rFonts w:ascii="Cambria Math" w:hAnsi="Cambria Math"/>
                          <w:i/>
                          <w:sz w:val="24"/>
                          <w:szCs w:val="24"/>
                        </w:rPr>
                      </m:ctrlPr>
                    </m:fPr>
                    <m:num>
                      <m:r>
                        <w:rPr>
                          <w:rFonts w:ascii="Cambria Math" w:hAnsi="Cambria Math" w:cs="Times New Roman"/>
                          <w:sz w:val="24"/>
                          <w:szCs w:val="24"/>
                        </w:rPr>
                        <m:t>∂</m:t>
                      </m:r>
                      <m:r>
                        <w:rPr>
                          <w:rFonts w:ascii="Cambria Math" w:hAnsi="Cambria Math" w:cs="Aparajita"/>
                          <w:sz w:val="24"/>
                          <w:szCs w:val="24"/>
                        </w:rPr>
                        <m:t xml:space="preserve">E            </m:t>
                      </m:r>
                    </m:num>
                    <m:den>
                      <m:r>
                        <w:rPr>
                          <w:rFonts w:ascii="Cambria Math" w:hAnsi="Cambria Math" w:cs="Times New Roman"/>
                          <w:sz w:val="24"/>
                          <w:szCs w:val="24"/>
                        </w:rPr>
                        <m:t>∂f(</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den>
                  </m:f>
                  <m:f>
                    <m:fPr>
                      <m:ctrlPr>
                        <w:rPr>
                          <w:rFonts w:ascii="Cambria Math" w:hAnsi="Cambria Math"/>
                          <w:i/>
                          <w:sz w:val="24"/>
                          <w:szCs w:val="24"/>
                        </w:rPr>
                      </m:ctrlPr>
                    </m:fPr>
                    <m:num>
                      <m:r>
                        <w:rPr>
                          <w:rFonts w:ascii="Cambria Math" w:hAnsi="Cambria Math" w:cs="Times New Roman"/>
                          <w:sz w:val="24"/>
                          <w:szCs w:val="24"/>
                        </w:rPr>
                        <m:t>∂f(</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num>
                    <m:den>
                      <m:r>
                        <w:rPr>
                          <w:rFonts w:ascii="Cambria Math" w:hAnsi="Cambria Math" w:cs="Times New Roman"/>
                          <w:sz w:val="24"/>
                          <w:szCs w:val="24"/>
                        </w:rPr>
                        <m:t>∂</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 xml:space="preserve">       </m:t>
                      </m:r>
                    </m:den>
                  </m:f>
                </m:e>
              </m:nary>
              <m:r>
                <w:rPr>
                  <w:rFonts w:ascii="Cambria Math" w:hAnsi="Cambria Math"/>
                  <w:sz w:val="24"/>
                  <w:szCs w:val="24"/>
                </w:rPr>
                <m:t>f(</m:t>
              </m:r>
              <m:sSubSup>
                <m:sSubSupPr>
                  <m:ctrlPr>
                    <w:rPr>
                      <w:rFonts w:ascii="Cambria Math" w:hAnsi="Cambria Math"/>
                      <w:i/>
                      <w:sz w:val="24"/>
                      <w:szCs w:val="24"/>
                    </w:rPr>
                  </m:ctrlPr>
                </m:sSubSupPr>
                <m:e>
                  <m:r>
                    <w:rPr>
                      <w:rFonts w:ascii="Cambria Math" w:hAnsi="Cambria Math"/>
                      <w:sz w:val="24"/>
                      <w:szCs w:val="24"/>
                    </w:rPr>
                    <m:t>net</m:t>
                  </m:r>
                </m:e>
                <m:sub>
                  <m:d>
                    <m:dPr>
                      <m:ctrlPr>
                        <w:rPr>
                          <w:rFonts w:ascii="Cambria Math" w:hAnsi="Cambria Math"/>
                          <w:i/>
                          <w:sz w:val="24"/>
                          <w:szCs w:val="24"/>
                        </w:rPr>
                      </m:ctrlPr>
                    </m:dPr>
                    <m:e>
                      <m:r>
                        <w:rPr>
                          <w:rFonts w:ascii="Cambria Math" w:hAnsi="Cambria Math"/>
                          <w:sz w:val="24"/>
                          <w:szCs w:val="24"/>
                        </w:rPr>
                        <m:t>i∙s+a</m:t>
                      </m:r>
                    </m:e>
                  </m:d>
                  <m:d>
                    <m:dPr>
                      <m:ctrlPr>
                        <w:rPr>
                          <w:rFonts w:ascii="Cambria Math" w:hAnsi="Cambria Math"/>
                          <w:i/>
                          <w:sz w:val="24"/>
                          <w:szCs w:val="24"/>
                        </w:rPr>
                      </m:ctrlPr>
                    </m:dPr>
                    <m:e>
                      <m:r>
                        <w:rPr>
                          <w:rFonts w:ascii="Cambria Math" w:hAnsi="Cambria Math"/>
                          <w:sz w:val="24"/>
                          <w:szCs w:val="24"/>
                        </w:rPr>
                        <m:t>j∙s+b</m:t>
                      </m:r>
                    </m:e>
                  </m:d>
                </m:sub>
                <m:sup>
                  <m:r>
                    <w:rPr>
                      <w:rFonts w:ascii="Cambria Math" w:hAnsi="Cambria Math"/>
                      <w:sz w:val="24"/>
                      <w:szCs w:val="24"/>
                    </w:rPr>
                    <m:t>l-1</m:t>
                  </m:r>
                </m:sup>
              </m:sSubSup>
              <m:r>
                <w:rPr>
                  <w:rFonts w:ascii="Cambria Math" w:hAnsi="Cambria Math"/>
                  <w:sz w:val="24"/>
                  <w:szCs w:val="24"/>
                </w:rPr>
                <m:t>)</m:t>
              </m:r>
            </m:e>
          </m:nary>
        </m:oMath>
      </m:oMathPara>
    </w:p>
    <w:p w14:paraId="685CBA72" w14:textId="77777777" w:rsidR="00657910" w:rsidRPr="00657910" w:rsidRDefault="00657910" w:rsidP="00F52AF0">
      <w:pPr>
        <w:pStyle w:val="Style1"/>
        <w:ind w:firstLine="0"/>
        <w:rPr>
          <w:szCs w:val="28"/>
        </w:rPr>
      </w:pPr>
      <w:r>
        <w:rPr>
          <w:szCs w:val="28"/>
        </w:rPr>
        <w:t xml:space="preserve">Parciálna derivácia </w:t>
      </w:r>
      <m:oMath>
        <m:f>
          <m:fPr>
            <m:ctrlPr>
              <w:rPr>
                <w:rFonts w:ascii="Cambria Math" w:hAnsi="Cambria Math"/>
              </w:rPr>
            </m:ctrlPr>
          </m:fPr>
          <m:num>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net</m:t>
                </m:r>
              </m:e>
              <m:sub>
                <m:r>
                  <w:rPr>
                    <w:rFonts w:ascii="Cambria Math" w:hAnsi="Cambria Math"/>
                  </w:rPr>
                  <m:t>ij</m:t>
                </m:r>
              </m:sub>
              <m:sup>
                <m:r>
                  <w:rPr>
                    <w:rFonts w:ascii="Cambria Math" w:hAnsi="Cambria Math"/>
                  </w:rPr>
                  <m:t>l</m:t>
                </m:r>
              </m:sup>
            </m:sSubSup>
            <m:r>
              <m:rPr>
                <m:sty m:val="p"/>
              </m:rP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net</m:t>
                </m:r>
              </m:e>
              <m:sub>
                <m:r>
                  <w:rPr>
                    <w:rFonts w:ascii="Cambria Math" w:hAnsi="Cambria Math"/>
                  </w:rPr>
                  <m:t>ij</m:t>
                </m:r>
              </m:sub>
              <m:sup>
                <m:r>
                  <w:rPr>
                    <w:rFonts w:ascii="Cambria Math" w:hAnsi="Cambria Math"/>
                  </w:rPr>
                  <m:t>l</m:t>
                </m:r>
              </m:sup>
            </m:sSubSup>
            <m:r>
              <m:rPr>
                <m:sty m:val="p"/>
              </m:rPr>
              <w:rPr>
                <w:rFonts w:ascii="Cambria Math" w:hAnsi="Cambria Math"/>
              </w:rPr>
              <m:t xml:space="preserve">       </m:t>
            </m:r>
          </m:den>
        </m:f>
      </m:oMath>
      <w:r>
        <w:t xml:space="preserve">  je len </w:t>
      </w:r>
      <m:oMath>
        <m:r>
          <w:rPr>
            <w:rFonts w:ascii="Cambria Math" w:hAnsi="Cambria Math"/>
          </w:rPr>
          <m:t>f</m:t>
        </m:r>
        <m:r>
          <m:rPr>
            <m:sty m:val="p"/>
          </m:rPr>
          <w:rPr>
            <w:rFonts w:ascii="Cambria Math" w:hAnsi="Cambria Math"/>
          </w:rPr>
          <m:t>'(</m:t>
        </m:r>
        <m:sSubSup>
          <m:sSubSupPr>
            <m:ctrlPr>
              <w:rPr>
                <w:rFonts w:ascii="Cambria Math" w:hAnsi="Cambria Math"/>
              </w:rPr>
            </m:ctrlPr>
          </m:sSubSupPr>
          <m:e>
            <m:r>
              <w:rPr>
                <w:rFonts w:ascii="Cambria Math" w:hAnsi="Cambria Math"/>
              </w:rPr>
              <m:t>net</m:t>
            </m:r>
          </m:e>
          <m:sub>
            <m:r>
              <w:rPr>
                <w:rFonts w:ascii="Cambria Math" w:hAnsi="Cambria Math"/>
              </w:rPr>
              <m:t>ij</m:t>
            </m:r>
          </m:sub>
          <m:sup>
            <m:r>
              <w:rPr>
                <w:rFonts w:ascii="Cambria Math" w:hAnsi="Cambria Math"/>
              </w:rPr>
              <m:t>l</m:t>
            </m:r>
          </m:sup>
        </m:sSubSup>
        <m:r>
          <m:rPr>
            <m:sty m:val="p"/>
          </m:rPr>
          <w:rPr>
            <w:rFonts w:ascii="Cambria Math" w:hAnsi="Cambria Math"/>
          </w:rPr>
          <m:t xml:space="preserve">) </m:t>
        </m:r>
      </m:oMath>
      <w:r>
        <w:t>a teda dostávame</w:t>
      </w:r>
    </w:p>
    <w:p w14:paraId="4869957C" w14:textId="77777777" w:rsidR="009E500C" w:rsidRPr="0003487E" w:rsidRDefault="00E05113" w:rsidP="0003487E">
      <w:pPr>
        <w:ind w:left="1440" w:firstLine="720"/>
        <w:rPr>
          <w:sz w:val="24"/>
          <w:szCs w:val="24"/>
        </w:rPr>
      </w:pPr>
      <m:oMathPara>
        <m:oMathParaPr>
          <m:jc m:val="left"/>
        </m:oMathParaP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m:t>
              </m:r>
              <m:r>
                <w:rPr>
                  <w:rFonts w:ascii="Cambria Math" w:eastAsia="Times New Roman" w:hAnsi="Cambria Math" w:cs="Aparajita"/>
                  <w:sz w:val="24"/>
                  <w:szCs w:val="24"/>
                </w:rPr>
                <m:t xml:space="preserve">E    </m:t>
              </m:r>
            </m:num>
            <m:den>
              <m:r>
                <w:rPr>
                  <w:rFonts w:ascii="Cambria Math" w:eastAsia="Times New Roman" w:hAnsi="Cambria Math" w:cs="Times New Roman"/>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ab</m:t>
                  </m:r>
                </m:sub>
              </m:sSub>
            </m:den>
          </m:f>
          <m:r>
            <w:rPr>
              <w:rFonts w:ascii="Cambria Math" w:eastAsia="Times New Roman" w:hAnsi="Cambria Math" w:cs="Times New Roman"/>
              <w:sz w:val="24"/>
              <w:szCs w:val="24"/>
            </w:rPr>
            <m:t>=</m:t>
          </m:r>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N-F</m:t>
              </m:r>
            </m:sup>
            <m:e>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N-F</m:t>
                  </m:r>
                </m:sup>
                <m:e>
                  <m:f>
                    <m:fPr>
                      <m:ctrlPr>
                        <w:rPr>
                          <w:rFonts w:ascii="Cambria Math" w:hAnsi="Cambria Math"/>
                          <w:i/>
                          <w:sz w:val="24"/>
                          <w:szCs w:val="24"/>
                        </w:rPr>
                      </m:ctrlPr>
                    </m:fPr>
                    <m:num>
                      <m:r>
                        <w:rPr>
                          <w:rFonts w:ascii="Cambria Math" w:hAnsi="Cambria Math" w:cs="Times New Roman"/>
                          <w:sz w:val="24"/>
                          <w:szCs w:val="24"/>
                        </w:rPr>
                        <m:t>∂</m:t>
                      </m:r>
                      <m:r>
                        <w:rPr>
                          <w:rFonts w:ascii="Cambria Math" w:hAnsi="Cambria Math" w:cs="Aparajita"/>
                          <w:sz w:val="24"/>
                          <w:szCs w:val="24"/>
                        </w:rPr>
                        <m:t xml:space="preserve">E            </m:t>
                      </m:r>
                    </m:num>
                    <m:den>
                      <m:r>
                        <w:rPr>
                          <w:rFonts w:ascii="Cambria Math" w:hAnsi="Cambria Math" w:cs="Times New Roman"/>
                          <w:sz w:val="24"/>
                          <w:szCs w:val="24"/>
                        </w:rPr>
                        <m:t>∂f</m:t>
                      </m:r>
                      <m:d>
                        <m:dPr>
                          <m:ctrlPr>
                            <w:rPr>
                              <w:rFonts w:ascii="Cambria Math" w:hAnsi="Cambria Math" w:cs="Times New Roman"/>
                              <w:i/>
                              <w:sz w:val="24"/>
                              <w:szCs w:val="24"/>
                            </w:rPr>
                          </m:ctrlPr>
                        </m:dPr>
                        <m:e>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ctrlPr>
                            <w:rPr>
                              <w:rFonts w:ascii="Cambria Math" w:hAnsi="Cambria Math"/>
                              <w:i/>
                              <w:sz w:val="24"/>
                              <w:szCs w:val="24"/>
                            </w:rPr>
                          </m:ctrlPr>
                        </m:e>
                      </m:d>
                    </m:den>
                  </m:f>
                  <m:r>
                    <w:rPr>
                      <w:rFonts w:ascii="Cambria Math" w:hAnsi="Cambria Math" w:cs="Times New Roman"/>
                      <w:sz w:val="24"/>
                      <w:szCs w:val="24"/>
                    </w:rPr>
                    <m:t>f'(</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e>
              </m:nary>
              <m:r>
                <w:rPr>
                  <w:rFonts w:ascii="Cambria Math" w:hAnsi="Cambria Math"/>
                  <w:sz w:val="24"/>
                  <w:szCs w:val="24"/>
                </w:rPr>
                <m:t>f(</m:t>
              </m:r>
              <m:sSubSup>
                <m:sSubSupPr>
                  <m:ctrlPr>
                    <w:rPr>
                      <w:rFonts w:ascii="Cambria Math" w:hAnsi="Cambria Math"/>
                      <w:i/>
                      <w:sz w:val="24"/>
                      <w:szCs w:val="24"/>
                    </w:rPr>
                  </m:ctrlPr>
                </m:sSubSupPr>
                <m:e>
                  <m:r>
                    <w:rPr>
                      <w:rFonts w:ascii="Cambria Math" w:hAnsi="Cambria Math"/>
                      <w:sz w:val="24"/>
                      <w:szCs w:val="24"/>
                    </w:rPr>
                    <m:t>net</m:t>
                  </m:r>
                </m:e>
                <m:sub>
                  <m:d>
                    <m:dPr>
                      <m:ctrlPr>
                        <w:rPr>
                          <w:rFonts w:ascii="Cambria Math" w:hAnsi="Cambria Math"/>
                          <w:i/>
                          <w:sz w:val="24"/>
                          <w:szCs w:val="24"/>
                        </w:rPr>
                      </m:ctrlPr>
                    </m:dPr>
                    <m:e>
                      <m:r>
                        <w:rPr>
                          <w:rFonts w:ascii="Cambria Math" w:hAnsi="Cambria Math"/>
                          <w:sz w:val="24"/>
                          <w:szCs w:val="24"/>
                        </w:rPr>
                        <m:t>i∙s+a</m:t>
                      </m:r>
                    </m:e>
                  </m:d>
                  <m:d>
                    <m:dPr>
                      <m:ctrlPr>
                        <w:rPr>
                          <w:rFonts w:ascii="Cambria Math" w:hAnsi="Cambria Math"/>
                          <w:i/>
                          <w:sz w:val="24"/>
                          <w:szCs w:val="24"/>
                        </w:rPr>
                      </m:ctrlPr>
                    </m:dPr>
                    <m:e>
                      <m:r>
                        <w:rPr>
                          <w:rFonts w:ascii="Cambria Math" w:hAnsi="Cambria Math"/>
                          <w:sz w:val="24"/>
                          <w:szCs w:val="24"/>
                        </w:rPr>
                        <m:t>j∙s+b</m:t>
                      </m:r>
                    </m:e>
                  </m:d>
                </m:sub>
                <m:sup>
                  <m:r>
                    <w:rPr>
                      <w:rFonts w:ascii="Cambria Math" w:hAnsi="Cambria Math"/>
                      <w:sz w:val="24"/>
                      <w:szCs w:val="24"/>
                    </w:rPr>
                    <m:t>l-1</m:t>
                  </m:r>
                </m:sup>
              </m:sSubSup>
              <m:r>
                <w:rPr>
                  <w:rFonts w:ascii="Cambria Math" w:hAnsi="Cambria Math"/>
                  <w:sz w:val="24"/>
                  <w:szCs w:val="24"/>
                </w:rPr>
                <m:t>)</m:t>
              </m:r>
            </m:e>
          </m:nary>
        </m:oMath>
      </m:oMathPara>
    </w:p>
    <w:p w14:paraId="1598895F" w14:textId="77777777" w:rsidR="00657910" w:rsidRDefault="00A42089" w:rsidP="00F52AF0">
      <w:pPr>
        <w:pStyle w:val="Style1"/>
        <w:ind w:firstLine="0"/>
      </w:pPr>
      <w:r>
        <w:t>Ostáva nám</w:t>
      </w:r>
      <w:r w:rsidR="009A67CB">
        <w:t xml:space="preserve"> rekurzívne</w:t>
      </w:r>
      <w:r>
        <w:t xml:space="preserve"> </w:t>
      </w:r>
      <w:r w:rsidR="0003487E">
        <w:t xml:space="preserve">propagovanie chyby do ďalších vrstiev a teda musíme vyriešiť výraz </w:t>
      </w:r>
      <m:oMath>
        <m:f>
          <m:fPr>
            <m:ctrlPr>
              <w:rPr>
                <w:rFonts w:ascii="Cambria Math" w:hAnsi="Cambria Math"/>
                <w:i/>
              </w:rPr>
            </m:ctrlPr>
          </m:fPr>
          <m:num>
            <m:r>
              <w:rPr>
                <w:rFonts w:ascii="Cambria Math" w:hAnsi="Cambria Math"/>
              </w:rPr>
              <m:t>∂</m:t>
            </m:r>
            <m:r>
              <w:rPr>
                <w:rFonts w:ascii="Cambria Math" w:hAnsi="Cambria Math" w:cs="Aparajita"/>
              </w:rPr>
              <m:t xml:space="preserve">E            </m:t>
            </m:r>
          </m:num>
          <m:den>
            <m:r>
              <w:rPr>
                <w:rFonts w:ascii="Cambria Math" w:hAnsi="Cambria Math"/>
              </w:rPr>
              <m:t>∂f(</m:t>
            </m:r>
            <m:sSubSup>
              <m:sSubSupPr>
                <m:ctrlPr>
                  <w:rPr>
                    <w:rFonts w:ascii="Cambria Math" w:hAnsi="Cambria Math"/>
                    <w:i/>
                  </w:rPr>
                </m:ctrlPr>
              </m:sSubSupPr>
              <m:e>
                <m:r>
                  <w:rPr>
                    <w:rFonts w:ascii="Cambria Math" w:hAnsi="Cambria Math"/>
                  </w:rPr>
                  <m:t>net</m:t>
                </m:r>
              </m:e>
              <m:sub>
                <m:r>
                  <w:rPr>
                    <w:rFonts w:ascii="Cambria Math" w:hAnsi="Cambria Math"/>
                  </w:rPr>
                  <m:t>ij</m:t>
                </m:r>
              </m:sub>
              <m:sup>
                <m:r>
                  <w:rPr>
                    <w:rFonts w:ascii="Cambria Math" w:hAnsi="Cambria Math"/>
                  </w:rPr>
                  <m:t>l</m:t>
                </m:r>
              </m:sup>
            </m:sSubSup>
            <m:r>
              <w:rPr>
                <w:rFonts w:ascii="Cambria Math" w:hAnsi="Cambria Math"/>
              </w:rPr>
              <m:t>)</m:t>
            </m:r>
          </m:den>
        </m:f>
      </m:oMath>
      <w:r w:rsidR="0003487E">
        <w:t xml:space="preserve">. </w:t>
      </w:r>
    </w:p>
    <w:p w14:paraId="17DAB464" w14:textId="77777777" w:rsidR="0003487E" w:rsidRDefault="00E05113" w:rsidP="0003487E">
      <w:pPr>
        <w:jc w:val="center"/>
        <w:rPr>
          <w:rFonts w:ascii="Times New Roman" w:eastAsia="Times New Roman" w:hAnsi="Times New Roman" w:cs="Times New Roman"/>
          <w:sz w:val="24"/>
          <w:szCs w:val="28"/>
        </w:rPr>
      </w:pPr>
      <m:oMathPara>
        <m:oMath>
          <m:f>
            <m:fPr>
              <m:ctrlPr>
                <w:rPr>
                  <w:rFonts w:ascii="Cambria Math" w:hAnsi="Cambria Math"/>
                  <w:i/>
                  <w:sz w:val="24"/>
                  <w:szCs w:val="24"/>
                </w:rPr>
              </m:ctrlPr>
            </m:fPr>
            <m:num>
              <m:r>
                <w:rPr>
                  <w:rFonts w:ascii="Cambria Math" w:hAnsi="Cambria Math" w:cs="Times New Roman"/>
                  <w:sz w:val="24"/>
                  <w:szCs w:val="24"/>
                </w:rPr>
                <m:t>∂</m:t>
              </m:r>
              <m:r>
                <w:rPr>
                  <w:rFonts w:ascii="Cambria Math" w:hAnsi="Cambria Math" w:cs="Aparajita"/>
                  <w:sz w:val="24"/>
                  <w:szCs w:val="24"/>
                </w:rPr>
                <m:t xml:space="preserve">E            </m:t>
              </m:r>
            </m:num>
            <m:den>
              <m:r>
                <w:rPr>
                  <w:rFonts w:ascii="Cambria Math" w:hAnsi="Cambria Math" w:cs="Times New Roman"/>
                  <w:sz w:val="24"/>
                  <w:szCs w:val="24"/>
                </w:rPr>
                <m:t>∂f(</m:t>
              </m:r>
              <m:sSubSup>
                <m:sSubSupPr>
                  <m:ctrlPr>
                    <w:rPr>
                      <w:rFonts w:ascii="Cambria Math" w:hAnsi="Cambria Math"/>
                      <w:i/>
                      <w:sz w:val="24"/>
                      <w:szCs w:val="24"/>
                    </w:rPr>
                  </m:ctrlPr>
                </m:sSubSupPr>
                <m:e>
                  <m:r>
                    <w:rPr>
                      <w:rFonts w:ascii="Cambria Math" w:hAnsi="Cambria Math"/>
                      <w:sz w:val="24"/>
                      <w:szCs w:val="24"/>
                    </w:rPr>
                    <m:t>net</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m:t>
              </m:r>
            </m:den>
          </m:f>
          <m:r>
            <w:rPr>
              <w:rFonts w:ascii="Cambria Math" w:eastAsia="Times New Roman" w:hAnsi="Cambria Math" w:cs="Times New Roman"/>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a=0</m:t>
              </m:r>
            </m:sub>
            <m:sup>
              <m:r>
                <w:rPr>
                  <w:rFonts w:ascii="Cambria Math" w:hAnsi="Cambria Math"/>
                  <w:sz w:val="24"/>
                  <w:szCs w:val="24"/>
                </w:rPr>
                <m:t>F-1</m:t>
              </m:r>
            </m:sup>
            <m:e>
              <m:nary>
                <m:naryPr>
                  <m:chr m:val="∑"/>
                  <m:limLoc m:val="undOvr"/>
                  <m:ctrlPr>
                    <w:rPr>
                      <w:rFonts w:ascii="Cambria Math" w:hAnsi="Cambria Math"/>
                      <w:i/>
                      <w:sz w:val="24"/>
                      <w:szCs w:val="24"/>
                    </w:rPr>
                  </m:ctrlPr>
                </m:naryPr>
                <m:sub>
                  <m:r>
                    <w:rPr>
                      <w:rFonts w:ascii="Cambria Math" w:hAnsi="Cambria Math"/>
                      <w:sz w:val="24"/>
                      <w:szCs w:val="24"/>
                    </w:rPr>
                    <m:t>b=0</m:t>
                  </m:r>
                </m:sub>
                <m:sup>
                  <m:r>
                    <w:rPr>
                      <w:rFonts w:ascii="Cambria Math" w:hAnsi="Cambria Math"/>
                      <w:sz w:val="24"/>
                      <w:szCs w:val="24"/>
                    </w:rPr>
                    <m:t>F-1</m:t>
                  </m:r>
                </m:sup>
                <m:e>
                  <m:f>
                    <m:fPr>
                      <m:ctrlPr>
                        <w:rPr>
                          <w:rFonts w:ascii="Cambria Math" w:hAnsi="Cambria Math"/>
                          <w:i/>
                          <w:sz w:val="24"/>
                          <w:szCs w:val="24"/>
                        </w:rPr>
                      </m:ctrlPr>
                    </m:fPr>
                    <m:num>
                      <m:r>
                        <w:rPr>
                          <w:rFonts w:ascii="Cambria Math" w:hAnsi="Cambria Math" w:cs="Times New Roman"/>
                          <w:sz w:val="24"/>
                          <w:szCs w:val="24"/>
                        </w:rPr>
                        <m:t>∂</m:t>
                      </m:r>
                      <m:r>
                        <w:rPr>
                          <w:rFonts w:ascii="Cambria Math" w:hAnsi="Cambria Math" w:cs="Aparajita"/>
                          <w:sz w:val="24"/>
                          <w:szCs w:val="24"/>
                        </w:rPr>
                        <m:t xml:space="preserve">E                    </m:t>
                      </m:r>
                    </m:num>
                    <m:den>
                      <m:r>
                        <w:rPr>
                          <w:rFonts w:ascii="Cambria Math" w:hAnsi="Cambria Math" w:cs="Times New Roman"/>
                          <w:sz w:val="24"/>
                          <w:szCs w:val="24"/>
                        </w:rPr>
                        <m:t>∂</m:t>
                      </m:r>
                      <m:sSubSup>
                        <m:sSubSupPr>
                          <m:ctrlPr>
                            <w:rPr>
                              <w:rFonts w:ascii="Cambria Math" w:hAnsi="Cambria Math"/>
                              <w:i/>
                              <w:sz w:val="24"/>
                              <w:szCs w:val="24"/>
                            </w:rPr>
                          </m:ctrlPr>
                        </m:sSubSupPr>
                        <m:e>
                          <m:r>
                            <w:rPr>
                              <w:rFonts w:ascii="Cambria Math" w:hAnsi="Cambria Math"/>
                              <w:sz w:val="24"/>
                              <w:szCs w:val="24"/>
                            </w:rPr>
                            <m:t>net</m:t>
                          </m:r>
                        </m:e>
                        <m:sub>
                          <m:d>
                            <m:dPr>
                              <m:ctrlPr>
                                <w:rPr>
                                  <w:rFonts w:ascii="Cambria Math" w:hAnsi="Cambria Math"/>
                                  <w:i/>
                                  <w:sz w:val="24"/>
                                  <w:szCs w:val="24"/>
                                </w:rPr>
                              </m:ctrlPr>
                            </m:dPr>
                            <m:e>
                              <m:r>
                                <w:rPr>
                                  <w:rFonts w:ascii="Cambria Math" w:hAnsi="Cambria Math"/>
                                  <w:sz w:val="24"/>
                                  <w:szCs w:val="24"/>
                                </w:rPr>
                                <m:t>i+a</m:t>
                              </m:r>
                            </m:e>
                          </m:d>
                          <m:r>
                            <w:rPr>
                              <w:rFonts w:ascii="Cambria Math" w:hAnsi="Cambria Math"/>
                              <w:sz w:val="24"/>
                              <w:szCs w:val="24"/>
                            </w:rPr>
                            <m:t>(j+b)</m:t>
                          </m:r>
                        </m:sub>
                        <m:sup>
                          <m:r>
                            <w:rPr>
                              <w:rFonts w:ascii="Cambria Math" w:hAnsi="Cambria Math"/>
                              <w:sz w:val="24"/>
                              <w:szCs w:val="24"/>
                            </w:rPr>
                            <m:t>l+1</m:t>
                          </m:r>
                        </m:sup>
                      </m:sSubSup>
                    </m:den>
                  </m:f>
                  <m:f>
                    <m:fPr>
                      <m:ctrlPr>
                        <w:rPr>
                          <w:rFonts w:ascii="Cambria Math" w:hAnsi="Cambria Math"/>
                          <w:i/>
                          <w:sz w:val="24"/>
                          <w:szCs w:val="24"/>
                        </w:rPr>
                      </m:ctrlPr>
                    </m:fPr>
                    <m:num>
                      <m:r>
                        <w:rPr>
                          <w:rFonts w:ascii="Cambria Math" w:hAnsi="Cambria Math" w:cs="Times New Roman"/>
                          <w:sz w:val="24"/>
                          <w:szCs w:val="24"/>
                        </w:rPr>
                        <m:t>∂</m:t>
                      </m:r>
                      <m:sSubSup>
                        <m:sSubSupPr>
                          <m:ctrlPr>
                            <w:rPr>
                              <w:rFonts w:ascii="Cambria Math" w:hAnsi="Cambria Math"/>
                              <w:i/>
                              <w:sz w:val="24"/>
                              <w:szCs w:val="24"/>
                            </w:rPr>
                          </m:ctrlPr>
                        </m:sSubSupPr>
                        <m:e>
                          <m:r>
                            <w:rPr>
                              <w:rFonts w:ascii="Cambria Math" w:hAnsi="Cambria Math"/>
                              <w:sz w:val="24"/>
                              <w:szCs w:val="24"/>
                            </w:rPr>
                            <m:t>net</m:t>
                          </m:r>
                        </m:e>
                        <m:sub>
                          <m:d>
                            <m:dPr>
                              <m:ctrlPr>
                                <w:rPr>
                                  <w:rFonts w:ascii="Cambria Math" w:hAnsi="Cambria Math"/>
                                  <w:i/>
                                  <w:sz w:val="24"/>
                                  <w:szCs w:val="24"/>
                                </w:rPr>
                              </m:ctrlPr>
                            </m:dPr>
                            <m:e>
                              <m:r>
                                <w:rPr>
                                  <w:rFonts w:ascii="Cambria Math" w:hAnsi="Cambria Math"/>
                                  <w:sz w:val="24"/>
                                  <w:szCs w:val="24"/>
                                </w:rPr>
                                <m:t>i+a</m:t>
                              </m:r>
                            </m:e>
                          </m:d>
                          <m:r>
                            <w:rPr>
                              <w:rFonts w:ascii="Cambria Math" w:hAnsi="Cambria Math"/>
                              <w:sz w:val="24"/>
                              <w:szCs w:val="24"/>
                            </w:rPr>
                            <m:t>(j+b)</m:t>
                          </m:r>
                        </m:sub>
                        <m:sup>
                          <m:r>
                            <w:rPr>
                              <w:rFonts w:ascii="Cambria Math" w:hAnsi="Cambria Math"/>
                              <w:sz w:val="24"/>
                              <w:szCs w:val="24"/>
                            </w:rPr>
                            <m:t>l+1</m:t>
                          </m:r>
                        </m:sup>
                      </m:sSubSup>
                    </m:num>
                    <m:den>
                      <m:r>
                        <w:rPr>
                          <w:rFonts w:ascii="Cambria Math" w:hAnsi="Cambria Math" w:cs="Times New Roman"/>
                          <w:sz w:val="24"/>
                          <w:szCs w:val="24"/>
                        </w:rPr>
                        <m:t>∂</m:t>
                      </m:r>
                      <m:sSubSup>
                        <m:sSubSupPr>
                          <m:ctrlPr>
                            <w:rPr>
                              <w:rFonts w:ascii="Cambria Math" w:hAnsi="Cambria Math"/>
                              <w:i/>
                              <w:sz w:val="24"/>
                              <w:szCs w:val="24"/>
                            </w:rPr>
                          </m:ctrlPr>
                        </m:sSubSupPr>
                        <m:e>
                          <m:r>
                            <w:rPr>
                              <w:rFonts w:ascii="Cambria Math" w:hAnsi="Cambria Math"/>
                              <w:sz w:val="24"/>
                              <w:szCs w:val="24"/>
                            </w:rPr>
                            <m:t>f(net</m:t>
                          </m:r>
                        </m:e>
                        <m:sub>
                          <m:r>
                            <w:rPr>
                              <w:rFonts w:ascii="Cambria Math" w:hAnsi="Cambria Math"/>
                              <w:sz w:val="24"/>
                              <w:szCs w:val="24"/>
                            </w:rPr>
                            <m:t>ij</m:t>
                          </m:r>
                        </m:sub>
                        <m:sup>
                          <m:r>
                            <w:rPr>
                              <w:rFonts w:ascii="Cambria Math" w:hAnsi="Cambria Math"/>
                              <w:sz w:val="24"/>
                              <w:szCs w:val="24"/>
                            </w:rPr>
                            <m:t>l</m:t>
                          </m:r>
                        </m:sup>
                      </m:sSubSup>
                      <m:r>
                        <w:rPr>
                          <w:rFonts w:ascii="Cambria Math" w:hAnsi="Cambria Math"/>
                          <w:sz w:val="24"/>
                          <w:szCs w:val="24"/>
                        </w:rPr>
                        <m:t xml:space="preserve">)        </m:t>
                      </m:r>
                    </m:den>
                  </m:f>
                </m:e>
              </m:nary>
              <m:r>
                <w:rPr>
                  <w:rFonts w:ascii="Cambria Math" w:hAnsi="Cambria Math"/>
                  <w:sz w:val="24"/>
                  <w:szCs w:val="24"/>
                </w:rPr>
                <m:t>=</m:t>
              </m:r>
            </m:e>
          </m:nary>
          <m:nary>
            <m:naryPr>
              <m:chr m:val="∑"/>
              <m:limLoc m:val="undOvr"/>
              <m:ctrlPr>
                <w:rPr>
                  <w:rFonts w:ascii="Cambria Math" w:hAnsi="Cambria Math"/>
                  <w:i/>
                  <w:sz w:val="24"/>
                  <w:szCs w:val="24"/>
                </w:rPr>
              </m:ctrlPr>
            </m:naryPr>
            <m:sub>
              <m:r>
                <w:rPr>
                  <w:rFonts w:ascii="Cambria Math" w:hAnsi="Cambria Math"/>
                  <w:sz w:val="24"/>
                  <w:szCs w:val="24"/>
                </w:rPr>
                <m:t>a=0</m:t>
              </m:r>
            </m:sub>
            <m:sup>
              <m:r>
                <w:rPr>
                  <w:rFonts w:ascii="Cambria Math" w:hAnsi="Cambria Math"/>
                  <w:sz w:val="24"/>
                  <w:szCs w:val="24"/>
                </w:rPr>
                <m:t>F-1</m:t>
              </m:r>
            </m:sup>
            <m:e>
              <m:nary>
                <m:naryPr>
                  <m:chr m:val="∑"/>
                  <m:limLoc m:val="undOvr"/>
                  <m:ctrlPr>
                    <w:rPr>
                      <w:rFonts w:ascii="Cambria Math" w:hAnsi="Cambria Math"/>
                      <w:i/>
                      <w:sz w:val="24"/>
                      <w:szCs w:val="24"/>
                    </w:rPr>
                  </m:ctrlPr>
                </m:naryPr>
                <m:sub>
                  <m:r>
                    <w:rPr>
                      <w:rFonts w:ascii="Cambria Math" w:hAnsi="Cambria Math"/>
                      <w:sz w:val="24"/>
                      <w:szCs w:val="24"/>
                    </w:rPr>
                    <m:t>b=0</m:t>
                  </m:r>
                </m:sub>
                <m:sup>
                  <m:r>
                    <w:rPr>
                      <w:rFonts w:ascii="Cambria Math" w:hAnsi="Cambria Math"/>
                      <w:sz w:val="24"/>
                      <w:szCs w:val="24"/>
                    </w:rPr>
                    <m:t>F-1</m:t>
                  </m:r>
                </m:sup>
                <m:e>
                  <m:f>
                    <m:fPr>
                      <m:ctrlPr>
                        <w:rPr>
                          <w:rFonts w:ascii="Cambria Math" w:hAnsi="Cambria Math"/>
                          <w:i/>
                          <w:sz w:val="24"/>
                          <w:szCs w:val="24"/>
                        </w:rPr>
                      </m:ctrlPr>
                    </m:fPr>
                    <m:num>
                      <m:r>
                        <w:rPr>
                          <w:rFonts w:ascii="Cambria Math" w:hAnsi="Cambria Math" w:cs="Times New Roman"/>
                          <w:sz w:val="24"/>
                          <w:szCs w:val="24"/>
                        </w:rPr>
                        <m:t>∂</m:t>
                      </m:r>
                      <m:r>
                        <w:rPr>
                          <w:rFonts w:ascii="Cambria Math" w:hAnsi="Cambria Math" w:cs="Aparajita"/>
                          <w:sz w:val="24"/>
                          <w:szCs w:val="24"/>
                        </w:rPr>
                        <m:t xml:space="preserve">E                    </m:t>
                      </m:r>
                    </m:num>
                    <m:den>
                      <m:r>
                        <w:rPr>
                          <w:rFonts w:ascii="Cambria Math" w:hAnsi="Cambria Math" w:cs="Times New Roman"/>
                          <w:sz w:val="24"/>
                          <w:szCs w:val="24"/>
                        </w:rPr>
                        <m:t>∂</m:t>
                      </m:r>
                      <m:sSubSup>
                        <m:sSubSupPr>
                          <m:ctrlPr>
                            <w:rPr>
                              <w:rFonts w:ascii="Cambria Math" w:hAnsi="Cambria Math"/>
                              <w:i/>
                              <w:sz w:val="24"/>
                              <w:szCs w:val="24"/>
                            </w:rPr>
                          </m:ctrlPr>
                        </m:sSubSupPr>
                        <m:e>
                          <m:r>
                            <w:rPr>
                              <w:rFonts w:ascii="Cambria Math" w:hAnsi="Cambria Math"/>
                              <w:sz w:val="24"/>
                              <w:szCs w:val="24"/>
                            </w:rPr>
                            <m:t>net</m:t>
                          </m:r>
                        </m:e>
                        <m:sub>
                          <m:d>
                            <m:dPr>
                              <m:ctrlPr>
                                <w:rPr>
                                  <w:rFonts w:ascii="Cambria Math" w:hAnsi="Cambria Math"/>
                                  <w:i/>
                                  <w:sz w:val="24"/>
                                  <w:szCs w:val="24"/>
                                </w:rPr>
                              </m:ctrlPr>
                            </m:dPr>
                            <m:e>
                              <m:r>
                                <w:rPr>
                                  <w:rFonts w:ascii="Cambria Math" w:hAnsi="Cambria Math"/>
                                  <w:sz w:val="24"/>
                                  <w:szCs w:val="24"/>
                                </w:rPr>
                                <m:t>i+a</m:t>
                              </m:r>
                            </m:e>
                          </m:d>
                          <m:r>
                            <w:rPr>
                              <w:rFonts w:ascii="Cambria Math" w:hAnsi="Cambria Math"/>
                              <w:sz w:val="24"/>
                              <w:szCs w:val="24"/>
                            </w:rPr>
                            <m:t>(j+b)</m:t>
                          </m:r>
                        </m:sub>
                        <m:sup>
                          <m:r>
                            <w:rPr>
                              <w:rFonts w:ascii="Cambria Math" w:hAnsi="Cambria Math"/>
                              <w:sz w:val="24"/>
                              <w:szCs w:val="24"/>
                            </w:rPr>
                            <m:t>l+1</m:t>
                          </m:r>
                        </m:sup>
                      </m:sSubSup>
                    </m:den>
                  </m:f>
                </m:e>
              </m:nary>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ab</m:t>
                  </m:r>
                </m:sub>
              </m:sSub>
            </m:e>
          </m:nary>
        </m:oMath>
      </m:oMathPara>
    </w:p>
    <w:p w14:paraId="3C47209E" w14:textId="7B5B80D8" w:rsidR="00E50028" w:rsidRPr="005624EA" w:rsidRDefault="00A974F3" w:rsidP="005D4F5B">
      <w:pPr>
        <w:pStyle w:val="Heading3"/>
      </w:pPr>
      <w:bookmarkStart w:id="39" w:name="h.4p5qktw3hka9"/>
      <w:bookmarkStart w:id="40" w:name="h.uvlr054srwli"/>
      <w:bookmarkStart w:id="41" w:name="_Toc450087545"/>
      <w:bookmarkEnd w:id="39"/>
      <w:bookmarkEnd w:id="40"/>
      <w:r w:rsidRPr="005624EA">
        <w:t>Pooling vrstva ( sub-sampling )</w:t>
      </w:r>
      <w:bookmarkEnd w:id="41"/>
    </w:p>
    <w:p w14:paraId="0FBB2165" w14:textId="1A573B47" w:rsidR="00711842" w:rsidRDefault="00A974F3" w:rsidP="0069162C">
      <w:pPr>
        <w:pStyle w:val="Style1"/>
      </w:pPr>
      <w:r w:rsidRPr="00951234">
        <w:t xml:space="preserve">Nasleduje po konvolučnej vrstve a jej úlohou je zredukovať veľkosť </w:t>
      </w:r>
      <w:r w:rsidRPr="00951234">
        <w:rPr>
          <w:i/>
          <w:iCs/>
        </w:rPr>
        <w:t>feature mapy</w:t>
      </w:r>
      <w:r w:rsidRPr="00951234">
        <w:t xml:space="preserve"> tak, aby </w:t>
      </w:r>
      <w:r w:rsidR="006276B0">
        <w:t>sme informáciu</w:t>
      </w:r>
      <w:r w:rsidR="00951234">
        <w:t xml:space="preserve"> z feature mapy zjednodušili</w:t>
      </w:r>
      <w:r w:rsidR="006276B0">
        <w:t xml:space="preserve">, </w:t>
      </w:r>
      <w:r w:rsidR="00951234">
        <w:t xml:space="preserve">respektíve </w:t>
      </w:r>
      <w:r w:rsidR="006276B0">
        <w:t xml:space="preserve">z nej </w:t>
      </w:r>
      <w:r w:rsidR="00951234">
        <w:t>dostali najdôležitejšiu časť</w:t>
      </w:r>
      <w:r w:rsidRPr="00951234">
        <w:t>.</w:t>
      </w:r>
      <w:r w:rsidR="00711842">
        <w:t xml:space="preserve"> Tým zároveň redukujeme parametre siete a znižujeme možnosť potenciálneho preučenia. </w:t>
      </w:r>
    </w:p>
    <w:p w14:paraId="18FCEAEC" w14:textId="251D881C" w:rsidR="00E50028" w:rsidRPr="00711842" w:rsidRDefault="00A974F3" w:rsidP="00711842">
      <w:pPr>
        <w:pStyle w:val="Style1"/>
      </w:pPr>
      <w:r w:rsidRPr="00951234">
        <w:t>Podobne ako v konvolučnej vrstve</w:t>
      </w:r>
      <w:r w:rsidR="00951234">
        <w:t>,</w:t>
      </w:r>
      <w:r w:rsidRPr="00951234">
        <w:t xml:space="preserve"> aj tu zvolíme veľkosť kroku a </w:t>
      </w:r>
      <w:r w:rsidR="00DA3650" w:rsidRPr="00951234">
        <w:t xml:space="preserve">použitím aktivačnej funkcie </w:t>
      </w:r>
      <w:r w:rsidR="00DA3650">
        <w:t>zredukujeme malú PxP časť</w:t>
      </w:r>
      <w:r w:rsidRPr="00951234">
        <w:t xml:space="preserve"> </w:t>
      </w:r>
      <w:r w:rsidRPr="00DA3650">
        <w:t>feature mapy</w:t>
      </w:r>
      <w:r w:rsidRPr="00951234">
        <w:t xml:space="preserve"> </w:t>
      </w:r>
      <w:r w:rsidR="00DA3650">
        <w:t xml:space="preserve">na </w:t>
      </w:r>
      <w:r w:rsidRPr="00951234">
        <w:t>jeden pixel.</w:t>
      </w:r>
      <w:r w:rsidR="00711842">
        <w:t xml:space="preserve"> </w:t>
      </w:r>
      <w:r w:rsidR="00711842" w:rsidRPr="00711842">
        <w:t xml:space="preserve">V prípade, že máme viac feature máp, na každú aplikujeme pooling nezávisle. </w:t>
      </w:r>
      <w:r w:rsidR="00951234">
        <w:t>Ak</w:t>
      </w:r>
      <w:r w:rsidR="00711842">
        <w:t xml:space="preserve"> je</w:t>
      </w:r>
      <w:r w:rsidRPr="00951234">
        <w:t xml:space="preserve"> vstup mapa veľkosti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x </m:t>
        </m:r>
        <m:sSub>
          <m:sSubPr>
            <m:ctrlPr>
              <w:rPr>
                <w:rFonts w:ascii="Cambria Math" w:hAnsi="Cambria Math"/>
                <w:i/>
              </w:rPr>
            </m:ctrlPr>
          </m:sSubPr>
          <m:e>
            <m:r>
              <w:rPr>
                <w:rFonts w:ascii="Cambria Math" w:hAnsi="Cambria Math"/>
              </w:rPr>
              <m:t>H</m:t>
            </m:r>
          </m:e>
          <m:sub>
            <m:r>
              <w:rPr>
                <w:rFonts w:ascii="Cambria Math" w:hAnsi="Cambria Math"/>
              </w:rPr>
              <m:t>1</m:t>
            </m:r>
          </m:sub>
        </m:sSub>
      </m:oMath>
      <w:r w:rsidR="00A013E3">
        <w:t>,</w:t>
      </w:r>
      <w:r w:rsidRPr="00951234">
        <w:t xml:space="preserve"> potom rozmery zmenšenej </w:t>
      </w:r>
      <w:r w:rsidRPr="004031CB">
        <w:t>feature mapy</w:t>
      </w:r>
      <w:r w:rsidRPr="00951234">
        <w:rPr>
          <w:i/>
          <w:iCs/>
        </w:rPr>
        <w:t xml:space="preserve"> </w:t>
      </w:r>
      <w:r w:rsidR="00951234" w:rsidRPr="00951234">
        <w:rPr>
          <w:i/>
          <w:iCs/>
        </w:rPr>
        <w:t xml:space="preserve"> </w:t>
      </w:r>
      <w:r w:rsidR="00951234" w:rsidRPr="00951234">
        <w:t>po aplik</w:t>
      </w:r>
      <w:r w:rsidR="00951234">
        <w:t>ácii pooling</w:t>
      </w:r>
      <w:r w:rsidR="00711842">
        <w:t>u</w:t>
      </w:r>
      <w:r w:rsidR="00951234">
        <w:t xml:space="preserve"> </w:t>
      </w:r>
      <w:r w:rsidR="00A013E3">
        <w:t xml:space="preserve">budú. </w:t>
      </w:r>
    </w:p>
    <w:p w14:paraId="39CD214C" w14:textId="77777777" w:rsidR="00711842" w:rsidRDefault="00E05113" w:rsidP="00711842">
      <w:pPr>
        <w:pStyle w:val="Style1"/>
        <w:ind w:left="3600" w:firstLine="720"/>
      </w:pPr>
      <m:oMathPara>
        <m:oMathParaPr>
          <m:jc m:val="left"/>
        </m:oMathParaPr>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F</m:t>
                  </m:r>
                </m:e>
              </m:d>
            </m:num>
            <m:den>
              <m:r>
                <w:rPr>
                  <w:rFonts w:ascii="Cambria Math" w:hAnsi="Cambria Math"/>
                </w:rPr>
                <m:t>S</m:t>
              </m:r>
            </m:den>
          </m:f>
          <m:r>
            <m:rPr>
              <m:sty m:val="p"/>
            </m:rPr>
            <w:rPr>
              <w:rFonts w:ascii="Cambria Math" w:hAnsi="Cambria Math"/>
            </w:rPr>
            <m:t>+1</m:t>
          </m:r>
          <m:r>
            <m:rPr>
              <m:sty m:val="p"/>
            </m:rPr>
            <w:rPr>
              <w:rFonts w:ascii="Cambria Math" w:hAnsi="Cambria Math"/>
            </w:rPr>
            <w:br/>
          </m:r>
        </m:oMath>
        <m:oMath>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r>
                    <w:rPr>
                      <w:rFonts w:ascii="Cambria Math" w:hAnsi="Cambria Math"/>
                    </w:rPr>
                    <m:t>F</m:t>
                  </m:r>
                </m:e>
              </m:d>
            </m:num>
            <m:den>
              <m:r>
                <w:rPr>
                  <w:rFonts w:ascii="Cambria Math" w:hAnsi="Cambria Math"/>
                </w:rPr>
                <m:t>S</m:t>
              </m:r>
            </m:den>
          </m:f>
          <m:r>
            <m:rPr>
              <m:sty m:val="p"/>
            </m:rPr>
            <w:rPr>
              <w:rFonts w:ascii="Cambria Math" w:hAnsi="Cambria Math"/>
            </w:rPr>
            <m:t>+1</m:t>
          </m:r>
        </m:oMath>
      </m:oMathPara>
    </w:p>
    <w:p w14:paraId="0D8337FB" w14:textId="11F333FF" w:rsidR="00E50028" w:rsidRPr="00711842" w:rsidRDefault="00A013E3" w:rsidP="00711842">
      <w:pPr>
        <w:pStyle w:val="Style1"/>
      </w:pPr>
      <w:r w:rsidRPr="00711842">
        <w:lastRenderedPageBreak/>
        <w:t>Najčastejšie používaná technika je tzv.</w:t>
      </w:r>
      <w:r w:rsidR="00A974F3" w:rsidRPr="00711842">
        <w:t xml:space="preserve"> max pooling. </w:t>
      </w:r>
      <w:r w:rsidR="00711842" w:rsidRPr="00711842">
        <w:t>Z receptívneho poľa sa vždy vyberá pixel s najvyššou hodnotou.</w:t>
      </w:r>
      <w:r w:rsidR="00B20F99">
        <w:t xml:space="preserve"> </w:t>
      </w:r>
      <w:r w:rsidR="00A974F3" w:rsidRPr="00711842">
        <w:t>Ako ak</w:t>
      </w:r>
      <w:r w:rsidR="00B20F99">
        <w:t>tivačné funkcie</w:t>
      </w:r>
      <w:r w:rsidR="004031CB">
        <w:t xml:space="preserve"> </w:t>
      </w:r>
      <w:r w:rsidR="00907C61">
        <w:t>(</w:t>
      </w:r>
      <w:r w:rsidR="004031CB">
        <w:t xml:space="preserve"> </w:t>
      </w:r>
      <w:r w:rsidR="00907C61">
        <w:t>pooling</w:t>
      </w:r>
      <w:r w:rsidR="004031CB">
        <w:t xml:space="preserve"> </w:t>
      </w:r>
      <w:r w:rsidR="00907C61">
        <w:t>)</w:t>
      </w:r>
      <w:r w:rsidR="00B20F99">
        <w:t xml:space="preserve"> sa zvyknú</w:t>
      </w:r>
      <w:r w:rsidR="00A974F3" w:rsidRPr="00711842">
        <w:t xml:space="preserve"> používať aj </w:t>
      </w:r>
      <w:r w:rsidR="00B20F99">
        <w:t>iné funkcie</w:t>
      </w:r>
      <w:r w:rsidR="00A974F3" w:rsidRPr="00711842">
        <w:t xml:space="preserve">, ale v praxi sa ukázalo, že max dosahuje najlepšie výsledky. Výsledný  </w:t>
      </w:r>
      <m:oMath>
        <m:r>
          <w:rPr>
            <w:rFonts w:ascii="Cambria Math" w:hAnsi="Cambria Math"/>
          </w:rPr>
          <m:t>pixe</m:t>
        </m:r>
        <m:sSub>
          <m:sSubPr>
            <m:ctrlPr>
              <w:rPr>
                <w:rFonts w:ascii="Cambria Math" w:hAnsi="Cambria Math"/>
                <w:i/>
                <w:lang w:val="en-US"/>
              </w:rPr>
            </m:ctrlPr>
          </m:sSubPr>
          <m:e>
            <m:r>
              <w:rPr>
                <w:rFonts w:ascii="Cambria Math" w:hAnsi="Cambria Math"/>
              </w:rPr>
              <m:t>l</m:t>
            </m:r>
            <m:ctrlPr>
              <w:rPr>
                <w:rFonts w:ascii="Cambria Math" w:hAnsi="Cambria Math"/>
                <w:i/>
              </w:rPr>
            </m:ctrlPr>
          </m:e>
          <m:sub>
            <m:r>
              <w:rPr>
                <w:rFonts w:ascii="Cambria Math" w:hAnsi="Cambria Math"/>
                <w:lang w:val="en-US"/>
              </w:rPr>
              <m:t>ij</m:t>
            </m:r>
          </m:sub>
        </m:sSub>
      </m:oMath>
      <w:r w:rsidR="00A974F3" w:rsidRPr="00711842">
        <w:t xml:space="preserve"> v zmenšenej feature mape pre max pooling bude</w:t>
      </w:r>
    </w:p>
    <w:p w14:paraId="77BDB1C6" w14:textId="3D4AD2AE" w:rsidR="00653F08" w:rsidRPr="005624EA" w:rsidRDefault="005D4F5B" w:rsidP="004031CB">
      <w:pPr>
        <w:spacing w:after="0" w:line="360" w:lineRule="auto"/>
        <w:jc w:val="center"/>
        <w:rPr>
          <w:rFonts w:ascii="Arial" w:eastAsia="Times New Roman" w:hAnsi="Arial" w:cs="Arial"/>
          <w:color w:val="000000"/>
          <w:sz w:val="28"/>
        </w:rPr>
      </w:pPr>
      <m:oMathPara>
        <m:oMath>
          <m:r>
            <w:rPr>
              <w:rFonts w:ascii="Cambria Math" w:eastAsia="Times New Roman" w:hAnsi="Cambria Math" w:cs="Arial"/>
              <w:color w:val="000000"/>
              <w:sz w:val="28"/>
            </w:rPr>
            <m:t>f</m:t>
          </m:r>
          <m:d>
            <m:dPr>
              <m:ctrlPr>
                <w:rPr>
                  <w:rFonts w:ascii="Cambria Math" w:eastAsia="Times New Roman" w:hAnsi="Cambria Math" w:cs="Arial"/>
                  <w:i/>
                  <w:color w:val="000000"/>
                  <w:sz w:val="28"/>
                </w:rPr>
              </m:ctrlPr>
            </m:dPr>
            <m:e>
              <m:sSubSup>
                <m:sSubSupPr>
                  <m:ctrlPr>
                    <w:rPr>
                      <w:rFonts w:ascii="Cambria Math" w:eastAsia="Times New Roman" w:hAnsi="Cambria Math" w:cs="Arial"/>
                      <w:i/>
                      <w:color w:val="000000"/>
                      <w:sz w:val="28"/>
                    </w:rPr>
                  </m:ctrlPr>
                </m:sSubSupPr>
                <m:e>
                  <m:r>
                    <w:rPr>
                      <w:rFonts w:ascii="Cambria Math" w:eastAsia="Times New Roman" w:hAnsi="Cambria Math" w:cs="Arial"/>
                      <w:color w:val="000000"/>
                      <w:sz w:val="28"/>
                    </w:rPr>
                    <m:t>net</m:t>
                  </m:r>
                </m:e>
                <m:sub>
                  <m:r>
                    <w:rPr>
                      <w:rFonts w:ascii="Cambria Math" w:eastAsia="Times New Roman" w:hAnsi="Cambria Math" w:cs="Arial"/>
                      <w:color w:val="000000"/>
                      <w:sz w:val="28"/>
                    </w:rPr>
                    <m:t>ij</m:t>
                  </m:r>
                </m:sub>
                <m:sup>
                  <m:r>
                    <w:rPr>
                      <w:rFonts w:ascii="Cambria Math" w:eastAsia="Times New Roman" w:hAnsi="Cambria Math" w:cs="Arial"/>
                      <w:color w:val="000000"/>
                      <w:sz w:val="28"/>
                    </w:rPr>
                    <m:t>l</m:t>
                  </m:r>
                </m:sup>
              </m:sSubSup>
            </m:e>
          </m:d>
          <m:r>
            <w:rPr>
              <w:rFonts w:ascii="Cambria Math" w:eastAsia="Times New Roman" w:hAnsi="Cambria Math" w:cs="Arial"/>
              <w:color w:val="000000"/>
              <w:sz w:val="28"/>
            </w:rPr>
            <m:t>=</m:t>
          </m:r>
          <m:r>
            <m:rPr>
              <m:sty m:val="p"/>
            </m:rPr>
            <w:rPr>
              <w:rFonts w:ascii="Cambria Math" w:eastAsia="Times New Roman" w:hAnsi="Cambria Math" w:cs="Arial"/>
              <w:color w:val="000000"/>
              <w:sz w:val="28"/>
            </w:rPr>
            <m:t>max⁡</m:t>
          </m:r>
          <m:r>
            <w:rPr>
              <w:rFonts w:ascii="Cambria Math" w:eastAsia="Times New Roman" w:hAnsi="Cambria Math" w:cs="Arial"/>
              <w:color w:val="000000"/>
              <w:sz w:val="28"/>
            </w:rPr>
            <m:t>(f</m:t>
          </m:r>
          <m:d>
            <m:dPr>
              <m:ctrlPr>
                <w:rPr>
                  <w:rFonts w:ascii="Cambria Math" w:eastAsia="Times New Roman" w:hAnsi="Cambria Math" w:cs="Arial"/>
                  <w:i/>
                  <w:color w:val="000000"/>
                  <w:sz w:val="28"/>
                </w:rPr>
              </m:ctrlPr>
            </m:dPr>
            <m:e>
              <m:sSubSup>
                <m:sSubSupPr>
                  <m:ctrlPr>
                    <w:rPr>
                      <w:rFonts w:ascii="Cambria Math" w:eastAsia="Times New Roman" w:hAnsi="Cambria Math" w:cs="Arial"/>
                      <w:i/>
                      <w:color w:val="000000"/>
                      <w:sz w:val="28"/>
                    </w:rPr>
                  </m:ctrlPr>
                </m:sSubSupPr>
                <m:e>
                  <m:r>
                    <w:rPr>
                      <w:rFonts w:ascii="Cambria Math" w:eastAsia="Times New Roman" w:hAnsi="Cambria Math" w:cs="Arial"/>
                      <w:color w:val="000000"/>
                      <w:sz w:val="32"/>
                    </w:rPr>
                    <m:t>net</m:t>
                  </m:r>
                </m:e>
                <m:sub>
                  <m:d>
                    <m:dPr>
                      <m:ctrlPr>
                        <w:rPr>
                          <w:rFonts w:ascii="Cambria Math" w:eastAsia="Times New Roman" w:hAnsi="Cambria Math" w:cs="Arial"/>
                          <w:i/>
                          <w:color w:val="000000"/>
                          <w:sz w:val="28"/>
                        </w:rPr>
                      </m:ctrlPr>
                    </m:dPr>
                    <m:e>
                      <m:r>
                        <w:rPr>
                          <w:rFonts w:ascii="Cambria Math" w:eastAsia="Times New Roman" w:hAnsi="Cambria Math" w:cs="Arial"/>
                          <w:color w:val="000000"/>
                          <w:sz w:val="28"/>
                        </w:rPr>
                        <m:t>i∙s+a</m:t>
                      </m:r>
                    </m:e>
                  </m:d>
                  <m:d>
                    <m:dPr>
                      <m:ctrlPr>
                        <w:rPr>
                          <w:rFonts w:ascii="Cambria Math" w:eastAsia="Times New Roman" w:hAnsi="Cambria Math" w:cs="Arial"/>
                          <w:i/>
                          <w:color w:val="000000"/>
                          <w:sz w:val="28"/>
                        </w:rPr>
                      </m:ctrlPr>
                    </m:dPr>
                    <m:e>
                      <m:r>
                        <w:rPr>
                          <w:rFonts w:ascii="Cambria Math" w:eastAsia="Times New Roman" w:hAnsi="Cambria Math" w:cs="Arial"/>
                          <w:color w:val="000000"/>
                          <w:sz w:val="28"/>
                        </w:rPr>
                        <m:t>j∙s+b</m:t>
                      </m:r>
                    </m:e>
                  </m:d>
                </m:sub>
                <m:sup>
                  <m:r>
                    <w:rPr>
                      <w:rFonts w:ascii="Cambria Math" w:eastAsia="Times New Roman" w:hAnsi="Cambria Math" w:cs="Arial"/>
                      <w:color w:val="000000"/>
                      <w:sz w:val="28"/>
                    </w:rPr>
                    <m:t>l-1</m:t>
                  </m:r>
                </m:sup>
              </m:sSubSup>
            </m:e>
          </m:d>
          <m:r>
            <w:rPr>
              <w:rFonts w:ascii="Cambria Math" w:eastAsia="Times New Roman" w:hAnsi="Cambria Math" w:cs="Arial"/>
              <w:color w:val="000000"/>
              <w:sz w:val="28"/>
            </w:rPr>
            <m:t xml:space="preserve">      a,b ∈ &lt;0, F&gt;</m:t>
          </m:r>
        </m:oMath>
      </m:oMathPara>
    </w:p>
    <w:p w14:paraId="4359E128" w14:textId="77777777" w:rsidR="00653F08" w:rsidRPr="005624EA" w:rsidRDefault="00653F08" w:rsidP="00653F08">
      <w:pPr>
        <w:pStyle w:val="Heading4"/>
      </w:pPr>
      <w:r w:rsidRPr="005624EA">
        <w:t>Parametre pooling vrstvy</w:t>
      </w:r>
    </w:p>
    <w:p w14:paraId="6A1F887B" w14:textId="77777777" w:rsidR="00653F08" w:rsidRPr="005624EA" w:rsidRDefault="00653F08" w:rsidP="00653F08">
      <w:pPr>
        <w:pStyle w:val="Standard"/>
        <w:spacing w:line="360" w:lineRule="auto"/>
        <w:jc w:val="both"/>
        <w:rPr>
          <w:rFonts w:ascii="Times New Roman" w:eastAsia="Times New Roman" w:hAnsi="Times New Roman" w:cs="Times New Roman"/>
          <w:b/>
          <w:bCs/>
          <w:sz w:val="24"/>
          <w:szCs w:val="24"/>
        </w:rPr>
      </w:pPr>
      <w:r w:rsidRPr="005624EA">
        <w:rPr>
          <w:rFonts w:ascii="Times New Roman" w:eastAsia="Times New Roman" w:hAnsi="Times New Roman" w:cs="Times New Roman"/>
          <w:b/>
          <w:bCs/>
          <w:sz w:val="24"/>
          <w:szCs w:val="24"/>
        </w:rPr>
        <w:t>Aktivačná funkcia</w:t>
      </w:r>
    </w:p>
    <w:p w14:paraId="56C3C56D" w14:textId="27F5E994" w:rsidR="00653F08" w:rsidRPr="00CB0A48" w:rsidRDefault="00276F04" w:rsidP="00CB0A48">
      <w:pPr>
        <w:pStyle w:val="Style1"/>
      </w:pPr>
      <w:r>
        <w:t>Môžeme si definovať akú funkci</w:t>
      </w:r>
      <w:r w:rsidR="00062FAC">
        <w:t>u</w:t>
      </w:r>
      <w:r w:rsidR="00B20F99">
        <w:t xml:space="preserve"> chceme použiť. </w:t>
      </w:r>
      <w:r w:rsidRPr="00062FAC">
        <w:rPr>
          <w:i/>
        </w:rPr>
        <w:t xml:space="preserve">Max </w:t>
      </w:r>
      <w:r w:rsidR="00B20F99" w:rsidRPr="00062FAC">
        <w:rPr>
          <w:i/>
        </w:rPr>
        <w:t xml:space="preserve">pooling </w:t>
      </w:r>
      <w:r w:rsidR="00B20F99">
        <w:t>môžeme nahradiť napríklad priemerom</w:t>
      </w:r>
      <w:r w:rsidR="00F23AD6">
        <w:t xml:space="preserve"> alebo L2 normou.</w:t>
      </w:r>
    </w:p>
    <w:p w14:paraId="2F79D245" w14:textId="77777777" w:rsidR="00653F08" w:rsidRPr="005624EA" w:rsidRDefault="00653F08" w:rsidP="00653F08">
      <w:pPr>
        <w:pStyle w:val="Standard"/>
        <w:spacing w:line="360" w:lineRule="auto"/>
        <w:jc w:val="both"/>
      </w:pPr>
      <w:r w:rsidRPr="005624EA">
        <w:rPr>
          <w:rFonts w:ascii="Times New Roman" w:eastAsia="Times New Roman" w:hAnsi="Times New Roman" w:cs="Times New Roman"/>
          <w:b/>
          <w:bCs/>
          <w:sz w:val="24"/>
          <w:szCs w:val="24"/>
        </w:rPr>
        <w:t>Rozmery filtra ( F )</w:t>
      </w:r>
    </w:p>
    <w:p w14:paraId="6F847B94" w14:textId="200EAACF" w:rsidR="00653F08" w:rsidRPr="00CB0A48" w:rsidRDefault="00711842" w:rsidP="00CB0A48">
      <w:pPr>
        <w:pStyle w:val="Style1"/>
      </w:pPr>
      <w:r>
        <w:t>Tak ako v konvolučnej vrstve,</w:t>
      </w:r>
      <w:r w:rsidR="00F23AD6">
        <w:t xml:space="preserve"> aj</w:t>
      </w:r>
      <w:r w:rsidR="00062FAC">
        <w:t xml:space="preserve"> tu</w:t>
      </w:r>
      <w:r w:rsidR="00F23AD6">
        <w:t xml:space="preserve"> vieme</w:t>
      </w:r>
      <w:r>
        <w:t xml:space="preserve"> </w:t>
      </w:r>
      <w:r w:rsidR="00F23AD6">
        <w:t xml:space="preserve">definovať </w:t>
      </w:r>
      <w:r>
        <w:t>veľkosť receptívneho poľa</w:t>
      </w:r>
    </w:p>
    <w:p w14:paraId="4885C6CA" w14:textId="77777777" w:rsidR="00F23AD6" w:rsidRPr="005624EA" w:rsidRDefault="00F23AD6" w:rsidP="00F23AD6">
      <w:pPr>
        <w:pStyle w:val="Style1"/>
        <w:ind w:firstLine="0"/>
      </w:pPr>
      <w:r w:rsidRPr="005624EA">
        <w:rPr>
          <w:b/>
          <w:bCs/>
        </w:rPr>
        <w:t>Zarovnanie (</w:t>
      </w:r>
      <w:r>
        <w:rPr>
          <w:b/>
          <w:bCs/>
        </w:rPr>
        <w:t xml:space="preserve"> zero-</w:t>
      </w:r>
      <w:r w:rsidRPr="005624EA">
        <w:rPr>
          <w:b/>
          <w:bCs/>
        </w:rPr>
        <w:t>padding - P )</w:t>
      </w:r>
    </w:p>
    <w:p w14:paraId="4F280E1F" w14:textId="77777777" w:rsidR="00F23AD6" w:rsidRPr="00CB0A48" w:rsidRDefault="00F23AD6" w:rsidP="00CB0A48">
      <w:pPr>
        <w:pStyle w:val="Style1"/>
      </w:pPr>
      <w:r w:rsidRPr="00CB0A48">
        <w:t xml:space="preserve">Totožné so zarovnávaním v konvolučnej </w:t>
      </w:r>
      <w:r w:rsidR="00C9081B" w:rsidRPr="00CB0A48">
        <w:t>vrstve</w:t>
      </w:r>
    </w:p>
    <w:p w14:paraId="4EB293D4" w14:textId="77777777" w:rsidR="00653F08" w:rsidRPr="005624EA" w:rsidRDefault="00653F08" w:rsidP="00653F08">
      <w:pPr>
        <w:pStyle w:val="Standard"/>
        <w:spacing w:line="360" w:lineRule="auto"/>
        <w:jc w:val="both"/>
      </w:pPr>
      <w:r w:rsidRPr="005624EA">
        <w:rPr>
          <w:rFonts w:ascii="Times New Roman" w:eastAsia="Times New Roman" w:hAnsi="Times New Roman" w:cs="Times New Roman"/>
          <w:b/>
          <w:bCs/>
          <w:sz w:val="24"/>
          <w:szCs w:val="24"/>
        </w:rPr>
        <w:t>Veľkosť kroku(stride - S)</w:t>
      </w:r>
    </w:p>
    <w:p w14:paraId="33DDFA51" w14:textId="7896FF74" w:rsidR="00653F08" w:rsidRPr="005624EA" w:rsidRDefault="00062FAC" w:rsidP="00C9081B">
      <w:pPr>
        <w:pStyle w:val="Style1"/>
      </w:pPr>
      <w:r>
        <w:t>Podobne ako</w:t>
      </w:r>
      <w:r w:rsidR="00A013E3">
        <w:t xml:space="preserve"> v konvolučnej vrstve aj tu vieme definovať veľkosť kroku. Najčastejšie sa používa hodnota 2</w:t>
      </w:r>
      <w:r w:rsidR="004031CB">
        <w:t xml:space="preserve"> spolu s 2x2 receptívnym poľom</w:t>
      </w:r>
      <w:r w:rsidR="00A013E3">
        <w:t xml:space="preserve">, čo znamená, že feature mapa sa zmenší </w:t>
      </w:r>
      <w:r w:rsidR="00711842">
        <w:t>na 25</w:t>
      </w:r>
      <w:r w:rsidR="00711842" w:rsidRPr="00062FAC">
        <w:rPr>
          <w:rFonts w:asciiTheme="minorHAnsi" w:eastAsiaTheme="minorEastAsia" w:hAnsiTheme="minorHAnsi" w:cstheme="minorBidi"/>
          <w:color w:val="auto"/>
          <w:sz w:val="22"/>
          <w:szCs w:val="22"/>
          <w:lang w:val="en-US"/>
        </w:rPr>
        <w:t xml:space="preserve">% </w:t>
      </w:r>
      <w:r w:rsidR="00711842">
        <w:t>pôvodnej veľkosti</w:t>
      </w:r>
      <w:r w:rsidR="00A013E3">
        <w:t>.</w:t>
      </w:r>
    </w:p>
    <w:p w14:paraId="65D8C825" w14:textId="77777777" w:rsidR="00C9081B" w:rsidRDefault="00EC6E61" w:rsidP="00C9081B">
      <w:pPr>
        <w:pStyle w:val="Heading4"/>
      </w:pPr>
      <w:r>
        <w:t>Spätná</w:t>
      </w:r>
      <w:r w:rsidR="00C9081B">
        <w:t xml:space="preserve"> </w:t>
      </w:r>
      <w:r>
        <w:t>propagácia</w:t>
      </w:r>
      <w:r w:rsidR="00C9081B">
        <w:t xml:space="preserve"> chyby</w:t>
      </w:r>
    </w:p>
    <w:p w14:paraId="488321A9" w14:textId="1EB2BCC1" w:rsidR="00C9081B" w:rsidRPr="00CB0A48" w:rsidRDefault="00C9081B" w:rsidP="00CB0A48">
      <w:pPr>
        <w:pStyle w:val="Style1"/>
      </w:pPr>
      <w:r>
        <w:t xml:space="preserve">Keďže sa pooling vrstva nič neučí, netreba špeciálne riešiť odvodenie </w:t>
      </w:r>
      <m:oMath>
        <m:f>
          <m:fPr>
            <m:ctrlPr>
              <w:rPr>
                <w:rFonts w:ascii="Cambria Math" w:hAnsi="Cambria Math"/>
                <w:i/>
              </w:rPr>
            </m:ctrlPr>
          </m:fPr>
          <m:num>
            <m:r>
              <w:rPr>
                <w:rFonts w:ascii="Cambria Math" w:hAnsi="Cambria Math"/>
              </w:rPr>
              <m:t>∂</m:t>
            </m:r>
            <m:r>
              <w:rPr>
                <w:rFonts w:ascii="Cambria Math" w:hAnsi="Cambria Math" w:cs="Aparajita"/>
              </w:rPr>
              <m:t xml:space="preserve">E    </m:t>
            </m:r>
          </m:num>
          <m:den>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ab</m:t>
                </m:r>
              </m:sub>
            </m:sSub>
          </m:den>
        </m:f>
      </m:oMath>
      <w:r>
        <w:t>. Chyba sa bez ďalších úprav pošle do ďalšej vrstvy</w:t>
      </w:r>
      <w:ins w:id="42" w:author="MX" w:date="2016-04-29T22:14:00Z">
        <w:r w:rsidR="00276F04">
          <w:t>.</w:t>
        </w:r>
      </w:ins>
    </w:p>
    <w:p w14:paraId="69AF31A6" w14:textId="7DC8B839" w:rsidR="00653F08" w:rsidRPr="005624EA" w:rsidRDefault="00653F08" w:rsidP="00653F08">
      <w:pPr>
        <w:pStyle w:val="Heading3"/>
      </w:pPr>
      <w:bookmarkStart w:id="43" w:name="_Toc450087546"/>
      <w:r w:rsidRPr="005624EA">
        <w:t xml:space="preserve">Rectified-Linear  </w:t>
      </w:r>
      <w:r w:rsidR="00A549BB">
        <w:t xml:space="preserve">Unit </w:t>
      </w:r>
      <w:r w:rsidRPr="005624EA">
        <w:t>( ReLU )</w:t>
      </w:r>
      <w:bookmarkEnd w:id="43"/>
    </w:p>
    <w:p w14:paraId="0110A4AB" w14:textId="69A5ABA9" w:rsidR="00A549BB" w:rsidRDefault="00A549BB" w:rsidP="00521D8F">
      <w:pPr>
        <w:pStyle w:val="Style1"/>
      </w:pPr>
      <w:r>
        <w:t xml:space="preserve">Jedná sa o vrstvu, ktorá všetky záporné hodnoty zo vstupu vynuluje alebo nastaví na vybranú zápornú hodnotu. V praxi sa ukázalo, že normalizácia pomocou ReLU dáva lepšie výsledky </w:t>
      </w:r>
      <w:r w:rsidR="00521D8F">
        <w:t xml:space="preserve">ako </w:t>
      </w:r>
      <w:r w:rsidR="00276F04">
        <w:t xml:space="preserve">logistická </w:t>
      </w:r>
      <w:r w:rsidR="00521D8F">
        <w:t>funkcia</w:t>
      </w:r>
      <w:r w:rsidR="00276F04">
        <w:t xml:space="preserve"> </w:t>
      </w:r>
      <w:r w:rsidR="00276F04" w:rsidRPr="00062FAC">
        <w:t>(</w:t>
      </w:r>
      <w:r w:rsidR="00276F04">
        <w:t>sigmoida)</w:t>
      </w:r>
      <w:r w:rsidR="00521D8F">
        <w:t xml:space="preserve">. </w:t>
      </w:r>
      <w:r w:rsidR="00E63D3F">
        <w:t>Dôvod</w:t>
      </w:r>
      <w:r w:rsidR="00684575">
        <w:t>,</w:t>
      </w:r>
      <w:r w:rsidR="00521D8F">
        <w:t xml:space="preserve"> </w:t>
      </w:r>
      <w:r w:rsidR="00E63D3F">
        <w:t>prečo</w:t>
      </w:r>
      <w:r w:rsidR="00062FAC">
        <w:t xml:space="preserve"> </w:t>
      </w:r>
      <w:r w:rsidR="00276F04">
        <w:t>je to tak</w:t>
      </w:r>
      <w:r w:rsidR="00062FAC">
        <w:t>,</w:t>
      </w:r>
      <w:r w:rsidR="00E63D3F">
        <w:t xml:space="preserve"> </w:t>
      </w:r>
      <w:r w:rsidR="00062FAC">
        <w:t xml:space="preserve">zatiaľ </w:t>
      </w:r>
      <w:r w:rsidR="00521D8F">
        <w:t>nie je známy</w:t>
      </w:r>
      <w:r w:rsidR="00062FAC">
        <w:t xml:space="preserve"> a</w:t>
      </w:r>
      <w:r w:rsidR="00E63D3F">
        <w:t>  máme len argumenty založené na experimentoch.</w:t>
      </w:r>
      <w:sdt>
        <w:sdtPr>
          <w:rPr>
            <w:b/>
            <w:bCs/>
          </w:rPr>
          <w:id w:val="736826317"/>
          <w:citation/>
        </w:sdtPr>
        <w:sdtEndPr/>
        <w:sdtContent>
          <w:r w:rsidR="00521D8F" w:rsidRPr="00E63D3F">
            <w:rPr>
              <w:b/>
              <w:bCs/>
            </w:rPr>
            <w:fldChar w:fldCharType="begin"/>
          </w:r>
          <w:r w:rsidR="00267152">
            <w:rPr>
              <w:b/>
              <w:bCs/>
            </w:rPr>
            <w:instrText xml:space="preserve">CITATION Mic16 \l 1051 </w:instrText>
          </w:r>
          <w:r w:rsidR="00521D8F" w:rsidRPr="00E63D3F">
            <w:rPr>
              <w:b/>
              <w:bCs/>
            </w:rPr>
            <w:fldChar w:fldCharType="separate"/>
          </w:r>
          <w:r w:rsidR="00BA7820">
            <w:rPr>
              <w:b/>
              <w:bCs/>
              <w:noProof/>
            </w:rPr>
            <w:t xml:space="preserve"> </w:t>
          </w:r>
          <w:r w:rsidR="00BA7820">
            <w:rPr>
              <w:noProof/>
            </w:rPr>
            <w:t>[5]</w:t>
          </w:r>
          <w:r w:rsidR="00521D8F" w:rsidRPr="00E63D3F">
            <w:rPr>
              <w:b/>
              <w:bCs/>
            </w:rPr>
            <w:fldChar w:fldCharType="end"/>
          </w:r>
        </w:sdtContent>
      </w:sdt>
    </w:p>
    <w:p w14:paraId="7689F528" w14:textId="77777777" w:rsidR="00521D8F" w:rsidRPr="00521D8F" w:rsidRDefault="00521D8F" w:rsidP="00653F08">
      <w:pPr>
        <w:pStyle w:val="Standard"/>
        <w:spacing w:line="360" w:lineRule="auto"/>
        <w:jc w:val="both"/>
        <w:rPr>
          <w:rFonts w:ascii="Times New Roman" w:eastAsia="Times New Roman" w:hAnsi="Times New Roman" w:cs="Times New Roman"/>
          <w:sz w:val="28"/>
        </w:rPr>
      </w:pPr>
      <m:oMathPara>
        <m:oMath>
          <m:r>
            <w:rPr>
              <w:rFonts w:ascii="Cambria Math" w:eastAsia="Times New Roman" w:hAnsi="Cambria Math"/>
              <w:sz w:val="28"/>
            </w:rPr>
            <m:t>f</m:t>
          </m:r>
          <m:d>
            <m:dPr>
              <m:ctrlPr>
                <w:rPr>
                  <w:rFonts w:ascii="Cambria Math" w:eastAsia="Times New Roman" w:hAnsi="Cambria Math"/>
                  <w:i/>
                  <w:sz w:val="28"/>
                </w:rPr>
              </m:ctrlPr>
            </m:dPr>
            <m:e>
              <m:sSubSup>
                <m:sSubSupPr>
                  <m:ctrlPr>
                    <w:rPr>
                      <w:rFonts w:ascii="Cambria Math" w:eastAsia="Times New Roman" w:hAnsi="Cambria Math"/>
                      <w:i/>
                      <w:sz w:val="28"/>
                    </w:rPr>
                  </m:ctrlPr>
                </m:sSubSupPr>
                <m:e>
                  <m:r>
                    <w:rPr>
                      <w:rFonts w:ascii="Cambria Math" w:eastAsia="Times New Roman" w:hAnsi="Cambria Math"/>
                      <w:sz w:val="28"/>
                    </w:rPr>
                    <m:t>net</m:t>
                  </m:r>
                </m:e>
                <m:sub>
                  <m:r>
                    <w:rPr>
                      <w:rFonts w:ascii="Cambria Math" w:eastAsia="Times New Roman" w:hAnsi="Cambria Math"/>
                      <w:sz w:val="28"/>
                    </w:rPr>
                    <m:t>ij</m:t>
                  </m:r>
                </m:sub>
                <m:sup>
                  <m:r>
                    <w:rPr>
                      <w:rFonts w:ascii="Cambria Math" w:eastAsia="Times New Roman" w:hAnsi="Cambria Math"/>
                      <w:sz w:val="28"/>
                    </w:rPr>
                    <m:t>l</m:t>
                  </m:r>
                </m:sup>
              </m:sSubSup>
            </m:e>
          </m:d>
          <m:r>
            <w:rPr>
              <w:rFonts w:ascii="Cambria Math" w:eastAsia="Times New Roman" w:hAnsi="Cambria Math"/>
              <w:sz w:val="28"/>
            </w:rPr>
            <m:t>=</m:t>
          </m:r>
          <m:func>
            <m:funcPr>
              <m:ctrlPr>
                <w:rPr>
                  <w:rFonts w:ascii="Cambria Math" w:eastAsia="Times New Roman" w:hAnsi="Cambria Math"/>
                  <w:sz w:val="28"/>
                </w:rPr>
              </m:ctrlPr>
            </m:funcPr>
            <m:fName>
              <m:r>
                <m:rPr>
                  <m:sty m:val="p"/>
                </m:rPr>
                <w:rPr>
                  <w:rFonts w:ascii="Cambria Math" w:eastAsia="Times New Roman" w:hAnsi="Cambria Math"/>
                  <w:sz w:val="28"/>
                </w:rPr>
                <m:t>max</m:t>
              </m:r>
              <m:ctrlPr>
                <w:rPr>
                  <w:rFonts w:ascii="Cambria Math" w:eastAsia="Times New Roman" w:hAnsi="Cambria Math"/>
                  <w:i/>
                  <w:sz w:val="28"/>
                </w:rPr>
              </m:ctrlPr>
            </m:fName>
            <m:e>
              <m:d>
                <m:dPr>
                  <m:ctrlPr>
                    <w:rPr>
                      <w:rFonts w:ascii="Cambria Math" w:eastAsia="Times New Roman" w:hAnsi="Cambria Math"/>
                      <w:i/>
                      <w:sz w:val="28"/>
                    </w:rPr>
                  </m:ctrlPr>
                </m:dPr>
                <m:e>
                  <m:r>
                    <w:rPr>
                      <w:rFonts w:ascii="Cambria Math" w:eastAsia="Times New Roman" w:hAnsi="Cambria Math"/>
                      <w:sz w:val="28"/>
                    </w:rPr>
                    <m:t>0, f</m:t>
                  </m:r>
                  <m:d>
                    <m:dPr>
                      <m:ctrlPr>
                        <w:rPr>
                          <w:rFonts w:ascii="Cambria Math" w:eastAsia="Times New Roman" w:hAnsi="Cambria Math"/>
                          <w:i/>
                          <w:sz w:val="28"/>
                        </w:rPr>
                      </m:ctrlPr>
                    </m:dPr>
                    <m:e>
                      <m:sSubSup>
                        <m:sSubSupPr>
                          <m:ctrlPr>
                            <w:rPr>
                              <w:rFonts w:ascii="Cambria Math" w:eastAsia="Times New Roman" w:hAnsi="Cambria Math"/>
                              <w:i/>
                              <w:sz w:val="28"/>
                            </w:rPr>
                          </m:ctrlPr>
                        </m:sSubSupPr>
                        <m:e>
                          <m:r>
                            <w:rPr>
                              <w:rFonts w:ascii="Cambria Math" w:eastAsia="Times New Roman" w:hAnsi="Cambria Math"/>
                              <w:sz w:val="28"/>
                            </w:rPr>
                            <m:t>net</m:t>
                          </m:r>
                        </m:e>
                        <m:sub>
                          <m:r>
                            <w:rPr>
                              <w:rFonts w:ascii="Cambria Math" w:eastAsia="Times New Roman" w:hAnsi="Cambria Math"/>
                              <w:sz w:val="28"/>
                            </w:rPr>
                            <m:t>ij</m:t>
                          </m:r>
                        </m:sub>
                        <m:sup>
                          <m:r>
                            <w:rPr>
                              <w:rFonts w:ascii="Cambria Math" w:eastAsia="Times New Roman" w:hAnsi="Cambria Math"/>
                              <w:sz w:val="28"/>
                            </w:rPr>
                            <m:t>l</m:t>
                          </m:r>
                        </m:sup>
                      </m:sSubSup>
                    </m:e>
                  </m:d>
                </m:e>
              </m:d>
            </m:e>
          </m:func>
        </m:oMath>
      </m:oMathPara>
    </w:p>
    <w:p w14:paraId="258EF2D9" w14:textId="55BCC3E4" w:rsidR="00653F08" w:rsidRDefault="00521D8F" w:rsidP="00521D8F">
      <w:pPr>
        <w:pStyle w:val="Style1"/>
      </w:pPr>
      <w:r>
        <w:lastRenderedPageBreak/>
        <w:t xml:space="preserve">Ďalšou výhodou je výrazné urýchlenie konvergencie </w:t>
      </w:r>
      <w:r w:rsidR="00E63D3F">
        <w:t>gradientovej metódy</w:t>
      </w:r>
      <w:r w:rsidR="005242D0">
        <w:t xml:space="preserve">. Zároveň ReLU nie je taká náročná na výpočet ako </w:t>
      </w:r>
      <w:r w:rsidR="00684575">
        <w:t>logistická funkcia</w:t>
      </w:r>
      <w:r w:rsidR="005242D0">
        <w:t xml:space="preserve"> alebo tanh, čo tiež zrýchli trénovanie.</w:t>
      </w:r>
    </w:p>
    <w:p w14:paraId="780742D3" w14:textId="56CBD03F" w:rsidR="002C195C" w:rsidRDefault="005242D0" w:rsidP="005242D0">
      <w:pPr>
        <w:pStyle w:val="Style1"/>
      </w:pPr>
      <w:r>
        <w:t xml:space="preserve">Nevýhodou </w:t>
      </w:r>
      <w:r w:rsidR="00E63D3F">
        <w:t>je</w:t>
      </w:r>
      <w:r>
        <w:t>, že niektoré neuróny môžu byť počas trénovania deaktivované. V prípade, že by ReLU vrstvou</w:t>
      </w:r>
      <w:r w:rsidR="00684575">
        <w:t xml:space="preserve"> prechádzal priveľký</w:t>
      </w:r>
      <w:r w:rsidR="00062FAC">
        <w:t xml:space="preserve"> </w:t>
      </w:r>
      <w:r w:rsidR="00276F04">
        <w:t>gradient</w:t>
      </w:r>
      <w:r w:rsidR="00684575">
        <w:t>,</w:t>
      </w:r>
      <w:r w:rsidR="00276F04">
        <w:t xml:space="preserve"> </w:t>
      </w:r>
      <w:r>
        <w:t xml:space="preserve">môže sa stať, že </w:t>
      </w:r>
      <w:r w:rsidR="00684575">
        <w:t xml:space="preserve">sa </w:t>
      </w:r>
      <w:r>
        <w:t>váhy</w:t>
      </w:r>
      <w:r w:rsidR="00E63D3F">
        <w:t xml:space="preserve"> </w:t>
      </w:r>
      <w:r w:rsidR="00684575">
        <w:t xml:space="preserve">neurónu </w:t>
      </w:r>
      <w:r w:rsidR="00E63D3F">
        <w:t>z nejakého dôvodu</w:t>
      </w:r>
      <w:r>
        <w:t xml:space="preserve"> zmenia na 0 a už nikdy nebudú </w:t>
      </w:r>
      <w:r w:rsidR="00276F04">
        <w:t xml:space="preserve">môcť byť </w:t>
      </w:r>
      <w:r>
        <w:t>počas trénovania aktivované.</w:t>
      </w:r>
      <w:r w:rsidR="002C195C">
        <w:t xml:space="preserve"> </w:t>
      </w:r>
      <w:r w:rsidR="00E63D3F">
        <w:t>M</w:t>
      </w:r>
      <w:r w:rsidR="002C195C">
        <w:t xml:space="preserve">ôže </w:t>
      </w:r>
      <w:r w:rsidR="00684575">
        <w:t>nastať situácia</w:t>
      </w:r>
      <w:r w:rsidR="002C195C">
        <w:t xml:space="preserve">, že 40 percent neurónov v sieti bude deaktivovaných, teda nebudú vytvárať žiadnu odpoveď na </w:t>
      </w:r>
      <w:r w:rsidR="00684575">
        <w:t>vstup</w:t>
      </w:r>
      <w:r w:rsidR="002C195C">
        <w:t>. Zabrániť tomu môžeme miernym vylepšením a to tak, že namiesto 0 bude mať funkcia malý záporný sklon</w:t>
      </w:r>
      <w:r w:rsidR="00D4225B">
        <w:t>.</w:t>
      </w:r>
      <w:r w:rsidR="00684575">
        <w:t xml:space="preserve"> </w:t>
      </w:r>
      <w:r w:rsidR="00E63D3F">
        <w:t>(</w:t>
      </w:r>
      <w:r w:rsidR="00D4225B">
        <w:t xml:space="preserve"> </w:t>
      </w:r>
      <w:r w:rsidR="00E63D3F">
        <w:t>podpora v</w:t>
      </w:r>
      <w:r w:rsidR="00D4225B">
        <w:t> </w:t>
      </w:r>
      <w:r w:rsidR="00E63D3F">
        <w:t>caffe</w:t>
      </w:r>
      <w:r w:rsidR="00D4225B">
        <w:t xml:space="preserve"> </w:t>
      </w:r>
      <w:r w:rsidR="00E63D3F">
        <w:t>)</w:t>
      </w:r>
      <w:r w:rsidR="00D4225B">
        <w:t>.</w:t>
      </w:r>
      <w:r w:rsidR="002C195C">
        <w:t xml:space="preserve"> Ďalšie vylepšenie je, že tento záporný sklon bude čiastočne </w:t>
      </w:r>
      <w:r w:rsidR="00EA413B">
        <w:t>náhodný</w:t>
      </w:r>
      <w:r w:rsidR="002C195C">
        <w:t xml:space="preserve">. ( </w:t>
      </w:r>
      <w:r w:rsidR="002C195C">
        <w:rPr>
          <w:i/>
          <w:iCs/>
        </w:rPr>
        <w:t>o</w:t>
      </w:r>
      <w:r w:rsidR="002C195C" w:rsidRPr="002C195C">
        <w:rPr>
          <w:i/>
          <w:iCs/>
        </w:rPr>
        <w:t>brázok 8.</w:t>
      </w:r>
      <w:r w:rsidR="002C195C">
        <w:t xml:space="preserve"> )</w:t>
      </w:r>
      <w:sdt>
        <w:sdtPr>
          <w:id w:val="-945539480"/>
          <w:citation/>
        </w:sdtPr>
        <w:sdtEndPr/>
        <w:sdtContent>
          <w:r w:rsidR="00E63D3F">
            <w:fldChar w:fldCharType="begin"/>
          </w:r>
          <w:r w:rsidR="00DD7FEA">
            <w:instrText xml:space="preserve">CITATION Xiu16 \l 1051 </w:instrText>
          </w:r>
          <w:r w:rsidR="00E63D3F">
            <w:fldChar w:fldCharType="separate"/>
          </w:r>
          <w:r w:rsidR="00BA7820">
            <w:rPr>
              <w:noProof/>
            </w:rPr>
            <w:t xml:space="preserve"> [7]</w:t>
          </w:r>
          <w:r w:rsidR="00E63D3F">
            <w:fldChar w:fldCharType="end"/>
          </w:r>
        </w:sdtContent>
      </w:sdt>
    </w:p>
    <w:p w14:paraId="499B8A3E" w14:textId="77777777" w:rsidR="002C195C" w:rsidRDefault="002C195C" w:rsidP="002C195C">
      <w:pPr>
        <w:pStyle w:val="Style1"/>
        <w:keepNext/>
        <w:ind w:firstLine="0"/>
      </w:pPr>
      <w:r>
        <w:rPr>
          <w:noProof/>
          <w:lang w:bidi="si-LK"/>
        </w:rPr>
        <w:drawing>
          <wp:inline distT="0" distB="0" distL="0" distR="0" wp14:anchorId="61ADEBB3" wp14:editId="68380E30">
            <wp:extent cx="5579745" cy="12985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1298575"/>
                    </a:xfrm>
                    <a:prstGeom prst="rect">
                      <a:avLst/>
                    </a:prstGeom>
                  </pic:spPr>
                </pic:pic>
              </a:graphicData>
            </a:graphic>
          </wp:inline>
        </w:drawing>
      </w:r>
    </w:p>
    <w:p w14:paraId="6F135472" w14:textId="3F1AB57E" w:rsidR="002C195C" w:rsidRDefault="002C195C" w:rsidP="002C195C">
      <w:pPr>
        <w:pStyle w:val="Caption"/>
        <w:jc w:val="center"/>
      </w:pPr>
      <w:bookmarkStart w:id="44" w:name="_Toc449891801"/>
      <w:bookmarkStart w:id="45" w:name="_Toc450070354"/>
      <w:r>
        <w:t xml:space="preserve">Obrázok </w:t>
      </w:r>
      <w:r w:rsidR="00E05113">
        <w:fldChar w:fldCharType="begin"/>
      </w:r>
      <w:r w:rsidR="00E05113">
        <w:instrText xml:space="preserve"> SEQ Obrázok \* ARABIC </w:instrText>
      </w:r>
      <w:r w:rsidR="00E05113">
        <w:fldChar w:fldCharType="separate"/>
      </w:r>
      <w:r w:rsidR="001B74CA">
        <w:rPr>
          <w:noProof/>
        </w:rPr>
        <w:t>8</w:t>
      </w:r>
      <w:r w:rsidR="00E05113">
        <w:rPr>
          <w:noProof/>
        </w:rPr>
        <w:fldChar w:fldCharType="end"/>
      </w:r>
      <w:r w:rsidR="00BE73CB">
        <w:t xml:space="preserve"> – </w:t>
      </w:r>
      <w:r>
        <w:t>obyčajné ReLU, Leaky ReLU, Parametrizované ReLU</w:t>
      </w:r>
      <w:bookmarkEnd w:id="44"/>
      <w:bookmarkEnd w:id="45"/>
    </w:p>
    <w:p w14:paraId="539B9725" w14:textId="77777777" w:rsidR="005242D0" w:rsidRDefault="002C195C" w:rsidP="002C195C">
      <w:pPr>
        <w:pStyle w:val="Style1"/>
        <w:ind w:firstLine="0"/>
      </w:pPr>
      <w:r>
        <w:t xml:space="preserve">  </w:t>
      </w:r>
    </w:p>
    <w:p w14:paraId="1302387E" w14:textId="797F0926" w:rsidR="00653F08" w:rsidRPr="005624EA" w:rsidRDefault="00653F08" w:rsidP="00653F08">
      <w:pPr>
        <w:pStyle w:val="Heading3"/>
      </w:pPr>
      <w:bookmarkStart w:id="46" w:name="_Toc450087547"/>
      <w:r w:rsidRPr="005624EA">
        <w:t>LRN vrstva ( Local Response Normalization )</w:t>
      </w:r>
      <w:bookmarkEnd w:id="46"/>
    </w:p>
    <w:p w14:paraId="573DE947" w14:textId="0D352BDD" w:rsidR="00653F08" w:rsidRDefault="001F315B" w:rsidP="001F315B">
      <w:pPr>
        <w:pStyle w:val="Style1"/>
      </w:pPr>
      <w:r>
        <w:t>LRN vrstva napodobňuje „laterálnu inhibíciu“ normalizova</w:t>
      </w:r>
      <w:r w:rsidR="00EA413B">
        <w:t>ním oblastí z receptívneho poľa</w:t>
      </w:r>
      <w:r>
        <w:t xml:space="preserve">, </w:t>
      </w:r>
      <w:r w:rsidR="006E2C7D">
        <w:t xml:space="preserve">odpozorovanú z biologických </w:t>
      </w:r>
      <w:r>
        <w:t xml:space="preserve"> </w:t>
      </w:r>
      <w:r w:rsidR="006E2C7D">
        <w:t>neurónových sietí. Ukázalo sa, že tieto vrstvy nemajú veľký vplyv na výsledky a v moderných sieťach sa postupne prestávajú používať. Caffe však podporuje aj LRN normalizáciu.</w:t>
      </w:r>
    </w:p>
    <w:p w14:paraId="7D2B28C6" w14:textId="4008B8B6" w:rsidR="006E2C7D" w:rsidRPr="006E2C7D" w:rsidRDefault="006E2C7D" w:rsidP="005431A5">
      <w:pPr>
        <w:pStyle w:val="Style1"/>
      </w:pPr>
      <w:r>
        <w:t xml:space="preserve">Vstup do tejto vrstvy bude normalizovaným </w:t>
      </w:r>
      <w:r w:rsidR="009E4B93">
        <w:t xml:space="preserve">nasledovným </w:t>
      </w:r>
      <w:r>
        <w:t xml:space="preserve">vzorcom, pričom </w:t>
      </w:r>
      <m:oMath>
        <m:r>
          <w:rPr>
            <w:rFonts w:ascii="Cambria Math" w:hAnsi="Cambria Math"/>
          </w:rPr>
          <m:t>α</m:t>
        </m:r>
      </m:oMath>
      <w:r>
        <w:t xml:space="preserve">  a </w:t>
      </w:r>
      <m:oMath>
        <m:r>
          <w:rPr>
            <w:rFonts w:ascii="Cambria Math" w:hAnsi="Cambria Math"/>
          </w:rPr>
          <m:t>β</m:t>
        </m:r>
      </m:oMath>
      <w:r>
        <w:t xml:space="preserve"> sú nami definované parametre. </w:t>
      </w:r>
      <w:r w:rsidR="005431A5">
        <w:t xml:space="preserve">Veľkosť receptívneho poľa je definovaná </w:t>
      </w:r>
      <w:r w:rsidR="005431A5" w:rsidRPr="005431A5">
        <w:rPr>
          <w:i/>
          <w:iCs/>
        </w:rPr>
        <w:t>n</w:t>
      </w:r>
      <w:r w:rsidR="005431A5">
        <w:t>.</w:t>
      </w:r>
      <w:sdt>
        <w:sdtPr>
          <w:id w:val="-1364745342"/>
          <w:citation/>
        </w:sdtPr>
        <w:sdtEndPr/>
        <w:sdtContent>
          <w:r w:rsidR="005431A5">
            <w:fldChar w:fldCharType="begin"/>
          </w:r>
          <w:r w:rsidR="005431A5">
            <w:instrText xml:space="preserve"> CITATION Jia14 \l 1051 </w:instrText>
          </w:r>
          <w:r w:rsidR="005431A5">
            <w:fldChar w:fldCharType="separate"/>
          </w:r>
          <w:r w:rsidR="00BA7820">
            <w:rPr>
              <w:noProof/>
            </w:rPr>
            <w:t xml:space="preserve"> [6]</w:t>
          </w:r>
          <w:r w:rsidR="005431A5">
            <w:fldChar w:fldCharType="end"/>
          </w:r>
        </w:sdtContent>
      </w:sdt>
    </w:p>
    <w:p w14:paraId="7BC827EA" w14:textId="77777777" w:rsidR="006E2C7D" w:rsidRPr="006E2C7D" w:rsidRDefault="00E05113" w:rsidP="005431A5">
      <w:pPr>
        <w:pStyle w:val="Style1"/>
      </w:pPr>
      <m:oMathPara>
        <m:oMath>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num>
            <m:den>
              <m:sSup>
                <m:sSupPr>
                  <m:ctrlPr>
                    <w:rPr>
                      <w:rFonts w:ascii="Cambria Math" w:hAnsi="Cambria Math"/>
                      <w:i/>
                    </w:rPr>
                  </m:ctrlPr>
                </m:sSupPr>
                <m:e>
                  <m:d>
                    <m:dPr>
                      <m:ctrlPr>
                        <w:rPr>
                          <w:rFonts w:ascii="Cambria Math" w:hAnsi="Cambria Math"/>
                          <w:i/>
                        </w:rPr>
                      </m:ctrlPr>
                    </m:dPr>
                    <m:e>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n</m:t>
                              </m:r>
                            </m:den>
                          </m:f>
                        </m:e>
                      </m:d>
                      <m:nary>
                        <m:naryPr>
                          <m:chr m:val="∑"/>
                          <m:subHide m:val="1"/>
                          <m:supHide m:val="1"/>
                          <m:ctrlPr>
                            <w:rPr>
                              <w:rFonts w:ascii="Cambria Math" w:hAnsi="Cambria Math"/>
                              <w:i/>
                            </w:rPr>
                          </m:ctrlPr>
                        </m:naryPr>
                        <m:sub/>
                        <m:sup/>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ctrlPr>
                                <w:rPr>
                                  <w:rFonts w:ascii="Cambria Math" w:hAnsi="Cambria Math"/>
                                  <w:i/>
                                </w:rPr>
                              </m:ctrlPr>
                            </m:e>
                            <m:sup>
                              <m:r>
                                <w:rPr>
                                  <w:rFonts w:ascii="Cambria Math" w:hAnsi="Cambria Math"/>
                                  <w:lang w:val="en-US"/>
                                </w:rPr>
                                <m:t>2</m:t>
                              </m:r>
                            </m:sup>
                          </m:sSup>
                        </m:e>
                      </m:nary>
                    </m:e>
                  </m:d>
                </m:e>
                <m:sup>
                  <m:r>
                    <w:rPr>
                      <w:rFonts w:ascii="Cambria Math" w:hAnsi="Cambria Math"/>
                    </w:rPr>
                    <m:t>β</m:t>
                  </m:r>
                </m:sup>
              </m:sSup>
            </m:den>
          </m:f>
        </m:oMath>
      </m:oMathPara>
    </w:p>
    <w:p w14:paraId="48B0431A" w14:textId="645F1C54" w:rsidR="00694D51" w:rsidRPr="005624EA" w:rsidRDefault="00694D51" w:rsidP="00694D51">
      <w:pPr>
        <w:pStyle w:val="Heading3"/>
      </w:pPr>
      <w:bookmarkStart w:id="47" w:name="h.quxhu0t13qoq"/>
      <w:bookmarkStart w:id="48" w:name="_Toc450087548"/>
      <w:bookmarkEnd w:id="47"/>
      <w:r w:rsidRPr="005624EA">
        <w:t>Dropou</w:t>
      </w:r>
      <w:r w:rsidR="00056A2B" w:rsidRPr="005624EA">
        <w:t>t</w:t>
      </w:r>
      <w:r w:rsidRPr="005624EA">
        <w:t xml:space="preserve"> vrstva</w:t>
      </w:r>
      <w:bookmarkEnd w:id="48"/>
    </w:p>
    <w:p w14:paraId="2D0B2978" w14:textId="64C10BA4" w:rsidR="00056A2B" w:rsidRDefault="00D70E05" w:rsidP="00FA4F7B">
      <w:pPr>
        <w:pStyle w:val="Style1"/>
      </w:pPr>
      <w:r>
        <w:t>Dropout je ď</w:t>
      </w:r>
      <w:r w:rsidR="00606E0E">
        <w:t xml:space="preserve">alšia regularizačná technika používaná na vylepšenie </w:t>
      </w:r>
      <w:r w:rsidR="00D1180E">
        <w:t>trénovacej chyby. Narozdiel od L1 a L2 regularizácie</w:t>
      </w:r>
      <w:r>
        <w:t xml:space="preserve"> nemodifikujeme chybovú funkciu, ale </w:t>
      </w:r>
      <w:r w:rsidR="00FA4F7B">
        <w:t xml:space="preserve">modifikujeme </w:t>
      </w:r>
      <w:r w:rsidR="00FA4F7B">
        <w:lastRenderedPageBreak/>
        <w:t xml:space="preserve">sieť samotnú. Počas </w:t>
      </w:r>
      <w:r w:rsidR="00EC6E61">
        <w:t>spätn</w:t>
      </w:r>
      <w:r>
        <w:t>ej</w:t>
      </w:r>
      <w:r w:rsidR="00EC6E61">
        <w:t xml:space="preserve"> propag</w:t>
      </w:r>
      <w:r>
        <w:t>ácie</w:t>
      </w:r>
      <w:r w:rsidR="00FA4F7B">
        <w:t xml:space="preserve"> s pravdepodobnosťou</w:t>
      </w:r>
      <w:r w:rsidR="00EC6E61">
        <w:t xml:space="preserve"> </w:t>
      </w:r>
      <w:r w:rsidRPr="00D70E05">
        <w:rPr>
          <w:i/>
          <w:iCs/>
        </w:rPr>
        <w:t>p</w:t>
      </w:r>
      <w:r>
        <w:t xml:space="preserve"> </w:t>
      </w:r>
      <w:r w:rsidR="00EC6E61">
        <w:t>dočasne</w:t>
      </w:r>
      <w:r w:rsidR="00FA4F7B">
        <w:t xml:space="preserve"> </w:t>
      </w:r>
      <w:r w:rsidR="00EC6E61">
        <w:t xml:space="preserve">vymažeme </w:t>
      </w:r>
      <w:r w:rsidR="00FA4F7B">
        <w:t>časť neurónov v skrytých vrstvách</w:t>
      </w:r>
      <w:r>
        <w:t>,</w:t>
      </w:r>
      <w:r w:rsidR="00FA4F7B">
        <w:t xml:space="preserve"> s tým, že vstupné a výstupné </w:t>
      </w:r>
      <w:r w:rsidR="00EC6E61">
        <w:t xml:space="preserve">vrstvy ostanú nedotknuté.  Výsledkom bude sieť, kde niektoré neuróny a ich váhy budú kompletne deaktivované. </w:t>
      </w:r>
      <w:r>
        <w:t xml:space="preserve">Príklad </w:t>
      </w:r>
      <w:r w:rsidR="00EC6E61">
        <w:t xml:space="preserve">na </w:t>
      </w:r>
      <w:r w:rsidR="00EC6E61" w:rsidRPr="00D70E05">
        <w:rPr>
          <w:i/>
          <w:iCs/>
        </w:rPr>
        <w:t>obrázku 9</w:t>
      </w:r>
      <w:r w:rsidR="00EC6E61">
        <w:t>.</w:t>
      </w:r>
    </w:p>
    <w:p w14:paraId="20429F16" w14:textId="77777777" w:rsidR="00EC6E61" w:rsidRDefault="00EC6E61" w:rsidP="00EC6E61">
      <w:pPr>
        <w:pStyle w:val="Style1"/>
        <w:keepNext/>
        <w:jc w:val="center"/>
      </w:pPr>
      <w:r>
        <w:rPr>
          <w:noProof/>
          <w:lang w:bidi="si-LK"/>
        </w:rPr>
        <w:drawing>
          <wp:inline distT="0" distB="0" distL="0" distR="0" wp14:anchorId="49853150" wp14:editId="15C196CB">
            <wp:extent cx="1630017" cy="172027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37587" cy="1728267"/>
                    </a:xfrm>
                    <a:prstGeom prst="rect">
                      <a:avLst/>
                    </a:prstGeom>
                  </pic:spPr>
                </pic:pic>
              </a:graphicData>
            </a:graphic>
          </wp:inline>
        </w:drawing>
      </w:r>
    </w:p>
    <w:p w14:paraId="36DDD533" w14:textId="7AF4F9F8" w:rsidR="00EC6E61" w:rsidRDefault="00EC6E61" w:rsidP="00EC6E61">
      <w:pPr>
        <w:pStyle w:val="Caption"/>
        <w:jc w:val="center"/>
      </w:pPr>
      <w:bookmarkStart w:id="49" w:name="_Toc449891802"/>
      <w:bookmarkStart w:id="50" w:name="_Toc450070355"/>
      <w:r>
        <w:t xml:space="preserve">Obrázok </w:t>
      </w:r>
      <w:r w:rsidR="00E05113">
        <w:fldChar w:fldCharType="begin"/>
      </w:r>
      <w:r w:rsidR="00E05113">
        <w:instrText xml:space="preserve"> SEQ Obrázok \* ARABIC </w:instrText>
      </w:r>
      <w:r w:rsidR="00E05113">
        <w:fldChar w:fldCharType="separate"/>
      </w:r>
      <w:r w:rsidR="001B74CA">
        <w:rPr>
          <w:noProof/>
        </w:rPr>
        <w:t>9</w:t>
      </w:r>
      <w:r w:rsidR="00E05113">
        <w:rPr>
          <w:noProof/>
        </w:rPr>
        <w:fldChar w:fldCharType="end"/>
      </w:r>
      <w:r>
        <w:t xml:space="preserve"> </w:t>
      </w:r>
      <w:r w:rsidR="00BE73CB">
        <w:t xml:space="preserve">– </w:t>
      </w:r>
      <w:r>
        <w:t>príklad dropoutu</w:t>
      </w:r>
      <w:bookmarkEnd w:id="49"/>
      <w:bookmarkEnd w:id="50"/>
    </w:p>
    <w:p w14:paraId="7748E6EE" w14:textId="48840E40" w:rsidR="00EC6E61" w:rsidRDefault="00EC6E61" w:rsidP="00EC6E61">
      <w:pPr>
        <w:pStyle w:val="Style1"/>
      </w:pPr>
      <w:r>
        <w:t>Dopredné šírenie a spätnú propagáciu potom vykonávame nad touto modifikovanou sieťou a teda meníme len váhy neurónov, ktoré neboli deaktivovan</w:t>
      </w:r>
      <w:r w:rsidR="005241CF">
        <w:t>é. P</w:t>
      </w:r>
      <w:r w:rsidR="006C521E">
        <w:t xml:space="preserve">o úprave </w:t>
      </w:r>
      <w:r w:rsidR="002E2ACB">
        <w:t>váh bud</w:t>
      </w:r>
      <w:r w:rsidR="005241CF">
        <w:t xml:space="preserve">ú </w:t>
      </w:r>
      <w:r w:rsidR="002E2ACB">
        <w:t xml:space="preserve"> </w:t>
      </w:r>
      <w:r w:rsidR="006C521E">
        <w:t xml:space="preserve">deaktivované neuróny vrátené do siete. </w:t>
      </w:r>
      <w:r w:rsidR="000519F7">
        <w:t>Tento proces opakujeme veľakrát s tým, že zakaždým náhodne vyberieme inú podmnožinu neurónov na deaktiváciu.</w:t>
      </w:r>
    </w:p>
    <w:p w14:paraId="42D03DC2" w14:textId="46841CCE" w:rsidR="00657D6E" w:rsidRDefault="00FE69F7" w:rsidP="00657D6E">
      <w:pPr>
        <w:pStyle w:val="Style1"/>
      </w:pPr>
      <w:r>
        <w:t xml:space="preserve">Keď vyhadzujeme jednotlivé neuróny, môžeme to chápať tak, že trénujeme rôzne siete. </w:t>
      </w:r>
      <w:r w:rsidR="00F3176A">
        <w:t xml:space="preserve">Preto </w:t>
      </w:r>
      <w:r w:rsidR="006C521E">
        <w:t xml:space="preserve">si </w:t>
      </w:r>
      <w:r w:rsidR="00F3176A">
        <w:t xml:space="preserve">dropout procedúru </w:t>
      </w:r>
      <w:r w:rsidR="005241CF">
        <w:t xml:space="preserve">môžeme </w:t>
      </w:r>
      <w:r w:rsidR="006C521E">
        <w:t xml:space="preserve">predstaviť </w:t>
      </w:r>
      <w:r w:rsidR="00F3176A">
        <w:t xml:space="preserve">ako priemerovanie efektov </w:t>
      </w:r>
      <w:r w:rsidR="00344660">
        <w:t xml:space="preserve">alebo hlasovanie </w:t>
      </w:r>
      <w:r w:rsidR="00F3176A">
        <w:t>veľkého počtu neurónových siet</w:t>
      </w:r>
      <w:r w:rsidR="00344660">
        <w:t>í</w:t>
      </w:r>
      <w:r w:rsidR="006C521E">
        <w:t xml:space="preserve">, </w:t>
      </w:r>
      <w:r w:rsidR="00344660">
        <w:t xml:space="preserve"> </w:t>
      </w:r>
      <w:r w:rsidR="00814F35">
        <w:t xml:space="preserve">čo </w:t>
      </w:r>
      <w:r w:rsidR="00344660">
        <w:t>sa uk</w:t>
      </w:r>
      <w:r w:rsidR="00657D6E">
        <w:t>ázalo</w:t>
      </w:r>
      <w:r w:rsidR="00344660">
        <w:t xml:space="preserve"> byť efekt</w:t>
      </w:r>
      <w:r w:rsidR="00657D6E">
        <w:t>ívne</w:t>
      </w:r>
      <w:r w:rsidR="005241CF">
        <w:t xml:space="preserve"> pri predchádzaní preučenia</w:t>
      </w:r>
      <w:r w:rsidR="00344660">
        <w:t>.</w:t>
      </w:r>
      <w:r w:rsidR="00657D6E">
        <w:t xml:space="preserve"> Dropout môžeme chápať ako spôsob siete, ktorý má </w:t>
      </w:r>
      <w:r w:rsidR="005241CF">
        <w:t>zabrániť</w:t>
      </w:r>
      <w:r w:rsidR="00657D6E">
        <w:t xml:space="preserve"> strate informácie pri prípadnej eliminácii časti neurónov. Biologicky to môžeme </w:t>
      </w:r>
      <w:r w:rsidR="00EA413B">
        <w:t>prirovnať napríklad k opitiu sa, keď</w:t>
      </w:r>
      <w:r w:rsidR="00657D6E">
        <w:t xml:space="preserve"> </w:t>
      </w:r>
      <w:r w:rsidR="00EA413B">
        <w:t>č</w:t>
      </w:r>
      <w:r w:rsidR="00657D6E">
        <w:t>loveku umrie veľké množstvo neurónov, ale sieť je dostatočne dobre naučená rozprávať, číta</w:t>
      </w:r>
      <w:r w:rsidR="00D70E05">
        <w:t xml:space="preserve">ť alebo </w:t>
      </w:r>
      <w:r w:rsidR="00657D6E">
        <w:t>chodiť</w:t>
      </w:r>
      <w:r w:rsidR="00D70E05">
        <w:t xml:space="preserve"> a  pár miliónov </w:t>
      </w:r>
      <w:r w:rsidR="00657D6E">
        <w:t xml:space="preserve"> </w:t>
      </w:r>
      <w:r w:rsidR="005241CF">
        <w:t xml:space="preserve">mŕtvych </w:t>
      </w:r>
      <w:r w:rsidR="00D70E05">
        <w:t>mozgových buniek nespôsobí</w:t>
      </w:r>
      <w:r w:rsidR="005241CF">
        <w:t xml:space="preserve"> to</w:t>
      </w:r>
      <w:r w:rsidR="00D70E05">
        <w:t>, že by sme tieto schopnosti stratili.</w:t>
      </w:r>
      <w:r w:rsidR="00EA413B">
        <w:t xml:space="preserve"> Dropout teda pomáha pri decentralizovaní informácie v neurónovej sieti.</w:t>
      </w:r>
    </w:p>
    <w:p w14:paraId="5364E8C6" w14:textId="510DD913" w:rsidR="00AA0247" w:rsidRPr="005624EA" w:rsidRDefault="00AA0247" w:rsidP="00AA0247">
      <w:pPr>
        <w:pStyle w:val="Heading4"/>
      </w:pPr>
      <w:r w:rsidRPr="005624EA">
        <w:t xml:space="preserve">Parametre </w:t>
      </w:r>
      <w:r>
        <w:t>dropout</w:t>
      </w:r>
      <w:r w:rsidRPr="005624EA">
        <w:t xml:space="preserve"> vrstvy</w:t>
      </w:r>
    </w:p>
    <w:p w14:paraId="6142D3E9" w14:textId="22CD88D7" w:rsidR="00AA0247" w:rsidRPr="005624EA" w:rsidRDefault="00AA0247" w:rsidP="00AA0247">
      <w:pPr>
        <w:pStyle w:val="Standard"/>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Dropout koeficient</w:t>
      </w:r>
      <w:r w:rsidRPr="005624EA">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 ( dropout ratio  )</w:t>
      </w:r>
    </w:p>
    <w:p w14:paraId="4A846008" w14:textId="077E2D76" w:rsidR="00AA0247" w:rsidRPr="00EC6E61" w:rsidRDefault="00AA0247" w:rsidP="00AA0247">
      <w:pPr>
        <w:pStyle w:val="Style1"/>
      </w:pPr>
      <w:r>
        <w:t xml:space="preserve">Definuje pravdepodobnosť </w:t>
      </w:r>
      <w:r w:rsidRPr="00AA0247">
        <w:rPr>
          <w:i/>
          <w:iCs/>
        </w:rPr>
        <w:t>p</w:t>
      </w:r>
      <w:r>
        <w:t xml:space="preserve"> , že neurón bude počas trénovania deaktivovaný. </w:t>
      </w:r>
    </w:p>
    <w:p w14:paraId="49DE1AB6" w14:textId="2A83F338" w:rsidR="00056A2B" w:rsidRPr="005624EA" w:rsidRDefault="00056A2B" w:rsidP="00056A2B">
      <w:pPr>
        <w:pStyle w:val="Heading3"/>
      </w:pPr>
      <w:bookmarkStart w:id="51" w:name="_Toc450087549"/>
      <w:r w:rsidRPr="005624EA">
        <w:t>Plne prepojená vrstva</w:t>
      </w:r>
      <w:bookmarkEnd w:id="51"/>
    </w:p>
    <w:p w14:paraId="4B2CDE99" w14:textId="6F78068F" w:rsidR="00BA0E48" w:rsidRPr="005624EA" w:rsidRDefault="00056A2B" w:rsidP="00A72E27">
      <w:pPr>
        <w:pStyle w:val="Standard"/>
        <w:spacing w:line="360" w:lineRule="auto"/>
        <w:ind w:firstLine="431"/>
        <w:jc w:val="both"/>
        <w:rPr>
          <w:rFonts w:ascii="Times New Roman" w:eastAsia="Times New Roman" w:hAnsi="Times New Roman" w:cs="Times New Roman"/>
          <w:sz w:val="24"/>
          <w:szCs w:val="24"/>
        </w:rPr>
      </w:pPr>
      <w:r w:rsidRPr="005624EA">
        <w:rPr>
          <w:rFonts w:ascii="Times New Roman" w:eastAsia="Times New Roman" w:hAnsi="Times New Roman" w:cs="Times New Roman"/>
          <w:sz w:val="24"/>
          <w:szCs w:val="24"/>
        </w:rPr>
        <w:t xml:space="preserve">Po niekoľkých konvolučných a pooling vrstvách, keď už sú </w:t>
      </w:r>
      <w:r w:rsidRPr="005624EA">
        <w:rPr>
          <w:rFonts w:ascii="Times New Roman" w:eastAsia="Times New Roman" w:hAnsi="Times New Roman" w:cs="Times New Roman"/>
          <w:i/>
          <w:iCs/>
          <w:sz w:val="24"/>
          <w:szCs w:val="24"/>
        </w:rPr>
        <w:t>feature mapy</w:t>
      </w:r>
      <w:r w:rsidRPr="005624EA">
        <w:rPr>
          <w:rFonts w:ascii="Times New Roman" w:eastAsia="Times New Roman" w:hAnsi="Times New Roman" w:cs="Times New Roman"/>
          <w:sz w:val="24"/>
          <w:szCs w:val="24"/>
        </w:rPr>
        <w:t xml:space="preserve"> dostatočne zredukované, sa na výslednú klasifikáciu alebo regresiu použije plne prepojená neurónová </w:t>
      </w:r>
      <w:r w:rsidRPr="005624EA">
        <w:rPr>
          <w:rFonts w:ascii="Times New Roman" w:eastAsia="Times New Roman" w:hAnsi="Times New Roman" w:cs="Times New Roman"/>
          <w:sz w:val="24"/>
          <w:szCs w:val="24"/>
        </w:rPr>
        <w:lastRenderedPageBreak/>
        <w:t xml:space="preserve">sieť. Presne taká, ktorú sme si vysvetlili v predošlej kapitole. </w:t>
      </w:r>
      <w:r w:rsidR="006C521E">
        <w:rPr>
          <w:rFonts w:ascii="Times New Roman" w:eastAsia="Times New Roman" w:hAnsi="Times New Roman" w:cs="Times New Roman"/>
          <w:sz w:val="24"/>
          <w:szCs w:val="24"/>
        </w:rPr>
        <w:t xml:space="preserve">Neuróny </w:t>
      </w:r>
      <w:r w:rsidR="00814F35">
        <w:rPr>
          <w:rFonts w:ascii="Times New Roman" w:eastAsia="Times New Roman" w:hAnsi="Times New Roman" w:cs="Times New Roman"/>
          <w:sz w:val="24"/>
          <w:szCs w:val="24"/>
        </w:rPr>
        <w:t>v tejto vrstve sú spojené s každým pixelom vo feature mapách a prebieha  vysokoúrovňové rozhodovanie. ( finálna klasifikácia, regresia ). Zároveň sa nám tým stráca informácia o priestorovej štruktúre f</w:t>
      </w:r>
      <w:r w:rsidR="00A04848">
        <w:rPr>
          <w:rFonts w:ascii="Times New Roman" w:eastAsia="Times New Roman" w:hAnsi="Times New Roman" w:cs="Times New Roman"/>
          <w:sz w:val="24"/>
          <w:szCs w:val="24"/>
        </w:rPr>
        <w:t>eature mapy a</w:t>
      </w:r>
      <w:r w:rsidR="00814F35">
        <w:rPr>
          <w:rFonts w:ascii="Times New Roman" w:eastAsia="Times New Roman" w:hAnsi="Times New Roman" w:cs="Times New Roman"/>
          <w:sz w:val="24"/>
          <w:szCs w:val="24"/>
        </w:rPr>
        <w:t xml:space="preserve"> </w:t>
      </w:r>
      <w:r w:rsidR="00EA413B">
        <w:rPr>
          <w:rFonts w:ascii="Times New Roman" w:eastAsia="Times New Roman" w:hAnsi="Times New Roman" w:cs="Times New Roman"/>
          <w:sz w:val="24"/>
          <w:szCs w:val="24"/>
        </w:rPr>
        <w:t>na</w:t>
      </w:r>
      <w:r w:rsidR="00814F35">
        <w:rPr>
          <w:rFonts w:ascii="Times New Roman" w:eastAsia="Times New Roman" w:hAnsi="Times New Roman" w:cs="Times New Roman"/>
          <w:sz w:val="24"/>
          <w:szCs w:val="24"/>
        </w:rPr>
        <w:t>miesto toho sa do úvahy sa berie  globá</w:t>
      </w:r>
      <w:r w:rsidR="00AA0236">
        <w:rPr>
          <w:rFonts w:ascii="Times New Roman" w:eastAsia="Times New Roman" w:hAnsi="Times New Roman" w:cs="Times New Roman"/>
          <w:sz w:val="24"/>
          <w:szCs w:val="24"/>
        </w:rPr>
        <w:t>lna informácia z </w:t>
      </w:r>
      <w:r w:rsidR="00EA413B">
        <w:rPr>
          <w:rFonts w:ascii="Times New Roman" w:eastAsia="Times New Roman" w:hAnsi="Times New Roman" w:cs="Times New Roman"/>
          <w:sz w:val="24"/>
          <w:szCs w:val="24"/>
        </w:rPr>
        <w:t xml:space="preserve"> </w:t>
      </w:r>
      <w:r w:rsidR="00A04848">
        <w:rPr>
          <w:rFonts w:ascii="Times New Roman" w:eastAsia="Times New Roman" w:hAnsi="Times New Roman" w:cs="Times New Roman"/>
          <w:sz w:val="24"/>
          <w:szCs w:val="24"/>
        </w:rPr>
        <w:t>obrázka. P</w:t>
      </w:r>
      <w:r w:rsidR="00AA0236">
        <w:rPr>
          <w:rFonts w:ascii="Times New Roman" w:eastAsia="Times New Roman" w:hAnsi="Times New Roman" w:cs="Times New Roman"/>
          <w:sz w:val="24"/>
          <w:szCs w:val="24"/>
        </w:rPr>
        <w:t xml:space="preserve">reto </w:t>
      </w:r>
      <w:r w:rsidR="00814F35">
        <w:rPr>
          <w:rFonts w:ascii="Times New Roman" w:eastAsia="Times New Roman" w:hAnsi="Times New Roman" w:cs="Times New Roman"/>
          <w:sz w:val="24"/>
          <w:szCs w:val="24"/>
        </w:rPr>
        <w:t>za plne prepojenou vrstvou môže nasle</w:t>
      </w:r>
      <w:r w:rsidR="00AA0236">
        <w:rPr>
          <w:rFonts w:ascii="Times New Roman" w:eastAsia="Times New Roman" w:hAnsi="Times New Roman" w:cs="Times New Roman"/>
          <w:sz w:val="24"/>
          <w:szCs w:val="24"/>
        </w:rPr>
        <w:t>dovať len ďalšia plne prepojená alebo výstupná vrstva.</w:t>
      </w:r>
    </w:p>
    <w:p w14:paraId="13647CC9" w14:textId="77777777" w:rsidR="00C973AD" w:rsidRPr="005624EA" w:rsidRDefault="00C973AD" w:rsidP="00C973AD">
      <w:pPr>
        <w:pStyle w:val="Heading4"/>
      </w:pPr>
      <w:r w:rsidRPr="005624EA">
        <w:t>Parametre plne prepojenej vrstvy</w:t>
      </w:r>
    </w:p>
    <w:p w14:paraId="1113DF66" w14:textId="2D50458C" w:rsidR="00C973AD" w:rsidRPr="005624EA" w:rsidRDefault="00C973AD" w:rsidP="00A04848">
      <w:pPr>
        <w:pStyle w:val="Standard"/>
        <w:spacing w:line="360" w:lineRule="auto"/>
        <w:jc w:val="both"/>
        <w:rPr>
          <w:rFonts w:ascii="Times New Roman" w:eastAsia="Times New Roman" w:hAnsi="Times New Roman" w:cs="Times New Roman"/>
          <w:b/>
          <w:bCs/>
          <w:sz w:val="24"/>
          <w:szCs w:val="24"/>
        </w:rPr>
      </w:pPr>
      <w:r w:rsidRPr="005624EA">
        <w:rPr>
          <w:rFonts w:ascii="Times New Roman" w:eastAsia="Times New Roman" w:hAnsi="Times New Roman" w:cs="Times New Roman"/>
          <w:b/>
          <w:bCs/>
          <w:sz w:val="24"/>
          <w:szCs w:val="24"/>
        </w:rPr>
        <w:t xml:space="preserve">Počet výstupov </w:t>
      </w:r>
      <w:r w:rsidR="008C7F76">
        <w:rPr>
          <w:rFonts w:ascii="Times New Roman" w:eastAsia="Times New Roman" w:hAnsi="Times New Roman" w:cs="Times New Roman"/>
          <w:b/>
          <w:bCs/>
          <w:sz w:val="24"/>
          <w:szCs w:val="24"/>
        </w:rPr>
        <w:t xml:space="preserve"> ( caffe )</w:t>
      </w:r>
    </w:p>
    <w:p w14:paraId="426DFE42" w14:textId="77777777" w:rsidR="00C973AD" w:rsidRPr="00A04848" w:rsidRDefault="008C7F76" w:rsidP="00A04848">
      <w:pPr>
        <w:pStyle w:val="Style1"/>
      </w:pPr>
      <w:r w:rsidRPr="00A04848">
        <w:t>Definuje počet neurónov v ďalšej skrytej vrstve alebo vo výstupnej vrstve</w:t>
      </w:r>
    </w:p>
    <w:p w14:paraId="10BFF848" w14:textId="271CCF53" w:rsidR="00C973AD" w:rsidRPr="00267152" w:rsidRDefault="00C973AD" w:rsidP="00A04848">
      <w:pPr>
        <w:pStyle w:val="Standard"/>
        <w:spacing w:line="360" w:lineRule="auto"/>
        <w:jc w:val="both"/>
      </w:pPr>
      <w:r w:rsidRPr="005624EA">
        <w:rPr>
          <w:rFonts w:ascii="Times New Roman" w:eastAsia="Times New Roman" w:hAnsi="Times New Roman" w:cs="Times New Roman"/>
          <w:b/>
          <w:bCs/>
          <w:sz w:val="24"/>
          <w:szCs w:val="24"/>
        </w:rPr>
        <w:t xml:space="preserve">Váhový filter </w:t>
      </w:r>
      <w:r w:rsidR="00267152">
        <w:rPr>
          <w:rFonts w:ascii="Times New Roman" w:eastAsia="Times New Roman" w:hAnsi="Times New Roman" w:cs="Times New Roman"/>
          <w:b/>
          <w:bCs/>
          <w:sz w:val="24"/>
          <w:szCs w:val="24"/>
        </w:rPr>
        <w:t>a b</w:t>
      </w:r>
      <w:r w:rsidR="00267152" w:rsidRPr="005624EA">
        <w:rPr>
          <w:rFonts w:ascii="Times New Roman" w:eastAsia="Times New Roman" w:hAnsi="Times New Roman" w:cs="Times New Roman"/>
          <w:b/>
          <w:bCs/>
          <w:sz w:val="24"/>
          <w:szCs w:val="24"/>
        </w:rPr>
        <w:t>ias filter</w:t>
      </w:r>
      <w:r w:rsidR="00267152">
        <w:rPr>
          <w:rFonts w:ascii="Times New Roman" w:eastAsia="Times New Roman" w:hAnsi="Times New Roman" w:cs="Times New Roman"/>
          <w:b/>
          <w:bCs/>
          <w:sz w:val="24"/>
          <w:szCs w:val="24"/>
        </w:rPr>
        <w:t>( caffe</w:t>
      </w:r>
      <w:r w:rsidRPr="005624EA">
        <w:rPr>
          <w:rFonts w:ascii="Times New Roman" w:eastAsia="Times New Roman" w:hAnsi="Times New Roman" w:cs="Times New Roman"/>
          <w:b/>
          <w:bCs/>
          <w:sz w:val="24"/>
          <w:szCs w:val="24"/>
        </w:rPr>
        <w:t xml:space="preserve"> )</w:t>
      </w:r>
    </w:p>
    <w:p w14:paraId="2FA48E84" w14:textId="77777777" w:rsidR="00C973AD" w:rsidRPr="00A04848" w:rsidRDefault="008C7F76" w:rsidP="00A04848">
      <w:pPr>
        <w:pStyle w:val="Style1"/>
      </w:pPr>
      <w:r w:rsidRPr="00A04848">
        <w:t>Ten istý parameter s tou istou funkciou ako pri konvolučnej vrstve</w:t>
      </w:r>
      <w:r w:rsidR="00C973AD" w:rsidRPr="00A04848">
        <w:tab/>
      </w:r>
    </w:p>
    <w:p w14:paraId="56FC25CF" w14:textId="620E3448" w:rsidR="005431A5" w:rsidRDefault="003540A1" w:rsidP="005431A5">
      <w:pPr>
        <w:pStyle w:val="Heading3"/>
      </w:pPr>
      <w:bookmarkStart w:id="52" w:name="_Toc450087550"/>
      <w:r>
        <w:t>Vrstva chybovej</w:t>
      </w:r>
      <w:r w:rsidR="005431A5">
        <w:t xml:space="preserve"> funkcie</w:t>
      </w:r>
      <w:bookmarkEnd w:id="52"/>
    </w:p>
    <w:p w14:paraId="22435775" w14:textId="1A7D002A" w:rsidR="003540A1" w:rsidRDefault="003540A1" w:rsidP="003540A1">
      <w:pPr>
        <w:pStyle w:val="Style1"/>
      </w:pPr>
      <w:r>
        <w:t xml:space="preserve">V konvolučných sieťach a vo väčšine metód strojového učenia je učenie riadené chybovou funkciou. ( Loss, cost, objective function v angličtine ). </w:t>
      </w:r>
      <w:r w:rsidR="00EA413B">
        <w:t>I</w:t>
      </w:r>
      <w:r w:rsidR="005F1233">
        <w:t>nformácia z</w:t>
      </w:r>
      <w:r w:rsidR="00EA413B">
        <w:t>o</w:t>
      </w:r>
      <w:r w:rsidR="005F1233">
        <w:t xml:space="preserve"> </w:t>
      </w:r>
      <w:r>
        <w:t>vstupn</w:t>
      </w:r>
      <w:r w:rsidR="00EA413B">
        <w:t>ého</w:t>
      </w:r>
      <w:r>
        <w:t xml:space="preserve"> obrázk</w:t>
      </w:r>
      <w:r w:rsidR="00EA413B">
        <w:t>a</w:t>
      </w:r>
      <w:r>
        <w:t xml:space="preserve"> prejde dopredným šírením do poslednej vrstvy a vyprodukuje nejaký výstup</w:t>
      </w:r>
      <w:r w:rsidR="00EA413B">
        <w:t xml:space="preserve"> </w:t>
      </w:r>
      <w:r>
        <w:t>(</w:t>
      </w:r>
      <w:ins w:id="53" w:author="MX" w:date="2016-04-29T22:25:00Z">
        <w:r w:rsidR="005F1233">
          <w:t xml:space="preserve"> </w:t>
        </w:r>
      </w:ins>
      <w:r>
        <w:t>predikciu</w:t>
      </w:r>
      <w:r w:rsidR="00A04848">
        <w:t xml:space="preserve"> </w:t>
      </w:r>
      <w:r>
        <w:t>),</w:t>
      </w:r>
      <w:r w:rsidR="00EA413B">
        <w:t xml:space="preserve"> ktorý </w:t>
      </w:r>
      <w:r>
        <w:t>je porovnaný s  očakávanou hodnotou. Na základe rozdielu medzi očakávaným a predi</w:t>
      </w:r>
      <w:r w:rsidR="00A04848">
        <w:t xml:space="preserve">kovaným výsledkom sa vypočíta </w:t>
      </w:r>
      <w:r>
        <w:t xml:space="preserve">gradient a chyba je šírená pomocou spätnej propagácie celou sieťou. </w:t>
      </w:r>
    </w:p>
    <w:p w14:paraId="0C7EF481" w14:textId="5267F2CE" w:rsidR="00D449A1" w:rsidRDefault="00A52880" w:rsidP="00D449A1">
      <w:pPr>
        <w:pStyle w:val="Heading4"/>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Logistická funkcia</w:t>
      </w:r>
    </w:p>
    <w:p w14:paraId="7D76B9E6" w14:textId="0644C0B7" w:rsidR="0023451E" w:rsidRDefault="00A66574" w:rsidP="0023451E">
      <w:pPr>
        <w:pStyle w:val="Style1"/>
      </w:pPr>
      <w:r>
        <w:t xml:space="preserve">Jedna z najstarších a v minulosti najpoužívanejších aktivačných funkcií v neurónových sieťach. Hodnoty sú v intervale &lt;0,1&gt; </w:t>
      </w:r>
      <w:r w:rsidR="0023451E">
        <w:t>a zväčša sa rozhodujeme, či je neurón aktivovaný podľa toho, či f(x) &gt; 0.5. Môžeme ju použiť</w:t>
      </w:r>
      <w:r w:rsidR="005F1233">
        <w:t xml:space="preserve"> jednak</w:t>
      </w:r>
      <w:r w:rsidR="0023451E">
        <w:t xml:space="preserve"> na regresiu, ale aj</w:t>
      </w:r>
      <w:r w:rsidR="00A04848">
        <w:t xml:space="preserve"> binárnu klasifikáciu</w:t>
      </w:r>
      <w:r w:rsidR="0023451E">
        <w:t xml:space="preserve"> </w:t>
      </w:r>
      <w:r w:rsidR="00A04848">
        <w:t>V</w:t>
      </w:r>
      <w:r w:rsidR="005F1233">
        <w:t>eľakrát je ale výhodnejšie</w:t>
      </w:r>
      <w:r w:rsidR="0023451E">
        <w:t xml:space="preserve"> použiť inú funkciu. </w:t>
      </w:r>
      <w:sdt>
        <w:sdtPr>
          <w:id w:val="-1102876338"/>
          <w:citation/>
        </w:sdtPr>
        <w:sdtEndPr/>
        <w:sdtContent>
          <w:r w:rsidR="00855629">
            <w:fldChar w:fldCharType="begin"/>
          </w:r>
          <w:r w:rsidR="00855629" w:rsidRPr="00A04848">
            <w:rPr>
              <w:rFonts w:asciiTheme="minorHAnsi" w:eastAsiaTheme="minorEastAsia" w:hAnsiTheme="minorHAnsi" w:cstheme="minorBidi"/>
              <w:color w:val="auto"/>
              <w:sz w:val="22"/>
              <w:szCs w:val="22"/>
              <w:lang w:val="en-US"/>
            </w:rPr>
            <w:instrText xml:space="preserve"> CITATION Jia14 \l 1033 </w:instrText>
          </w:r>
          <w:r w:rsidR="00855629">
            <w:fldChar w:fldCharType="separate"/>
          </w:r>
          <w:r w:rsidR="00BA7820">
            <w:rPr>
              <w:noProof/>
            </w:rPr>
            <w:t>[6]</w:t>
          </w:r>
          <w:r w:rsidR="00855629">
            <w:fldChar w:fldCharType="end"/>
          </w:r>
        </w:sdtContent>
      </w:sdt>
    </w:p>
    <w:p w14:paraId="4EC69FDE" w14:textId="4E033268" w:rsidR="0025548C" w:rsidRDefault="0023451E" w:rsidP="0023451E">
      <w:pPr>
        <w:pStyle w:val="Style1"/>
      </w:pPr>
      <w:r>
        <w:t xml:space="preserve">Nevýhodou </w:t>
      </w:r>
      <w:r w:rsidR="00A04848">
        <w:t xml:space="preserve">logistickej funkcie ( sigmoida ) </w:t>
      </w:r>
      <w:r>
        <w:t xml:space="preserve">je, </w:t>
      </w:r>
      <w:r w:rsidR="00A52880">
        <w:t xml:space="preserve">že </w:t>
      </w:r>
      <w:r w:rsidR="005F1233">
        <w:t xml:space="preserve">môže spôsobiť </w:t>
      </w:r>
      <w:r w:rsidR="00A52880">
        <w:t xml:space="preserve"> </w:t>
      </w:r>
      <w:r>
        <w:t xml:space="preserve">spomínaný problém miznúceho gradientu, preto ju v hlbokých sieťach nie je vhodné používať na normalizáciu, ale namiesto toho ju nahradiť ReLU. Použitie v poslednej vrstve je v poriadku. Druhý problém je, že stredná hodnota nie </w:t>
      </w:r>
      <w:r w:rsidR="00A04848">
        <w:t>je 0 a</w:t>
      </w:r>
      <w:r>
        <w:t xml:space="preserve"> </w:t>
      </w:r>
      <w:r w:rsidR="00A04848">
        <w:t xml:space="preserve">nehodí </w:t>
      </w:r>
      <w:r>
        <w:t xml:space="preserve">sa </w:t>
      </w:r>
      <w:r w:rsidR="005F1233">
        <w:t>na</w:t>
      </w:r>
      <w:r>
        <w:t xml:space="preserve"> úlohy, ktoré si vyžadujú hodnoty v intervale &lt;-1,1&gt; (použili by sme tanh )</w:t>
      </w:r>
    </w:p>
    <w:p w14:paraId="34EFF678" w14:textId="77777777" w:rsidR="00A66574" w:rsidRPr="009D5D6A" w:rsidRDefault="00A66574" w:rsidP="00A66574">
      <w:pPr>
        <w:pStyle w:val="Style1"/>
        <w:ind w:firstLine="0"/>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lang w:val="en-US"/>
                    </w:rPr>
                  </m:ctrlPr>
                </m:sSupPr>
                <m:e>
                  <m:r>
                    <w:rPr>
                      <w:rFonts w:ascii="Cambria Math" w:hAnsi="Cambria Math"/>
                    </w:rPr>
                    <m:t>e</m:t>
                  </m:r>
                  <m:ctrlPr>
                    <w:rPr>
                      <w:rFonts w:ascii="Cambria Math" w:hAnsi="Cambria Math"/>
                      <w:i/>
                    </w:rPr>
                  </m:ctrlPr>
                </m:e>
                <m:sup>
                  <m:r>
                    <w:rPr>
                      <w:rFonts w:ascii="Cambria Math" w:hAnsi="Cambria Math"/>
                      <w:lang w:val="en-US"/>
                    </w:rPr>
                    <m:t>-x</m:t>
                  </m:r>
                </m:sup>
              </m:sSup>
            </m:den>
          </m:f>
        </m:oMath>
      </m:oMathPara>
    </w:p>
    <w:p w14:paraId="74CF25DE" w14:textId="4C8EAF78" w:rsidR="009D5D6A" w:rsidRPr="009D5D6A" w:rsidRDefault="009D5D6A" w:rsidP="009D5D6A">
      <w:pPr>
        <w:pStyle w:val="Style1"/>
        <w:ind w:firstLine="0"/>
      </w:pPr>
      <w:r>
        <w:lastRenderedPageBreak/>
        <w:t>Výhodou</w:t>
      </w:r>
      <w:r w:rsidR="00A04848">
        <w:t xml:space="preserve"> a dôvodom prečo je sigmoida taká</w:t>
      </w:r>
      <w:r>
        <w:t xml:space="preserve"> populárna je to, že jej derivácia vyzerá veľmi pohodlne </w:t>
      </w:r>
      <m:oMath>
        <m:r>
          <m:rPr>
            <m:sty m:val="p"/>
          </m:rPr>
          <w:rPr>
            <w:rFonts w:ascii="Cambria Math" w:hAnsi="Cambria Math"/>
          </w:rPr>
          <w:br/>
        </m:r>
      </m:oMath>
      <m:oMathPara>
        <m:oMath>
          <m:r>
            <w:rPr>
              <w:rFonts w:ascii="Cambria Math" w:hAnsi="Cambria Math"/>
            </w:rPr>
            <m:t>f</m:t>
          </m:r>
          <m:r>
            <w:rPr>
              <w:rFonts w:ascii="Cambria Math" w:eastAsiaTheme="minorEastAsia" w:hAnsi="Cambria Math" w:cstheme="minorBidi"/>
              <w:color w:val="auto"/>
              <w:sz w:val="22"/>
              <w:szCs w:val="22"/>
              <w:lang w:val="en-US"/>
            </w:rPr>
            <m:t>'</m:t>
          </m:r>
          <m:d>
            <m:dPr>
              <m:ctrlPr>
                <w:rPr>
                  <w:rFonts w:ascii="Cambria Math" w:hAnsi="Cambria Math"/>
                  <w:i/>
                </w:rPr>
              </m:ctrlPr>
            </m:dPr>
            <m:e>
              <m:r>
                <w:rPr>
                  <w:rFonts w:ascii="Cambria Math" w:hAnsi="Cambria Math"/>
                </w:rPr>
                <m:t>x</m:t>
              </m:r>
            </m:e>
          </m:d>
          <m:r>
            <w:rPr>
              <w:rFonts w:ascii="Cambria Math" w:hAnsi="Cambria Math"/>
            </w:rPr>
            <m:t>=f(x)(1-f(x))</m:t>
          </m:r>
        </m:oMath>
      </m:oMathPara>
    </w:p>
    <w:p w14:paraId="49ECB267" w14:textId="77777777" w:rsidR="009D5D6A" w:rsidRPr="00A66574" w:rsidRDefault="009D5D6A" w:rsidP="00A66574">
      <w:pPr>
        <w:pStyle w:val="Style1"/>
        <w:ind w:firstLine="0"/>
      </w:pPr>
    </w:p>
    <w:p w14:paraId="188503E5" w14:textId="77777777" w:rsidR="00056A2B" w:rsidRDefault="008C7F76" w:rsidP="008C7F76">
      <w:pPr>
        <w:pStyle w:val="Heading4"/>
        <w:rPr>
          <w:rFonts w:ascii="Times New Roman" w:eastAsia="Times New Roman" w:hAnsi="Times New Roman" w:cs="Times New Roman"/>
          <w:bCs w:val="0"/>
          <w:sz w:val="24"/>
          <w:szCs w:val="24"/>
        </w:rPr>
      </w:pPr>
      <w:r>
        <w:rPr>
          <w:rFonts w:ascii="Times New Roman" w:eastAsia="Times New Roman" w:hAnsi="Times New Roman" w:cs="Times New Roman"/>
          <w:bCs w:val="0"/>
          <w:sz w:val="24"/>
          <w:szCs w:val="24"/>
        </w:rPr>
        <w:t>Hinge</w:t>
      </w:r>
    </w:p>
    <w:p w14:paraId="41F31FF0" w14:textId="4CB2C736" w:rsidR="00A33FEC" w:rsidRDefault="009D5D6A" w:rsidP="009D5D6A">
      <w:pPr>
        <w:pStyle w:val="Style1"/>
      </w:pPr>
      <w:r>
        <w:t xml:space="preserve">Vhodná na </w:t>
      </w:r>
      <w:r w:rsidR="00A33FEC">
        <w:t>riešenie klasifikácie ( jedna vs</w:t>
      </w:r>
      <w:r w:rsidR="00A52880">
        <w:t>.</w:t>
      </w:r>
      <w:r w:rsidR="00A33FEC">
        <w:t xml:space="preserve"> jedna alebo jedna vs</w:t>
      </w:r>
      <w:r w:rsidR="00A52880">
        <w:t>.</w:t>
      </w:r>
      <w:r w:rsidR="00A33FEC">
        <w:t xml:space="preserve"> viac). Inšpirovaná SVM(</w:t>
      </w:r>
      <w:r w:rsidR="00A04848">
        <w:t xml:space="preserve"> </w:t>
      </w:r>
      <w:r w:rsidR="00A33FEC">
        <w:t>support vector machine</w:t>
      </w:r>
      <w:r w:rsidR="00A04848">
        <w:t xml:space="preserve"> </w:t>
      </w:r>
      <w:r w:rsidR="00A33FEC">
        <w:t xml:space="preserve">) . </w:t>
      </w:r>
    </w:p>
    <w:p w14:paraId="271D196C" w14:textId="77777777" w:rsidR="009D5D6A" w:rsidRDefault="00A33FEC" w:rsidP="00A33FEC">
      <w:pPr>
        <w:pStyle w:val="Style1"/>
        <w:ind w:firstLine="0"/>
      </w:pPr>
      <w:r>
        <w:t xml:space="preserve">Predpokladaný výstup označme </w:t>
      </w:r>
      <w:r w:rsidRPr="00A33FEC">
        <w:rPr>
          <w:i/>
          <w:iCs/>
        </w:rPr>
        <w:t>t</w:t>
      </w:r>
      <w:r>
        <w:t xml:space="preserve"> je a </w:t>
      </w:r>
      <w:r w:rsidRPr="00A33FEC">
        <w:rPr>
          <w:i/>
          <w:iCs/>
        </w:rPr>
        <w:t>y</w:t>
      </w:r>
      <w:r>
        <w:t xml:space="preserve"> bude predikovaná hodnota sieťou. Potom predpis funkcie je nasledovný</w:t>
      </w:r>
    </w:p>
    <w:p w14:paraId="226518E8" w14:textId="77777777" w:rsidR="00A33FEC" w:rsidRPr="00A33FEC" w:rsidRDefault="00A33FEC" w:rsidP="009D5D6A">
      <w:pPr>
        <w:pStyle w:val="Style1"/>
      </w:pPr>
      <m:oMathPara>
        <m:oMath>
          <m:r>
            <w:rPr>
              <w:rFonts w:ascii="Cambria Math" w:hAnsi="Cambria Math"/>
            </w:rPr>
            <m:t>f</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(0,1-t*y)</m:t>
          </m:r>
        </m:oMath>
      </m:oMathPara>
    </w:p>
    <w:p w14:paraId="1B793980" w14:textId="77777777" w:rsidR="008C7F76" w:rsidRDefault="008C7F76" w:rsidP="008C7F76">
      <w:pPr>
        <w:pStyle w:val="Heading4"/>
      </w:pPr>
      <w:r>
        <w:t>Euclid</w:t>
      </w:r>
    </w:p>
    <w:p w14:paraId="149FA657" w14:textId="46713A20" w:rsidR="00855629" w:rsidRDefault="00946ACD" w:rsidP="00855629">
      <w:pPr>
        <w:pStyle w:val="Style1"/>
      </w:pPr>
      <w:r>
        <w:t>P</w:t>
      </w:r>
      <w:r w:rsidR="00855629">
        <w:t xml:space="preserve">oužíva sa na regresné úlohy, teda ak chceme odhadovať presnú hodnotu. ( napríklad odhadovanie veku ). Počíta L2 normu nasledujúceho výrazu. </w:t>
      </w:r>
      <w:r w:rsidR="00B20192">
        <w:t xml:space="preserve">N je veľkosť trénovacej </w:t>
      </w:r>
      <w:r w:rsidR="00F15D32">
        <w:t>množiny</w:t>
      </w:r>
      <w:r w:rsidR="00B20192">
        <w:t>.</w:t>
      </w:r>
    </w:p>
    <w:p w14:paraId="4BBD0BFB" w14:textId="77777777" w:rsidR="00855629" w:rsidRPr="00855629" w:rsidRDefault="00855629" w:rsidP="00855629">
      <w:pPr>
        <w:pStyle w:val="Style1"/>
      </w:pPr>
      <m:oMathPara>
        <m:oMath>
          <m:r>
            <w:rPr>
              <w:rFonts w:ascii="Cambria Math" w:hAnsi="Cambria Math"/>
            </w:rPr>
            <m:t>E=</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lang w:val="en-US"/>
                    </w:rPr>
                  </m:ctrlPr>
                </m:sSup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e>
                  </m:d>
                </m:e>
                <m:sup>
                  <m:r>
                    <w:rPr>
                      <w:rFonts w:ascii="Cambria Math" w:hAnsi="Cambria Math"/>
                      <w:lang w:val="en-US"/>
                    </w:rPr>
                    <m:t>2</m:t>
                  </m:r>
                </m:sup>
              </m:sSup>
            </m:e>
          </m:nary>
        </m:oMath>
      </m:oMathPara>
    </w:p>
    <w:p w14:paraId="2E8174C0" w14:textId="77777777" w:rsidR="008C7F76" w:rsidRDefault="008C7F76" w:rsidP="008C7F76">
      <w:pPr>
        <w:pStyle w:val="Heading4"/>
      </w:pPr>
      <w:r>
        <w:t>Softmax</w:t>
      </w:r>
    </w:p>
    <w:p w14:paraId="3768B80D" w14:textId="713DC512" w:rsidR="00855629" w:rsidRDefault="00441C24" w:rsidP="00441C24">
      <w:pPr>
        <w:pStyle w:val="Style1"/>
      </w:pPr>
      <w:r>
        <w:t xml:space="preserve">Vhodná a preferovaná možnosť pre akýkoľvek klasifikačný problém, špeciálne na klasifikáciu viacerých tried. K dimenzionálny vstupný vektor je zredukovaný na vektor, ktorého hodnoty sú </w:t>
      </w:r>
      <w:r w:rsidR="001E058D">
        <w:t>v</w:t>
      </w:r>
      <w:r>
        <w:t xml:space="preserve"> intervale &lt;0,1&gt; a súčet jeho hodnôt je 1.</w:t>
      </w:r>
      <w:r w:rsidR="00B20192">
        <w:t xml:space="preserve"> Softmax vracia vektor pravdepodobnostnej distribúcie x, teda výsledkom bude vektor, ktorý nám hovorí, aká je pravdepodobnosť, že daný vstup sa rovná konkrétnej triede . </w:t>
      </w:r>
    </w:p>
    <w:p w14:paraId="47699D72" w14:textId="77777777" w:rsidR="00B20192" w:rsidRPr="00B20192" w:rsidRDefault="00B20192" w:rsidP="00441C24">
      <w:pPr>
        <w:pStyle w:val="Style1"/>
        <w:rPr>
          <w:lang w:val="en-US"/>
        </w:rPr>
      </w:pPr>
      <w:r>
        <w:t>Predpis funkcie</w:t>
      </w:r>
    </w:p>
    <w:p w14:paraId="39C9E645" w14:textId="77777777" w:rsidR="00B20192" w:rsidRDefault="00B20192" w:rsidP="00B20192">
      <w:pPr>
        <w:pStyle w:val="Style1"/>
      </w:pPr>
      <m:oMathPara>
        <m:oMath>
          <m:r>
            <w:rPr>
              <w:rFonts w:ascii="Cambria Math" w:hAnsi="Cambria Math"/>
            </w:rPr>
            <m:t>f</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j</m:t>
                  </m:r>
                </m:sub>
              </m:sSub>
              <m:ctrlPr>
                <w:rPr>
                  <w:rFonts w:ascii="Cambria Math" w:hAnsi="Cambria Math"/>
                  <w:i/>
                  <w:lang w:val="en-US"/>
                </w:rPr>
              </m:ctrlPr>
            </m:e>
          </m:d>
          <m:r>
            <w:rPr>
              <w:rFonts w:ascii="Cambria Math" w:hAnsi="Cambria Math"/>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e</m:t>
                  </m:r>
                </m:e>
                <m:sub>
                  <m:r>
                    <w:rPr>
                      <w:rFonts w:ascii="Cambria Math" w:hAnsi="Cambria Math"/>
                      <w:lang w:val="en-US"/>
                    </w:rPr>
                    <m:t>j</m:t>
                  </m:r>
                </m:sub>
                <m:sup>
                  <m:r>
                    <w:rPr>
                      <w:rFonts w:ascii="Cambria Math" w:hAnsi="Cambria Math"/>
                      <w:lang w:val="en-US"/>
                    </w:rPr>
                    <m:t>x</m:t>
                  </m:r>
                </m:sup>
              </m:sSubSup>
            </m:num>
            <m:den>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x</m:t>
                      </m:r>
                    </m:sup>
                  </m:sSubSup>
                </m:e>
              </m:nary>
            </m:den>
          </m:f>
          <m:r>
            <w:rPr>
              <w:rFonts w:ascii="Cambria Math" w:hAnsi="Cambria Math"/>
            </w:rPr>
            <m:t xml:space="preserve"> </m:t>
          </m:r>
        </m:oMath>
      </m:oMathPara>
    </w:p>
    <w:p w14:paraId="1193C654" w14:textId="77777777" w:rsidR="00B20192" w:rsidRDefault="00B20192" w:rsidP="00B20192">
      <w:pPr>
        <w:pStyle w:val="Style1"/>
      </w:pPr>
      <w:r>
        <w:t>A zároveň platí</w:t>
      </w:r>
    </w:p>
    <w:p w14:paraId="6D2C2F26" w14:textId="77777777" w:rsidR="00B20192" w:rsidRPr="00855629" w:rsidRDefault="00E05113" w:rsidP="00B20192">
      <w:pPr>
        <w:pStyle w:val="Style1"/>
        <w:ind w:firstLine="0"/>
      </w:pPr>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r>
                <w:rPr>
                  <w:rFonts w:ascii="Cambria Math" w:hAnsi="Cambria Math"/>
                </w:rPr>
                <m:t>f</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x</m:t>
                      </m:r>
                      <m:ctrlPr>
                        <w:rPr>
                          <w:rFonts w:ascii="Cambria Math" w:hAnsi="Cambria Math"/>
                          <w:i/>
                        </w:rPr>
                      </m:ctrlPr>
                    </m:e>
                    <m:sub>
                      <m:r>
                        <w:rPr>
                          <w:rFonts w:ascii="Cambria Math" w:hAnsi="Cambria Math"/>
                          <w:lang w:val="en-US"/>
                        </w:rPr>
                        <m:t>j</m:t>
                      </m:r>
                    </m:sub>
                  </m:sSub>
                  <m:ctrlPr>
                    <w:rPr>
                      <w:rFonts w:ascii="Cambria Math" w:hAnsi="Cambria Math"/>
                      <w:i/>
                      <w:lang w:val="en-US"/>
                    </w:rPr>
                  </m:ctrlPr>
                </m:e>
              </m:d>
            </m:e>
          </m:nary>
          <m:r>
            <w:rPr>
              <w:rFonts w:ascii="Cambria Math" w:hAnsi="Cambria Math"/>
            </w:rPr>
            <m:t>=1</m:t>
          </m:r>
        </m:oMath>
      </m:oMathPara>
    </w:p>
    <w:p w14:paraId="5319AC34" w14:textId="16E4981A" w:rsidR="00E50028" w:rsidRPr="005624EA" w:rsidRDefault="00A974F3" w:rsidP="005D4F5B">
      <w:pPr>
        <w:pStyle w:val="Heading2"/>
      </w:pPr>
      <w:bookmarkStart w:id="54" w:name="h.iix8fq7l7mx"/>
      <w:bookmarkStart w:id="55" w:name="_Toc450087551"/>
      <w:bookmarkEnd w:id="54"/>
      <w:r w:rsidRPr="005624EA">
        <w:lastRenderedPageBreak/>
        <w:t>Caffe</w:t>
      </w:r>
      <w:bookmarkEnd w:id="55"/>
      <w:r w:rsidRPr="005624EA">
        <w:t xml:space="preserve"> </w:t>
      </w:r>
    </w:p>
    <w:p w14:paraId="1AF03A35" w14:textId="15ADE32E" w:rsidR="00E50028" w:rsidRPr="005624EA" w:rsidRDefault="00A974F3" w:rsidP="00CB62E3">
      <w:pPr>
        <w:pStyle w:val="Standard"/>
        <w:spacing w:line="360" w:lineRule="auto"/>
        <w:ind w:firstLine="431"/>
        <w:jc w:val="both"/>
      </w:pPr>
      <w:r w:rsidRPr="005624EA">
        <w:rPr>
          <w:rFonts w:ascii="Times New Roman" w:eastAsia="Times New Roman" w:hAnsi="Times New Roman" w:cs="Times New Roman"/>
          <w:sz w:val="24"/>
          <w:szCs w:val="24"/>
        </w:rPr>
        <w:t>Je opensource framework určený na trénovanie konvolučných hlbokých neurónových sietí. B</w:t>
      </w:r>
      <w:r w:rsidR="00A27180">
        <w:rPr>
          <w:rFonts w:ascii="Times New Roman" w:eastAsia="Times New Roman" w:hAnsi="Times New Roman" w:cs="Times New Roman"/>
          <w:sz w:val="24"/>
          <w:szCs w:val="24"/>
        </w:rPr>
        <w:t xml:space="preserve">ol vyvinutý </w:t>
      </w:r>
      <w:r w:rsidR="00F15D32" w:rsidRPr="005624EA">
        <w:rPr>
          <w:rFonts w:ascii="Times New Roman" w:eastAsia="Times New Roman" w:hAnsi="Times New Roman" w:cs="Times New Roman"/>
          <w:sz w:val="24"/>
          <w:szCs w:val="24"/>
        </w:rPr>
        <w:t xml:space="preserve">Berkeley </w:t>
      </w:r>
      <w:r w:rsidR="00A27180">
        <w:rPr>
          <w:rFonts w:ascii="Times New Roman" w:eastAsia="Times New Roman" w:hAnsi="Times New Roman" w:cs="Times New Roman"/>
          <w:sz w:val="24"/>
          <w:szCs w:val="24"/>
        </w:rPr>
        <w:t>univerzitou</w:t>
      </w:r>
      <w:r w:rsidRPr="005624EA">
        <w:rPr>
          <w:rFonts w:ascii="Times New Roman" w:eastAsia="Times New Roman" w:hAnsi="Times New Roman" w:cs="Times New Roman"/>
          <w:sz w:val="24"/>
          <w:szCs w:val="24"/>
        </w:rPr>
        <w:t xml:space="preserve">, konkrétne Berkeley Vision and Learning Center. </w:t>
      </w:r>
      <w:r w:rsidR="00933C44">
        <w:rPr>
          <w:rFonts w:ascii="Times New Roman" w:eastAsia="Times New Roman" w:hAnsi="Times New Roman" w:cs="Times New Roman"/>
          <w:sz w:val="24"/>
          <w:szCs w:val="24"/>
        </w:rPr>
        <w:t>Keď</w:t>
      </w:r>
      <w:r w:rsidRPr="005624EA">
        <w:rPr>
          <w:rFonts w:ascii="Times New Roman" w:eastAsia="Times New Roman" w:hAnsi="Times New Roman" w:cs="Times New Roman"/>
          <w:sz w:val="24"/>
          <w:szCs w:val="24"/>
        </w:rPr>
        <w:t xml:space="preserve">že zdrojový kód </w:t>
      </w:r>
      <w:r w:rsidR="00933C44" w:rsidRPr="005624EA">
        <w:rPr>
          <w:rFonts w:ascii="Times New Roman" w:eastAsia="Times New Roman" w:hAnsi="Times New Roman" w:cs="Times New Roman"/>
          <w:sz w:val="24"/>
          <w:szCs w:val="24"/>
        </w:rPr>
        <w:t xml:space="preserve">je </w:t>
      </w:r>
      <w:r w:rsidRPr="005624EA">
        <w:rPr>
          <w:rFonts w:ascii="Times New Roman" w:eastAsia="Times New Roman" w:hAnsi="Times New Roman" w:cs="Times New Roman"/>
          <w:sz w:val="24"/>
          <w:szCs w:val="24"/>
        </w:rPr>
        <w:t xml:space="preserve">voľne dostupný, projekt má </w:t>
      </w:r>
      <w:r w:rsidR="002C304C">
        <w:rPr>
          <w:rFonts w:ascii="Times New Roman" w:eastAsia="Times New Roman" w:hAnsi="Times New Roman" w:cs="Times New Roman"/>
          <w:sz w:val="24"/>
          <w:szCs w:val="24"/>
        </w:rPr>
        <w:t xml:space="preserve">(v čase písania tejto práce) </w:t>
      </w:r>
      <w:r w:rsidRPr="005624EA">
        <w:rPr>
          <w:rFonts w:ascii="Times New Roman" w:eastAsia="Times New Roman" w:hAnsi="Times New Roman" w:cs="Times New Roman"/>
          <w:sz w:val="24"/>
          <w:szCs w:val="24"/>
        </w:rPr>
        <w:t>dosť veľkú a živú komunitu</w:t>
      </w:r>
      <w:r w:rsidR="00933C44">
        <w:rPr>
          <w:rFonts w:ascii="Times New Roman" w:eastAsia="Times New Roman" w:hAnsi="Times New Roman" w:cs="Times New Roman"/>
          <w:sz w:val="24"/>
          <w:szCs w:val="24"/>
        </w:rPr>
        <w:t>.</w:t>
      </w:r>
      <w:r w:rsidRPr="005624EA">
        <w:rPr>
          <w:rFonts w:ascii="Times New Roman" w:eastAsia="Times New Roman" w:hAnsi="Times New Roman" w:cs="Times New Roman"/>
          <w:sz w:val="24"/>
          <w:szCs w:val="24"/>
        </w:rPr>
        <w:t xml:space="preserve"> Caffe používa technológiu </w:t>
      </w:r>
      <w:r w:rsidRPr="005624EA">
        <w:rPr>
          <w:rFonts w:ascii="Times New Roman" w:eastAsia="Times New Roman" w:hAnsi="Times New Roman" w:cs="Times New Roman"/>
          <w:b/>
          <w:bCs/>
          <w:sz w:val="24"/>
          <w:szCs w:val="24"/>
        </w:rPr>
        <w:t xml:space="preserve">CUDA ( </w:t>
      </w:r>
      <w:r w:rsidRPr="005624EA">
        <w:rPr>
          <w:rFonts w:ascii="Times New Roman" w:eastAsia="Times New Roman" w:hAnsi="Times New Roman" w:cs="Times New Roman"/>
          <w:b/>
          <w:bCs/>
          <w:color w:val="252525"/>
          <w:sz w:val="24"/>
          <w:szCs w:val="24"/>
          <w:shd w:val="clear" w:color="auto" w:fill="FFFFFF"/>
        </w:rPr>
        <w:t xml:space="preserve">Compute Unified Device Architecture ), </w:t>
      </w:r>
      <w:r w:rsidRPr="005624EA">
        <w:rPr>
          <w:rFonts w:ascii="Times New Roman" w:eastAsia="Times New Roman" w:hAnsi="Times New Roman" w:cs="Times New Roman"/>
          <w:color w:val="252525"/>
          <w:sz w:val="24"/>
          <w:szCs w:val="24"/>
          <w:shd w:val="clear" w:color="auto" w:fill="FFFFFF"/>
        </w:rPr>
        <w:t>ktorá umožňuje spúšťať programy napísané v</w:t>
      </w:r>
      <w:r w:rsidR="00DD1068">
        <w:rPr>
          <w:rFonts w:ascii="Times New Roman" w:eastAsia="Times New Roman" w:hAnsi="Times New Roman" w:cs="Times New Roman"/>
          <w:color w:val="252525"/>
          <w:sz w:val="24"/>
          <w:szCs w:val="24"/>
          <w:shd w:val="clear" w:color="auto" w:fill="FFFFFF"/>
        </w:rPr>
        <w:t xml:space="preserve"> </w:t>
      </w:r>
      <w:r w:rsidR="002C304C">
        <w:rPr>
          <w:rFonts w:ascii="Times New Roman" w:eastAsia="Times New Roman" w:hAnsi="Times New Roman" w:cs="Times New Roman"/>
          <w:color w:val="252525"/>
          <w:sz w:val="24"/>
          <w:szCs w:val="24"/>
          <w:shd w:val="clear" w:color="auto" w:fill="FFFFFF"/>
        </w:rPr>
        <w:t xml:space="preserve"> jazykoch </w:t>
      </w:r>
      <w:r w:rsidRPr="005624EA">
        <w:rPr>
          <w:rFonts w:ascii="Times New Roman" w:eastAsia="Times New Roman" w:hAnsi="Times New Roman" w:cs="Times New Roman"/>
          <w:color w:val="252525"/>
          <w:sz w:val="24"/>
          <w:szCs w:val="24"/>
          <w:shd w:val="clear" w:color="auto" w:fill="FFFFFF"/>
        </w:rPr>
        <w:t xml:space="preserve">C, C++, Fotran atď. priamo na grafickej karte. </w:t>
      </w:r>
      <w:r w:rsidR="00B236B7">
        <w:rPr>
          <w:rFonts w:ascii="Times New Roman" w:eastAsia="Times New Roman" w:hAnsi="Times New Roman" w:cs="Times New Roman"/>
          <w:color w:val="252525"/>
          <w:sz w:val="24"/>
          <w:szCs w:val="24"/>
          <w:shd w:val="clear" w:color="auto" w:fill="FFFFFF"/>
        </w:rPr>
        <w:t>Paralelizácia</w:t>
      </w:r>
      <w:r w:rsidR="00B236B7" w:rsidRPr="005624EA">
        <w:rPr>
          <w:rFonts w:ascii="Times New Roman" w:eastAsia="Times New Roman" w:hAnsi="Times New Roman" w:cs="Times New Roman"/>
          <w:color w:val="252525"/>
          <w:sz w:val="24"/>
          <w:szCs w:val="24"/>
          <w:shd w:val="clear" w:color="auto" w:fill="FFFFFF"/>
        </w:rPr>
        <w:t xml:space="preserve"> </w:t>
      </w:r>
      <w:r w:rsidRPr="005624EA">
        <w:rPr>
          <w:rFonts w:ascii="Times New Roman" w:eastAsia="Times New Roman" w:hAnsi="Times New Roman" w:cs="Times New Roman"/>
          <w:color w:val="252525"/>
          <w:sz w:val="24"/>
          <w:szCs w:val="24"/>
          <w:shd w:val="clear" w:color="auto" w:fill="FFFFFF"/>
        </w:rPr>
        <w:t>v</w:t>
      </w:r>
      <w:r w:rsidR="00B236B7">
        <w:rPr>
          <w:rFonts w:ascii="Times New Roman" w:eastAsia="Times New Roman" w:hAnsi="Times New Roman" w:cs="Times New Roman"/>
          <w:color w:val="252525"/>
          <w:sz w:val="24"/>
          <w:szCs w:val="24"/>
          <w:shd w:val="clear" w:color="auto" w:fill="FFFFFF"/>
        </w:rPr>
        <w:t>ýpočtov</w:t>
      </w:r>
      <w:r w:rsidRPr="005624EA">
        <w:rPr>
          <w:rFonts w:ascii="Times New Roman" w:eastAsia="Times New Roman" w:hAnsi="Times New Roman" w:cs="Times New Roman"/>
          <w:color w:val="252525"/>
          <w:sz w:val="24"/>
          <w:szCs w:val="24"/>
          <w:shd w:val="clear" w:color="auto" w:fill="FFFFFF"/>
        </w:rPr>
        <w:t xml:space="preserve"> </w:t>
      </w:r>
      <w:r w:rsidR="00B236B7">
        <w:rPr>
          <w:rFonts w:ascii="Times New Roman" w:eastAsia="Times New Roman" w:hAnsi="Times New Roman" w:cs="Times New Roman"/>
          <w:color w:val="252525"/>
          <w:sz w:val="24"/>
          <w:szCs w:val="24"/>
          <w:shd w:val="clear" w:color="auto" w:fill="FFFFFF"/>
        </w:rPr>
        <w:t>mnohonásobne skráti dĺžku</w:t>
      </w:r>
      <w:r w:rsidRPr="005624EA">
        <w:rPr>
          <w:rFonts w:ascii="Times New Roman" w:eastAsia="Times New Roman" w:hAnsi="Times New Roman" w:cs="Times New Roman"/>
          <w:color w:val="252525"/>
          <w:sz w:val="24"/>
          <w:szCs w:val="24"/>
          <w:shd w:val="clear" w:color="auto" w:fill="FFFFFF"/>
        </w:rPr>
        <w:t xml:space="preserve"> tré</w:t>
      </w:r>
      <w:r w:rsidR="00B236B7">
        <w:rPr>
          <w:rFonts w:ascii="Times New Roman" w:eastAsia="Times New Roman" w:hAnsi="Times New Roman" w:cs="Times New Roman"/>
          <w:color w:val="252525"/>
          <w:sz w:val="24"/>
          <w:szCs w:val="24"/>
          <w:shd w:val="clear" w:color="auto" w:fill="FFFFFF"/>
        </w:rPr>
        <w:t>novania</w:t>
      </w:r>
      <w:r w:rsidR="00933C44">
        <w:rPr>
          <w:rFonts w:ascii="Times New Roman" w:eastAsia="Times New Roman" w:hAnsi="Times New Roman" w:cs="Times New Roman"/>
          <w:color w:val="252525"/>
          <w:sz w:val="24"/>
          <w:szCs w:val="24"/>
          <w:shd w:val="clear" w:color="auto" w:fill="FFFFFF"/>
        </w:rPr>
        <w:t xml:space="preserve">, čo robí </w:t>
      </w:r>
      <w:r w:rsidR="00E3715B">
        <w:rPr>
          <w:rFonts w:ascii="Times New Roman" w:eastAsia="Times New Roman" w:hAnsi="Times New Roman" w:cs="Times New Roman"/>
          <w:color w:val="252525"/>
          <w:sz w:val="24"/>
          <w:szCs w:val="24"/>
          <w:shd w:val="clear" w:color="auto" w:fill="FFFFFF"/>
        </w:rPr>
        <w:t xml:space="preserve">z hlbokého učenia </w:t>
      </w:r>
      <w:r w:rsidR="00B236B7">
        <w:rPr>
          <w:rFonts w:ascii="Times New Roman" w:eastAsia="Times New Roman" w:hAnsi="Times New Roman" w:cs="Times New Roman"/>
          <w:color w:val="252525"/>
          <w:sz w:val="24"/>
          <w:szCs w:val="24"/>
          <w:shd w:val="clear" w:color="auto" w:fill="FFFFFF"/>
        </w:rPr>
        <w:t xml:space="preserve">prakticky vykonateľnú </w:t>
      </w:r>
      <w:r w:rsidR="00933C44">
        <w:rPr>
          <w:rFonts w:ascii="Times New Roman" w:eastAsia="Times New Roman" w:hAnsi="Times New Roman" w:cs="Times New Roman"/>
          <w:color w:val="252525"/>
          <w:sz w:val="24"/>
          <w:szCs w:val="24"/>
          <w:shd w:val="clear" w:color="auto" w:fill="FFFFFF"/>
        </w:rPr>
        <w:t>úlohu</w:t>
      </w:r>
      <w:r w:rsidR="00E3715B">
        <w:rPr>
          <w:rFonts w:ascii="Times New Roman" w:eastAsia="Times New Roman" w:hAnsi="Times New Roman" w:cs="Times New Roman"/>
          <w:color w:val="252525"/>
          <w:sz w:val="24"/>
          <w:szCs w:val="24"/>
          <w:shd w:val="clear" w:color="auto" w:fill="FFFFFF"/>
        </w:rPr>
        <w:t>. P</w:t>
      </w:r>
      <w:r w:rsidRPr="005624EA">
        <w:rPr>
          <w:rFonts w:ascii="Times New Roman" w:eastAsia="Times New Roman" w:hAnsi="Times New Roman" w:cs="Times New Roman"/>
          <w:color w:val="252525"/>
          <w:sz w:val="24"/>
          <w:szCs w:val="24"/>
          <w:shd w:val="clear" w:color="auto" w:fill="FFFFFF"/>
        </w:rPr>
        <w:t xml:space="preserve">orovnanie výkonu CPU a GPU pri trénovaní môžeme vidieť na </w:t>
      </w:r>
      <w:r w:rsidR="00E3715B">
        <w:rPr>
          <w:rFonts w:ascii="Times New Roman" w:eastAsia="Times New Roman" w:hAnsi="Times New Roman" w:cs="Times New Roman"/>
          <w:i/>
          <w:iCs/>
          <w:color w:val="252525"/>
          <w:sz w:val="24"/>
          <w:szCs w:val="24"/>
          <w:shd w:val="clear" w:color="auto" w:fill="FFFFFF"/>
        </w:rPr>
        <w:t>obrázku 10</w:t>
      </w:r>
      <w:r w:rsidRPr="005624EA">
        <w:rPr>
          <w:rFonts w:ascii="Times New Roman" w:eastAsia="Times New Roman" w:hAnsi="Times New Roman" w:cs="Times New Roman"/>
          <w:i/>
          <w:iCs/>
          <w:color w:val="252525"/>
          <w:sz w:val="24"/>
          <w:szCs w:val="24"/>
          <w:shd w:val="clear" w:color="auto" w:fill="FFFFFF"/>
        </w:rPr>
        <w:t>.</w:t>
      </w:r>
      <w:r w:rsidRPr="005624EA">
        <w:rPr>
          <w:rFonts w:ascii="Times New Roman" w:eastAsia="Times New Roman" w:hAnsi="Times New Roman" w:cs="Times New Roman"/>
          <w:color w:val="252525"/>
          <w:sz w:val="24"/>
          <w:szCs w:val="24"/>
          <w:shd w:val="clear" w:color="auto" w:fill="FFFFFF"/>
        </w:rPr>
        <w:t xml:space="preserve"> Technológia je dostupná len </w:t>
      </w:r>
      <w:r w:rsidR="00E3715B">
        <w:rPr>
          <w:rFonts w:ascii="Times New Roman" w:eastAsia="Times New Roman" w:hAnsi="Times New Roman" w:cs="Times New Roman"/>
          <w:color w:val="252525"/>
          <w:sz w:val="24"/>
          <w:szCs w:val="24"/>
          <w:shd w:val="clear" w:color="auto" w:fill="FFFFFF"/>
        </w:rPr>
        <w:t>na grafických kartách od firmy N</w:t>
      </w:r>
      <w:r w:rsidRPr="005624EA">
        <w:rPr>
          <w:rFonts w:ascii="Times New Roman" w:eastAsia="Times New Roman" w:hAnsi="Times New Roman" w:cs="Times New Roman"/>
          <w:color w:val="252525"/>
          <w:sz w:val="24"/>
          <w:szCs w:val="24"/>
          <w:shd w:val="clear" w:color="auto" w:fill="FFFFFF"/>
        </w:rPr>
        <w:t>VIDIA, aj keď konkurenti ako AMD majú vlastné riešenie.</w:t>
      </w:r>
      <w:r w:rsidR="001F2425">
        <w:rPr>
          <w:rFonts w:ascii="Times New Roman" w:eastAsia="Times New Roman" w:hAnsi="Times New Roman" w:cs="Times New Roman"/>
          <w:color w:val="252525"/>
          <w:sz w:val="24"/>
          <w:szCs w:val="24"/>
          <w:shd w:val="clear" w:color="auto" w:fill="FFFFFF"/>
        </w:rPr>
        <w:t xml:space="preserve"> </w:t>
      </w:r>
      <w:sdt>
        <w:sdtPr>
          <w:id w:val="-1544902533"/>
          <w:citation/>
        </w:sdtPr>
        <w:sdtEndPr/>
        <w:sdtContent>
          <w:r w:rsidR="001F2425" w:rsidRPr="005624EA">
            <w:fldChar w:fldCharType="begin"/>
          </w:r>
          <w:r w:rsidR="001F2425">
            <w:instrText xml:space="preserve">CITATION Jia14 \l 1051 </w:instrText>
          </w:r>
          <w:r w:rsidR="001F2425" w:rsidRPr="005624EA">
            <w:fldChar w:fldCharType="separate"/>
          </w:r>
          <w:r w:rsidR="00BA7820">
            <w:rPr>
              <w:noProof/>
            </w:rPr>
            <w:t>[6]</w:t>
          </w:r>
          <w:r w:rsidR="001F2425" w:rsidRPr="005624EA">
            <w:fldChar w:fldCharType="end"/>
          </w:r>
        </w:sdtContent>
      </w:sdt>
    </w:p>
    <w:p w14:paraId="0CF5CBA3" w14:textId="77777777" w:rsidR="00E3715B" w:rsidRDefault="00A974F3" w:rsidP="00E3715B">
      <w:pPr>
        <w:pStyle w:val="Standard"/>
        <w:keepNext/>
        <w:spacing w:line="360" w:lineRule="auto"/>
        <w:jc w:val="center"/>
      </w:pPr>
      <w:r w:rsidRPr="005624EA">
        <w:rPr>
          <w:noProof/>
          <w:lang w:bidi="si-LK"/>
        </w:rPr>
        <w:drawing>
          <wp:inline distT="0" distB="0" distL="0" distR="0" wp14:anchorId="3EC29D39" wp14:editId="1FA1B8F9">
            <wp:extent cx="3021496" cy="1452880"/>
            <wp:effectExtent l="0" t="0" r="7620" b="0"/>
            <wp:docPr id="90"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34524" cy="1459144"/>
                    </a:xfrm>
                    <a:prstGeom prst="rect">
                      <a:avLst/>
                    </a:prstGeom>
                    <a:solidFill>
                      <a:srgbClr val="FFFFFF"/>
                    </a:solidFill>
                    <a:ln>
                      <a:noFill/>
                      <a:prstDash/>
                    </a:ln>
                  </pic:spPr>
                </pic:pic>
              </a:graphicData>
            </a:graphic>
          </wp:inline>
        </w:drawing>
      </w:r>
    </w:p>
    <w:p w14:paraId="4C91F186" w14:textId="26ED5343" w:rsidR="00E50028" w:rsidRPr="005624EA" w:rsidRDefault="00E3715B" w:rsidP="00E3715B">
      <w:pPr>
        <w:pStyle w:val="Caption"/>
        <w:jc w:val="center"/>
      </w:pPr>
      <w:bookmarkStart w:id="56" w:name="_Toc449891803"/>
      <w:bookmarkStart w:id="57" w:name="_Toc450070356"/>
      <w:r>
        <w:t xml:space="preserve">Obrázok </w:t>
      </w:r>
      <w:r w:rsidR="00E05113">
        <w:fldChar w:fldCharType="begin"/>
      </w:r>
      <w:r w:rsidR="00E05113">
        <w:instrText xml:space="preserve"> SEQ Obrázok \* ARABIC </w:instrText>
      </w:r>
      <w:r w:rsidR="00E05113">
        <w:fldChar w:fldCharType="separate"/>
      </w:r>
      <w:r w:rsidR="001B74CA">
        <w:rPr>
          <w:noProof/>
        </w:rPr>
        <w:t>10</w:t>
      </w:r>
      <w:r w:rsidR="00E05113">
        <w:rPr>
          <w:noProof/>
        </w:rPr>
        <w:fldChar w:fldCharType="end"/>
      </w:r>
      <w:r w:rsidR="00BE73CB">
        <w:rPr>
          <w:noProof/>
        </w:rPr>
        <w:t xml:space="preserve"> </w:t>
      </w:r>
      <w:r w:rsidR="00BE73CB">
        <w:t xml:space="preserve">– </w:t>
      </w:r>
      <w:r w:rsidRPr="005577D2">
        <w:t>porovnanie dĺžky trénovania GPU vs CPU</w:t>
      </w:r>
      <w:bookmarkEnd w:id="56"/>
      <w:bookmarkEnd w:id="57"/>
    </w:p>
    <w:p w14:paraId="079E7252" w14:textId="77777777" w:rsidR="007E3B7C" w:rsidRPr="005624EA" w:rsidRDefault="007E3B7C" w:rsidP="00613872">
      <w:pPr>
        <w:pStyle w:val="Standard"/>
        <w:spacing w:line="360" w:lineRule="auto"/>
        <w:rPr>
          <w:rFonts w:ascii="Times New Roman" w:hAnsi="Times New Roman" w:cs="Times New Roman"/>
          <w:sz w:val="14"/>
        </w:rPr>
      </w:pPr>
    </w:p>
    <w:p w14:paraId="64945F05" w14:textId="32F77E42" w:rsidR="00E50028" w:rsidRPr="005624EA" w:rsidRDefault="001F2425" w:rsidP="005D4F5B">
      <w:pPr>
        <w:pStyle w:val="Heading3"/>
      </w:pPr>
      <w:bookmarkStart w:id="58" w:name="h.8ct40bheyvxb"/>
      <w:bookmarkStart w:id="59" w:name="_Toc450087552"/>
      <w:bookmarkEnd w:id="58"/>
      <w:r>
        <w:t>Použitie C</w:t>
      </w:r>
      <w:r w:rsidR="00A974F3" w:rsidRPr="005624EA">
        <w:t>affe</w:t>
      </w:r>
      <w:bookmarkEnd w:id="59"/>
    </w:p>
    <w:p w14:paraId="2B0E3B9A" w14:textId="4038E58D" w:rsidR="005E6FD1" w:rsidRDefault="00A974F3" w:rsidP="00487CF0">
      <w:pPr>
        <w:pStyle w:val="Style1"/>
      </w:pPr>
      <w:r w:rsidRPr="005624EA">
        <w:t xml:space="preserve">Caffe používa na definíciu modelu konvolučnej siete </w:t>
      </w:r>
      <w:r w:rsidRPr="005624EA">
        <w:rPr>
          <w:i/>
          <w:iCs/>
        </w:rPr>
        <w:t xml:space="preserve">google protocol buffer, </w:t>
      </w:r>
      <w:r w:rsidRPr="005624EA">
        <w:t xml:space="preserve">čo je </w:t>
      </w:r>
      <w:r w:rsidR="00B236B7">
        <w:t>binárny protokol na výmenu dát zapísaný v textovom</w:t>
      </w:r>
      <w:r w:rsidRPr="005624EA">
        <w:t xml:space="preserve"> súbor</w:t>
      </w:r>
      <w:r w:rsidR="00B236B7">
        <w:t xml:space="preserve">e a v caffe </w:t>
      </w:r>
      <w:r w:rsidRPr="005624EA">
        <w:t xml:space="preserve">sú </w:t>
      </w:r>
      <w:r w:rsidR="00B236B7">
        <w:t xml:space="preserve">v ňom </w:t>
      </w:r>
      <w:r w:rsidRPr="005624EA">
        <w:t>zapísané je</w:t>
      </w:r>
      <w:r w:rsidR="00E3715B">
        <w:t>dnotlivé konvolučné, pooling, Re</w:t>
      </w:r>
      <w:r w:rsidRPr="005624EA">
        <w:t xml:space="preserve">LU a ďalšie vrstvy. </w:t>
      </w:r>
      <w:r w:rsidR="00E3715B">
        <w:t>T</w:t>
      </w:r>
      <w:r w:rsidRPr="005624EA">
        <w:t xml:space="preserve">ýmto súborom </w:t>
      </w:r>
      <w:r w:rsidR="00933C44">
        <w:t xml:space="preserve">sa </w:t>
      </w:r>
      <w:r w:rsidRPr="005624EA">
        <w:t xml:space="preserve">dá definovať počet konvolučných vrstiev, ako idú za sebou, aktivačné funkcie </w:t>
      </w:r>
      <w:r w:rsidR="00E3715B">
        <w:t xml:space="preserve">a ostatné parametre, </w:t>
      </w:r>
      <w:r w:rsidRPr="005624EA">
        <w:t>ktoré sme si vysvetľovali v</w:t>
      </w:r>
      <w:r w:rsidR="00933C44">
        <w:t> </w:t>
      </w:r>
      <w:r w:rsidRPr="005624EA">
        <w:t>predošlej</w:t>
      </w:r>
      <w:r w:rsidR="00933C44">
        <w:t xml:space="preserve"> kapitole</w:t>
      </w:r>
      <w:r w:rsidR="00487CF0">
        <w:t>.</w:t>
      </w:r>
      <w:r w:rsidR="00487CF0" w:rsidRPr="00487CF0">
        <w:t xml:space="preserve"> </w:t>
      </w:r>
      <w:r w:rsidR="00487CF0" w:rsidRPr="005624EA">
        <w:t>Podrobnejšie informácie si môže používateľ prečítať v dokumentácii na</w:t>
      </w:r>
      <w:r w:rsidR="00487CF0">
        <w:t xml:space="preserve"> oficiálnej stránke projektu </w:t>
      </w:r>
      <w:sdt>
        <w:sdtPr>
          <w:id w:val="-1402980098"/>
          <w:citation/>
        </w:sdtPr>
        <w:sdtEndPr/>
        <w:sdtContent>
          <w:r w:rsidR="00487CF0">
            <w:fldChar w:fldCharType="begin"/>
          </w:r>
          <w:r w:rsidR="00487CF0">
            <w:instrText xml:space="preserve"> CITATION Jia14 \l 1051 </w:instrText>
          </w:r>
          <w:r w:rsidR="00487CF0">
            <w:fldChar w:fldCharType="separate"/>
          </w:r>
          <w:r w:rsidR="00BA7820">
            <w:rPr>
              <w:noProof/>
            </w:rPr>
            <w:t>[6]</w:t>
          </w:r>
          <w:r w:rsidR="00487CF0">
            <w:fldChar w:fldCharType="end"/>
          </w:r>
        </w:sdtContent>
      </w:sdt>
      <w:r w:rsidR="00487CF0">
        <w:t xml:space="preserve"> . </w:t>
      </w:r>
      <w:r w:rsidR="005E6FD1">
        <w:t xml:space="preserve">Použitie Caffe sa delí na niekoľko fáz, ktoré si </w:t>
      </w:r>
      <w:r w:rsidR="00A82B1F">
        <w:t>priblížime v nasledujúcich podkapitolách.</w:t>
      </w:r>
    </w:p>
    <w:p w14:paraId="5C11554A" w14:textId="77777777" w:rsidR="005E6FD1" w:rsidRDefault="005E6FD1" w:rsidP="00226C9F">
      <w:pPr>
        <w:pStyle w:val="Heading4"/>
      </w:pPr>
      <w:r>
        <w:t>Príprava dát</w:t>
      </w:r>
    </w:p>
    <w:p w14:paraId="2001E9A0" w14:textId="42EC667E" w:rsidR="00A67232" w:rsidRDefault="00487CF0" w:rsidP="00487CF0">
      <w:pPr>
        <w:pStyle w:val="Style1"/>
      </w:pPr>
      <w:r w:rsidRPr="00487CF0">
        <w:t>Caffe</w:t>
      </w:r>
      <w:r>
        <w:t xml:space="preserve"> spracováva dáta vo forme </w:t>
      </w:r>
      <w:r w:rsidR="00933C44">
        <w:rPr>
          <w:i/>
          <w:iCs/>
        </w:rPr>
        <w:t>blob</w:t>
      </w:r>
      <w:r>
        <w:rPr>
          <w:i/>
          <w:iCs/>
        </w:rPr>
        <w:t>ov</w:t>
      </w:r>
      <w:r w:rsidR="00933C44">
        <w:rPr>
          <w:i/>
          <w:iCs/>
        </w:rPr>
        <w:t>(blob v AJ)</w:t>
      </w:r>
      <w:r>
        <w:rPr>
          <w:i/>
          <w:iCs/>
        </w:rPr>
        <w:t xml:space="preserve">, </w:t>
      </w:r>
      <w:r>
        <w:t>čo sú  dáta (obrázky) transformované do N-dimenzionálnych polí. Tie sú uložené na disku v key-value databázach</w:t>
      </w:r>
      <w:r w:rsidR="00226C9F">
        <w:t xml:space="preserve"> </w:t>
      </w:r>
      <w:r>
        <w:t xml:space="preserve"> </w:t>
      </w:r>
      <w:r w:rsidR="00226C9F">
        <w:t>( LevelDB</w:t>
      </w:r>
      <w:sdt>
        <w:sdtPr>
          <w:id w:val="-1376540912"/>
          <w:citation/>
        </w:sdtPr>
        <w:sdtEndPr/>
        <w:sdtContent>
          <w:r w:rsidR="00226C9F">
            <w:fldChar w:fldCharType="begin"/>
          </w:r>
          <w:r w:rsidR="001E3B64">
            <w:instrText xml:space="preserve">CITATION Lev16 \l 1051 </w:instrText>
          </w:r>
          <w:r w:rsidR="00226C9F">
            <w:fldChar w:fldCharType="separate"/>
          </w:r>
          <w:r w:rsidR="00BA7820">
            <w:rPr>
              <w:noProof/>
            </w:rPr>
            <w:t xml:space="preserve"> [8]</w:t>
          </w:r>
          <w:r w:rsidR="00226C9F">
            <w:fldChar w:fldCharType="end"/>
          </w:r>
        </w:sdtContent>
      </w:sdt>
      <w:r w:rsidR="00226C9F">
        <w:t>, LMDB</w:t>
      </w:r>
      <w:sdt>
        <w:sdtPr>
          <w:id w:val="2123182491"/>
          <w:citation/>
        </w:sdtPr>
        <w:sdtEndPr/>
        <w:sdtContent>
          <w:r w:rsidR="00226C9F">
            <w:fldChar w:fldCharType="begin"/>
          </w:r>
          <w:r w:rsidR="001E3B64">
            <w:instrText xml:space="preserve">CITATION lmd16 \l 1051 </w:instrText>
          </w:r>
          <w:r w:rsidR="00226C9F">
            <w:fldChar w:fldCharType="separate"/>
          </w:r>
          <w:r w:rsidR="00BA7820">
            <w:rPr>
              <w:noProof/>
            </w:rPr>
            <w:t xml:space="preserve"> [9]</w:t>
          </w:r>
          <w:r w:rsidR="00226C9F">
            <w:fldChar w:fldCharType="end"/>
          </w:r>
        </w:sdtContent>
      </w:sdt>
      <w:r w:rsidR="00226C9F">
        <w:t xml:space="preserve"> ) a je na </w:t>
      </w:r>
      <w:r w:rsidR="00B236B7">
        <w:t xml:space="preserve">používateľovi, </w:t>
      </w:r>
      <w:r w:rsidR="00226C9F">
        <w:t xml:space="preserve">aby originálne obrázky </w:t>
      </w:r>
      <w:r w:rsidR="00226C9F">
        <w:lastRenderedPageBreak/>
        <w:t xml:space="preserve">previedol do </w:t>
      </w:r>
      <w:r w:rsidR="00A67232">
        <w:t>jednej</w:t>
      </w:r>
      <w:r w:rsidR="00226C9F">
        <w:t xml:space="preserve"> </w:t>
      </w:r>
      <w:r w:rsidR="00A67232">
        <w:t>z nich</w:t>
      </w:r>
      <w:r w:rsidR="00226C9F">
        <w:t xml:space="preserve">. Všetky </w:t>
      </w:r>
      <w:r w:rsidR="00933C44">
        <w:t>dáta</w:t>
      </w:r>
      <w:r w:rsidR="00226C9F">
        <w:t xml:space="preserve"> by mali byť normalizované a musia mať tú istú veľkosť akú potom definujeme v trénovacom </w:t>
      </w:r>
      <w:r w:rsidR="00933C44">
        <w:t>*.prototxt</w:t>
      </w:r>
      <w:r w:rsidR="00226C9F">
        <w:t xml:space="preserve"> súbore. </w:t>
      </w:r>
    </w:p>
    <w:p w14:paraId="046C6EA1" w14:textId="6059C5DF" w:rsidR="005E6FD1" w:rsidRPr="00487CF0" w:rsidRDefault="00A67232" w:rsidP="00487CF0">
      <w:pPr>
        <w:pStyle w:val="Style1"/>
        <w:rPr>
          <w:rFonts w:eastAsia="Courier New"/>
        </w:rPr>
      </w:pPr>
      <w:r>
        <w:t xml:space="preserve">Druhým krokom je vypočítanie priemerného obrázka ( mean </w:t>
      </w:r>
      <w:r w:rsidR="00933C44">
        <w:t xml:space="preserve">file </w:t>
      </w:r>
      <w:r>
        <w:t xml:space="preserve">- viď </w:t>
      </w:r>
      <w:r>
        <w:fldChar w:fldCharType="begin"/>
      </w:r>
      <w:r>
        <w:instrText xml:space="preserve"> REF _Ref449440272 \r \h </w:instrText>
      </w:r>
      <w:r>
        <w:fldChar w:fldCharType="separate"/>
      </w:r>
      <w:r w:rsidR="001B74CA">
        <w:t>1.2.3</w:t>
      </w:r>
      <w:r>
        <w:fldChar w:fldCharType="end"/>
      </w:r>
      <w:r>
        <w:t xml:space="preserve"> )</w:t>
      </w:r>
      <w:r w:rsidR="00B236B7">
        <w:t xml:space="preserve"> </w:t>
      </w:r>
      <w:r>
        <w:t>, ktorý bude použitý na vycentrovanie d</w:t>
      </w:r>
      <w:r w:rsidR="00933C44">
        <w:t>át</w:t>
      </w:r>
      <w:r>
        <w:t>. Výsledkom budú tri súbory</w:t>
      </w:r>
      <w:r w:rsidR="00B236B7">
        <w:t xml:space="preserve"> </w:t>
      </w:r>
      <w:r>
        <w:t>: *.binaryproto, *.npy, *.png. Caffe ponúka nástroje, ktoré s tým pomáhajú.</w:t>
      </w:r>
    </w:p>
    <w:p w14:paraId="4EDCBF40" w14:textId="77777777" w:rsidR="00A67232" w:rsidRDefault="00A67232" w:rsidP="00A67232">
      <w:pPr>
        <w:pStyle w:val="Heading4"/>
      </w:pPr>
      <w:r>
        <w:t>Definícia architektúry siete</w:t>
      </w:r>
    </w:p>
    <w:p w14:paraId="1B69EC9B" w14:textId="08DA0008" w:rsidR="00722E91" w:rsidRDefault="00A67232" w:rsidP="00C0507D">
      <w:pPr>
        <w:pStyle w:val="Style1"/>
      </w:pPr>
      <w:r w:rsidRPr="00C0507D">
        <w:t>V tejto fáze treba pripraviť samotnú architektúru siete vytvorením troch súborov</w:t>
      </w:r>
      <w:r w:rsidR="00722E91">
        <w:t xml:space="preserve"> </w:t>
      </w:r>
      <w:r w:rsidRPr="00C0507D">
        <w:t xml:space="preserve">: </w:t>
      </w:r>
      <w:r w:rsidR="001F2425" w:rsidRPr="00C0507D">
        <w:t>train_val.prototxt, predict</w:t>
      </w:r>
      <w:r w:rsidR="003C7D5B">
        <w:t>.</w:t>
      </w:r>
      <w:r w:rsidR="00722E91" w:rsidRPr="00C0507D">
        <w:t>prototxt</w:t>
      </w:r>
      <w:r w:rsidR="003C7D5B">
        <w:t>,</w:t>
      </w:r>
      <w:r w:rsidR="001F2425" w:rsidRPr="00C0507D">
        <w:t xml:space="preserve"> solver</w:t>
      </w:r>
      <w:r w:rsidR="003C7D5B">
        <w:t>.</w:t>
      </w:r>
      <w:r w:rsidR="001F2425" w:rsidRPr="00C0507D">
        <w:t xml:space="preserve">txt. </w:t>
      </w:r>
      <w:r w:rsidR="003C7D5B">
        <w:t>T</w:t>
      </w:r>
      <w:r w:rsidR="001F2425" w:rsidRPr="00C0507D">
        <w:t>rain_val.prototxt obsahuje definíciu siete pre trénovanie, môžeme tu</w:t>
      </w:r>
      <w:r w:rsidR="003C7D5B">
        <w:t xml:space="preserve"> tiež </w:t>
      </w:r>
      <w:r w:rsidR="001F2425" w:rsidRPr="00C0507D">
        <w:t>definovať cross valid</w:t>
      </w:r>
      <w:r w:rsidR="00C0507D" w:rsidRPr="00C0507D">
        <w:t>a</w:t>
      </w:r>
      <w:r w:rsidR="003C7D5B">
        <w:t xml:space="preserve">čné ( </w:t>
      </w:r>
      <w:r w:rsidR="003C7D5B">
        <w:fldChar w:fldCharType="begin"/>
      </w:r>
      <w:r w:rsidR="003C7D5B">
        <w:instrText xml:space="preserve"> REF _Ref449911148 \r \h </w:instrText>
      </w:r>
      <w:r w:rsidR="003C7D5B">
        <w:fldChar w:fldCharType="separate"/>
      </w:r>
      <w:r w:rsidR="001B74CA">
        <w:t>2.2.2</w:t>
      </w:r>
      <w:r w:rsidR="003C7D5B">
        <w:fldChar w:fldCharType="end"/>
      </w:r>
      <w:r w:rsidR="003C7D5B">
        <w:t xml:space="preserve"> ) </w:t>
      </w:r>
      <w:r w:rsidR="001F2425" w:rsidRPr="00C0507D">
        <w:t>fázy ( TEST, TRAIN ), hovoríme kde má hľadať dáta a ich anotácie, definujeme jednotlivé vrstvy a ich parametre.</w:t>
      </w:r>
    </w:p>
    <w:p w14:paraId="1BE5DD83" w14:textId="77777777" w:rsidR="00722E91" w:rsidRDefault="00C0507D" w:rsidP="00C0507D">
      <w:pPr>
        <w:pStyle w:val="Style1"/>
      </w:pPr>
      <w:r w:rsidRPr="00C0507D">
        <w:t xml:space="preserve">Predict.txt je v podstate ten istý súbor ako train_val.prototxt akurát sú odstránené všetky časti týkajúce sa testovacej fázy a vstupných databáz. </w:t>
      </w:r>
    </w:p>
    <w:p w14:paraId="05A1CCE6" w14:textId="5C6F9A3E" w:rsidR="001F2425" w:rsidRDefault="001F2425" w:rsidP="00C0507D">
      <w:pPr>
        <w:pStyle w:val="Style1"/>
      </w:pPr>
      <w:r w:rsidRPr="00C0507D">
        <w:t>V solver.txt súbore špecifikujeme parametre trénovania ako</w:t>
      </w:r>
      <w:r w:rsidR="00927D41">
        <w:t>:</w:t>
      </w:r>
    </w:p>
    <w:p w14:paraId="2B3E5472" w14:textId="407D2A72" w:rsidR="00933C44" w:rsidRPr="00933C44" w:rsidRDefault="00A82B1F" w:rsidP="00933C44">
      <w:pPr>
        <w:pStyle w:val="Standard"/>
        <w:numPr>
          <w:ilvl w:val="0"/>
          <w:numId w:val="11"/>
        </w:numPr>
        <w:spacing w:line="360" w:lineRule="auto"/>
        <w:jc w:val="both"/>
        <w:rPr>
          <w:rStyle w:val="Style1Char"/>
          <w:rFonts w:eastAsia="Arial"/>
        </w:rPr>
      </w:pPr>
      <w:r>
        <w:rPr>
          <w:rFonts w:ascii="Times New Roman" w:eastAsia="Times New Roman" w:hAnsi="Times New Roman" w:cs="Times New Roman"/>
          <w:sz w:val="24"/>
          <w:szCs w:val="24"/>
        </w:rPr>
        <w:t>cesta k súboru</w:t>
      </w:r>
      <w:r w:rsidR="00933C44">
        <w:rPr>
          <w:rFonts w:ascii="Times New Roman" w:eastAsia="Times New Roman" w:hAnsi="Times New Roman" w:cs="Times New Roman"/>
          <w:sz w:val="24"/>
          <w:szCs w:val="24"/>
        </w:rPr>
        <w:t xml:space="preserve"> </w:t>
      </w:r>
      <w:r w:rsidR="00933C44" w:rsidRPr="00933C44">
        <w:rPr>
          <w:rStyle w:val="Style1Char"/>
          <w:rFonts w:eastAsia="Arial"/>
        </w:rPr>
        <w:t>train_val.prototxt</w:t>
      </w:r>
    </w:p>
    <w:p w14:paraId="113A586F" w14:textId="77777777" w:rsidR="001F2425" w:rsidRPr="005624EA" w:rsidRDefault="001F2425" w:rsidP="001F2425">
      <w:pPr>
        <w:pStyle w:val="Standard"/>
        <w:numPr>
          <w:ilvl w:val="0"/>
          <w:numId w:val="11"/>
        </w:numPr>
        <w:spacing w:line="360" w:lineRule="auto"/>
        <w:jc w:val="both"/>
      </w:pPr>
      <w:r w:rsidRPr="005624EA">
        <w:rPr>
          <w:rFonts w:ascii="Times New Roman" w:eastAsia="Times New Roman" w:hAnsi="Times New Roman" w:cs="Times New Roman"/>
          <w:sz w:val="24"/>
          <w:szCs w:val="24"/>
        </w:rPr>
        <w:t>rýchlosť učenia</w:t>
      </w:r>
    </w:p>
    <w:p w14:paraId="065F4496" w14:textId="77777777" w:rsidR="001F2425" w:rsidRPr="005624EA" w:rsidRDefault="001F2425" w:rsidP="001F2425">
      <w:pPr>
        <w:pStyle w:val="Standard"/>
        <w:numPr>
          <w:ilvl w:val="0"/>
          <w:numId w:val="11"/>
        </w:numPr>
        <w:spacing w:line="360" w:lineRule="auto"/>
        <w:jc w:val="both"/>
      </w:pPr>
      <w:r w:rsidRPr="005624EA">
        <w:rPr>
          <w:rFonts w:ascii="Times New Roman" w:eastAsia="Times New Roman" w:hAnsi="Times New Roman" w:cs="Times New Roman"/>
          <w:sz w:val="24"/>
          <w:szCs w:val="24"/>
        </w:rPr>
        <w:t>momentum</w:t>
      </w:r>
    </w:p>
    <w:p w14:paraId="0FD6F30E" w14:textId="77777777" w:rsidR="001F2425" w:rsidRPr="00C0507D" w:rsidRDefault="001F2425" w:rsidP="001F2425">
      <w:pPr>
        <w:pStyle w:val="Standard"/>
        <w:numPr>
          <w:ilvl w:val="0"/>
          <w:numId w:val="11"/>
        </w:numPr>
        <w:spacing w:line="360" w:lineRule="auto"/>
        <w:jc w:val="both"/>
      </w:pPr>
      <w:r w:rsidRPr="005624EA">
        <w:rPr>
          <w:rFonts w:ascii="Times New Roman" w:eastAsia="Times New Roman" w:hAnsi="Times New Roman" w:cs="Times New Roman"/>
          <w:sz w:val="24"/>
          <w:szCs w:val="24"/>
        </w:rPr>
        <w:t>maximálny počet iterácii</w:t>
      </w:r>
    </w:p>
    <w:p w14:paraId="44371B48" w14:textId="77777777" w:rsidR="00C0507D" w:rsidRPr="005624EA" w:rsidRDefault="00C0507D" w:rsidP="00C0507D">
      <w:pPr>
        <w:pStyle w:val="Standard"/>
        <w:numPr>
          <w:ilvl w:val="0"/>
          <w:numId w:val="11"/>
        </w:numPr>
        <w:spacing w:line="360" w:lineRule="auto"/>
        <w:jc w:val="both"/>
      </w:pPr>
      <w:r>
        <w:rPr>
          <w:rFonts w:ascii="Times New Roman" w:eastAsia="Times New Roman" w:hAnsi="Times New Roman" w:cs="Times New Roman"/>
          <w:sz w:val="24"/>
          <w:szCs w:val="24"/>
        </w:rPr>
        <w:t xml:space="preserve">ako často robiť „snapshoty“ </w:t>
      </w:r>
    </w:p>
    <w:p w14:paraId="111E5FAB" w14:textId="77777777" w:rsidR="001F2425" w:rsidRPr="005624EA" w:rsidRDefault="001F2425" w:rsidP="001F2425">
      <w:pPr>
        <w:pStyle w:val="Standard"/>
        <w:numPr>
          <w:ilvl w:val="0"/>
          <w:numId w:val="11"/>
        </w:numPr>
        <w:spacing w:line="360" w:lineRule="auto"/>
        <w:jc w:val="both"/>
      </w:pPr>
      <w:r w:rsidRPr="005624EA">
        <w:rPr>
          <w:rFonts w:ascii="Times New Roman" w:eastAsia="Times New Roman" w:hAnsi="Times New Roman" w:cs="Times New Roman"/>
          <w:sz w:val="24"/>
          <w:szCs w:val="24"/>
        </w:rPr>
        <w:t xml:space="preserve">spomaľovanie rýchlosti učenia </w:t>
      </w:r>
    </w:p>
    <w:p w14:paraId="5548D3AC" w14:textId="77777777" w:rsidR="001F2425" w:rsidRPr="005624EA" w:rsidRDefault="001F2425" w:rsidP="001F2425">
      <w:pPr>
        <w:pStyle w:val="Standard"/>
        <w:numPr>
          <w:ilvl w:val="0"/>
          <w:numId w:val="11"/>
        </w:numPr>
        <w:spacing w:line="360" w:lineRule="auto"/>
        <w:jc w:val="both"/>
      </w:pPr>
      <w:r w:rsidRPr="005624EA">
        <w:rPr>
          <w:rFonts w:ascii="Times New Roman" w:eastAsia="Times New Roman" w:hAnsi="Times New Roman" w:cs="Times New Roman"/>
          <w:sz w:val="24"/>
          <w:szCs w:val="24"/>
        </w:rPr>
        <w:t>typ solvera ( Stochastic Gradient Descent, Adaptive Gradient, Nesterov’s Accelerated Gradient atď. )</w:t>
      </w:r>
    </w:p>
    <w:p w14:paraId="65ED624C" w14:textId="77777777" w:rsidR="00E3715B" w:rsidRDefault="00E3715B" w:rsidP="005D4F5B">
      <w:pPr>
        <w:pStyle w:val="Standard"/>
        <w:spacing w:after="240" w:line="240" w:lineRule="auto"/>
        <w:rPr>
          <w:rFonts w:ascii="Courier New" w:eastAsia="Courier New" w:hAnsi="Courier New" w:cs="Courier New"/>
          <w:sz w:val="18"/>
          <w:szCs w:val="18"/>
          <w:shd w:val="clear" w:color="auto" w:fill="FFFFFF"/>
        </w:rPr>
      </w:pPr>
    </w:p>
    <w:p w14:paraId="5EE0DE44" w14:textId="77777777" w:rsidR="00C0507D" w:rsidRPr="00C0507D" w:rsidRDefault="00C0507D" w:rsidP="00FA66F0">
      <w:pPr>
        <w:pStyle w:val="Heading4"/>
        <w:rPr>
          <w:rStyle w:val="Style1Char"/>
          <w:rFonts w:asciiTheme="majorHAnsi" w:eastAsiaTheme="majorEastAsia" w:hAnsiTheme="majorHAnsi" w:cstheme="majorBidi"/>
          <w:color w:val="4F81BD" w:themeColor="accent1"/>
          <w:sz w:val="22"/>
          <w:szCs w:val="22"/>
        </w:rPr>
      </w:pPr>
      <w:r>
        <w:t>Trénovanie a výsledky</w:t>
      </w:r>
    </w:p>
    <w:p w14:paraId="73BBBCAD" w14:textId="10EF1382" w:rsidR="00CE0504" w:rsidRPr="005624EA" w:rsidRDefault="00C0507D" w:rsidP="00340E89">
      <w:pPr>
        <w:pStyle w:val="Style1"/>
      </w:pPr>
      <w:r w:rsidRPr="00C0507D">
        <w:rPr>
          <w:rStyle w:val="Style1Char"/>
        </w:rPr>
        <w:t xml:space="preserve">Jednoducho zavoláme program ( príkaz </w:t>
      </w:r>
      <w:r w:rsidRPr="00722E91">
        <w:rPr>
          <w:rStyle w:val="Style1Char"/>
          <w:i/>
          <w:iCs/>
        </w:rPr>
        <w:t>./caffe train –solver=&lt;cesta k solver.txt&gt;</w:t>
      </w:r>
      <w:r w:rsidRPr="00C0507D">
        <w:rPr>
          <w:rStyle w:val="Style1Char"/>
        </w:rPr>
        <w:t xml:space="preserve"> ),  ktorému povieme, kde sa nachádzajú spomínané *.prototxt súbory. </w:t>
      </w:r>
      <w:r w:rsidR="00A974F3" w:rsidRPr="00C0507D">
        <w:rPr>
          <w:rStyle w:val="Style1Char"/>
        </w:rPr>
        <w:t>Výsledkom trénovania je binárny protobuf</w:t>
      </w:r>
      <w:r w:rsidRPr="00C0507D">
        <w:rPr>
          <w:rStyle w:val="Style1Char"/>
        </w:rPr>
        <w:t xml:space="preserve"> (*.caffemodel)</w:t>
      </w:r>
      <w:r w:rsidR="00A974F3" w:rsidRPr="00C0507D">
        <w:rPr>
          <w:rStyle w:val="Style1Char"/>
        </w:rPr>
        <w:t xml:space="preserve"> súbor obsahujúci natrénovaný model. </w:t>
      </w:r>
      <w:r w:rsidR="009E24CB">
        <w:rPr>
          <w:rStyle w:val="Style1Char"/>
        </w:rPr>
        <w:t>Ten</w:t>
      </w:r>
      <w:r w:rsidR="00A974F3" w:rsidRPr="00C0507D">
        <w:rPr>
          <w:rStyle w:val="Style1Char"/>
        </w:rPr>
        <w:t xml:space="preserve"> potom môžeme načítať pomocou API v C++, Matlabe alebo Pythone a používať </w:t>
      </w:r>
      <w:r w:rsidR="00722E91" w:rsidRPr="00C0507D">
        <w:rPr>
          <w:rStyle w:val="Style1Char"/>
        </w:rPr>
        <w:t xml:space="preserve">ho </w:t>
      </w:r>
      <w:r w:rsidR="00A974F3" w:rsidRPr="00C0507D">
        <w:rPr>
          <w:rStyle w:val="Style1Char"/>
        </w:rPr>
        <w:t>na našu klasifikačnú alebo regresnú úlohu</w:t>
      </w:r>
      <w:r w:rsidR="00927D41">
        <w:rPr>
          <w:rStyle w:val="Style1Char"/>
        </w:rPr>
        <w:t>,</w:t>
      </w:r>
      <w:r w:rsidR="009E24CB">
        <w:rPr>
          <w:rStyle w:val="Style1Char"/>
        </w:rPr>
        <w:t xml:space="preserve"> napríklad v </w:t>
      </w:r>
      <w:r w:rsidR="00722E91">
        <w:rPr>
          <w:rStyle w:val="Style1Char"/>
        </w:rPr>
        <w:t>demo</w:t>
      </w:r>
      <w:r w:rsidR="009E24CB">
        <w:rPr>
          <w:rStyle w:val="Style1Char"/>
        </w:rPr>
        <w:t xml:space="preserve"> aplikácii</w:t>
      </w:r>
      <w:r w:rsidR="00722E91">
        <w:rPr>
          <w:rStyle w:val="Style1Char"/>
        </w:rPr>
        <w:t>. Zároveň môžeme pomocou toh</w:t>
      </w:r>
      <w:r w:rsidR="00A974F3" w:rsidRPr="00C0507D">
        <w:rPr>
          <w:rStyle w:val="Style1Char"/>
        </w:rPr>
        <w:t>to API vizualizovať mnoho zaujímavých informácií ako napríklad priebeh učeni</w:t>
      </w:r>
      <w:r w:rsidR="00A82B1F">
        <w:rPr>
          <w:rStyle w:val="Style1Char"/>
        </w:rPr>
        <w:t>a</w:t>
      </w:r>
      <w:r w:rsidR="00A974F3" w:rsidRPr="00C0507D">
        <w:rPr>
          <w:rStyle w:val="Style1Char"/>
        </w:rPr>
        <w:t xml:space="preserve"> ( ako sa vyvíjala chyba ) , jednotlivé konvolučné filtre, feature mapy</w:t>
      </w:r>
      <w:r w:rsidR="00A82B1F">
        <w:rPr>
          <w:rStyle w:val="Style1Char"/>
        </w:rPr>
        <w:t xml:space="preserve"> atď</w:t>
      </w:r>
      <w:r w:rsidR="00927D41">
        <w:rPr>
          <w:rStyle w:val="Style1Char"/>
        </w:rPr>
        <w:t>.</w:t>
      </w:r>
      <w:r w:rsidR="00A974F3" w:rsidRPr="00C0507D">
        <w:rPr>
          <w:rStyle w:val="Style1Char"/>
        </w:rPr>
        <w:t xml:space="preserve"> Oficiálna stránka obsahuje pomerne dobré návody ako zača</w:t>
      </w:r>
      <w:r w:rsidR="0000672A" w:rsidRPr="00C0507D">
        <w:rPr>
          <w:rStyle w:val="Style1Char"/>
        </w:rPr>
        <w:t xml:space="preserve">ť </w:t>
      </w:r>
      <w:r w:rsidR="009E24CB">
        <w:rPr>
          <w:rStyle w:val="Style1Char"/>
        </w:rPr>
        <w:t>Caffe</w:t>
      </w:r>
      <w:r w:rsidR="009E24CB" w:rsidRPr="00C0507D">
        <w:rPr>
          <w:rStyle w:val="Style1Char"/>
        </w:rPr>
        <w:t xml:space="preserve"> </w:t>
      </w:r>
      <w:r w:rsidR="009E24CB">
        <w:rPr>
          <w:rStyle w:val="Style1Char"/>
        </w:rPr>
        <w:t xml:space="preserve">API </w:t>
      </w:r>
      <w:r w:rsidR="0000672A" w:rsidRPr="00C0507D">
        <w:rPr>
          <w:rStyle w:val="Style1Char"/>
        </w:rPr>
        <w:t>používať</w:t>
      </w:r>
      <w:r w:rsidR="0000672A" w:rsidRPr="005624EA">
        <w:t>.</w:t>
      </w:r>
    </w:p>
    <w:p w14:paraId="04424139" w14:textId="54291D10" w:rsidR="00E50028" w:rsidRPr="005624EA" w:rsidRDefault="00A974F3" w:rsidP="00913D33">
      <w:pPr>
        <w:pStyle w:val="Heading2"/>
      </w:pPr>
      <w:bookmarkStart w:id="60" w:name="h.zdsjw5b529gy"/>
      <w:bookmarkStart w:id="61" w:name="_Toc450087553"/>
      <w:bookmarkEnd w:id="60"/>
      <w:r w:rsidRPr="005624EA">
        <w:lastRenderedPageBreak/>
        <w:t>Podobné práce</w:t>
      </w:r>
      <w:bookmarkEnd w:id="61"/>
    </w:p>
    <w:p w14:paraId="7CCCCB4B" w14:textId="77777777" w:rsidR="00E50028" w:rsidRPr="005624EA" w:rsidRDefault="00A974F3" w:rsidP="000B369F">
      <w:pPr>
        <w:pStyle w:val="Standard"/>
        <w:jc w:val="both"/>
      </w:pPr>
      <w:r w:rsidRPr="005624EA">
        <w:rPr>
          <w:rFonts w:ascii="Times New Roman" w:eastAsia="Times New Roman" w:hAnsi="Times New Roman" w:cs="Times New Roman"/>
          <w:sz w:val="24"/>
          <w:szCs w:val="24"/>
        </w:rPr>
        <w:t>V skratke si prejdeme podobné práce, ktoré sa zaoberajú problematikou klasifikácie ľudských tvárí.</w:t>
      </w:r>
    </w:p>
    <w:p w14:paraId="57A00729" w14:textId="05E377C8" w:rsidR="00E50028" w:rsidRPr="005624EA" w:rsidRDefault="00A974F3" w:rsidP="00913D33">
      <w:pPr>
        <w:pStyle w:val="Heading3"/>
      </w:pPr>
      <w:bookmarkStart w:id="62" w:name="h.8o24xx56p9ao"/>
      <w:bookmarkStart w:id="63" w:name="_Toc450087554"/>
      <w:bookmarkEnd w:id="62"/>
      <w:r w:rsidRPr="005624EA">
        <w:t>Klasifikácie veku a pohlavia po</w:t>
      </w:r>
      <w:r w:rsidR="00722E91">
        <w:t xml:space="preserve">užitím konvolučných </w:t>
      </w:r>
      <w:r w:rsidRPr="005624EA">
        <w:t>sietí</w:t>
      </w:r>
      <w:bookmarkEnd w:id="63"/>
      <w:r w:rsidRPr="005624EA">
        <w:t xml:space="preserve"> </w:t>
      </w:r>
    </w:p>
    <w:p w14:paraId="71FA9045" w14:textId="035E7799" w:rsidR="00E50028" w:rsidRPr="005624EA" w:rsidRDefault="00A974F3" w:rsidP="00EA5361">
      <w:pPr>
        <w:pStyle w:val="Style1"/>
      </w:pPr>
      <w:r w:rsidRPr="005624EA">
        <w:t xml:space="preserve">Vedecký článok napísaný Gil Levim a Tal Hassnerom </w:t>
      </w:r>
      <w:r w:rsidR="00927D41">
        <w:t>z The Open University v Izraeli, v ktorom sa a</w:t>
      </w:r>
      <w:r w:rsidRPr="005624EA">
        <w:t xml:space="preserve">utori </w:t>
      </w:r>
      <w:r w:rsidR="00927D41">
        <w:t>zaoberajú</w:t>
      </w:r>
      <w:r w:rsidRPr="005624EA">
        <w:t xml:space="preserve"> použitím konvolučných neurónových sietí na problém klasifikácie pohlavia a veku. V článku tvrdia, že použili sieť s pomerne jednoduchou architektúrou ( len s 3 konvolučnými vrstvami ) kvôli tomu, aby predišli riziku  preučenia a zároveň použili</w:t>
      </w:r>
      <w:r w:rsidR="00933C44">
        <w:t xml:space="preserve"> tú istú architektúru na obe úlo</w:t>
      </w:r>
      <w:r w:rsidRPr="005624EA">
        <w:t xml:space="preserve">hy.  Ich vstupom bol 3 kanálový 227x227 RGB obrázok a ako databázu použili </w:t>
      </w:r>
      <w:r w:rsidRPr="005624EA">
        <w:rPr>
          <w:i/>
          <w:iCs/>
        </w:rPr>
        <w:t xml:space="preserve">Adience Benchmark. </w:t>
      </w:r>
      <w:r w:rsidRPr="005624EA">
        <w:t xml:space="preserve">Trénovanie prebiehalo na Amazon GPU stroji pomocou Caffe frameworku. Podľa experimentov im vyšlo, že trénovanie po dávkach ( image batches ) im </w:t>
      </w:r>
      <w:r w:rsidR="00C6589B">
        <w:t xml:space="preserve">pomohlo </w:t>
      </w:r>
      <w:r w:rsidR="00BB4507">
        <w:t>dosiahnuť</w:t>
      </w:r>
      <w:r w:rsidR="00C6589B">
        <w:t xml:space="preserve"> značné zrýchlenie</w:t>
      </w:r>
      <w:r w:rsidRPr="005624EA">
        <w:t xml:space="preserve"> trénovani</w:t>
      </w:r>
      <w:r w:rsidR="00C6589B">
        <w:t>a</w:t>
      </w:r>
      <w:r w:rsidRPr="005624EA">
        <w:t xml:space="preserve">.  Pri úlohe zisťovanie pohlavia </w:t>
      </w:r>
      <w:r w:rsidR="00BB4507">
        <w:t>sa im podarilo dosiahnuť</w:t>
      </w:r>
      <w:r w:rsidR="00C6589B" w:rsidRPr="005624EA">
        <w:t xml:space="preserve"> </w:t>
      </w:r>
      <w:r w:rsidRPr="005624EA">
        <w:t>približne 85% úspešnosť a pri zisťovaní veku bola úspešnosť</w:t>
      </w:r>
      <w:r w:rsidR="00AC17F9">
        <w:t xml:space="preserve"> len 50%</w:t>
      </w:r>
      <w:r w:rsidR="00BB4507">
        <w:t>.</w:t>
      </w:r>
      <w:r w:rsidR="00AC17F9">
        <w:t xml:space="preserve"> </w:t>
      </w:r>
      <w:r w:rsidR="00BB4507">
        <w:t>Pri zmýlení sa o jednu vekovú veková triedu</w:t>
      </w:r>
      <w:r w:rsidR="00AC17F9">
        <w:t xml:space="preserve">, </w:t>
      </w:r>
      <w:r w:rsidRPr="005624EA">
        <w:t xml:space="preserve">bola už presnosť na úrovni cca. 84%.  Autori tvrdia, že aj napriek tomu, že použili jednoduchú architektúru, tak sa im podarilo dosiahnuť podobné výsledky ako v iných prácach, v ktorých boli použité zložitejšie siete. </w:t>
      </w:r>
      <w:sdt>
        <w:sdtPr>
          <w:rPr>
            <w:rStyle w:val="Style1Char"/>
            <w:rFonts w:eastAsia="Arial"/>
          </w:rPr>
          <w:id w:val="1630363717"/>
          <w:citation/>
        </w:sdtPr>
        <w:sdtEndPr>
          <w:rPr>
            <w:rStyle w:val="Style1Char"/>
          </w:rPr>
        </w:sdtEndPr>
        <w:sdtContent>
          <w:r w:rsidR="009E24CB" w:rsidRPr="009E24CB">
            <w:rPr>
              <w:rStyle w:val="Style1Char"/>
              <w:rFonts w:eastAsia="Arial"/>
            </w:rPr>
            <w:fldChar w:fldCharType="begin"/>
          </w:r>
          <w:r w:rsidR="00DD7FEA">
            <w:rPr>
              <w:rStyle w:val="Style1Char"/>
              <w:rFonts w:eastAsia="Arial"/>
            </w:rPr>
            <w:instrText xml:space="preserve">CITATION Lev15 \l 1051 </w:instrText>
          </w:r>
          <w:r w:rsidR="009E24CB" w:rsidRPr="009E24CB">
            <w:rPr>
              <w:rStyle w:val="Style1Char"/>
              <w:rFonts w:eastAsia="Arial"/>
            </w:rPr>
            <w:fldChar w:fldCharType="separate"/>
          </w:r>
          <w:r w:rsidR="00BA7820" w:rsidRPr="00BA7820">
            <w:rPr>
              <w:noProof/>
            </w:rPr>
            <w:t>[10]</w:t>
          </w:r>
          <w:r w:rsidR="009E24CB" w:rsidRPr="009E24CB">
            <w:rPr>
              <w:rStyle w:val="Style1Char"/>
              <w:rFonts w:eastAsia="Arial"/>
            </w:rPr>
            <w:fldChar w:fldCharType="end"/>
          </w:r>
        </w:sdtContent>
      </w:sdt>
    </w:p>
    <w:p w14:paraId="347DA2A0" w14:textId="5D07DEA4" w:rsidR="00E50028" w:rsidRPr="005624EA" w:rsidRDefault="00CB48AA" w:rsidP="00913D33">
      <w:pPr>
        <w:pStyle w:val="Heading3"/>
      </w:pPr>
      <w:bookmarkStart w:id="64" w:name="h.xp0qjxd7ezz5"/>
      <w:bookmarkStart w:id="65" w:name="_Toc450087555"/>
      <w:bookmarkEnd w:id="64"/>
      <w:r>
        <w:t>Estimácia pohlavia a</w:t>
      </w:r>
      <w:r w:rsidR="007036A6">
        <w:t> veku nefiltrovaných tvárí</w:t>
      </w:r>
      <w:bookmarkEnd w:id="65"/>
    </w:p>
    <w:p w14:paraId="52D49BD5" w14:textId="0C104756" w:rsidR="001779FB" w:rsidRDefault="007036A6" w:rsidP="007036A6">
      <w:pPr>
        <w:pStyle w:val="Style1"/>
      </w:pPr>
      <w:r>
        <w:t xml:space="preserve">Autori sa v článku zaoberajú rozpoznávaním atribútov tváre – konkrétne pohlavia a veku – z obrázkov, ktoré neboli zozbierané v laboratórnom prostredí. </w:t>
      </w:r>
      <w:r w:rsidR="000B18B5">
        <w:t>Použili databázu anotovaných tvarí zozbieraných</w:t>
      </w:r>
      <w:r w:rsidR="00C6589B">
        <w:t xml:space="preserve"> </w:t>
      </w:r>
      <w:r w:rsidR="000B18B5">
        <w:t xml:space="preserve">pomocou telefónov, </w:t>
      </w:r>
      <w:r w:rsidR="00C6589B">
        <w:t xml:space="preserve">fotoaparátov </w:t>
      </w:r>
      <w:r w:rsidR="00BB4507">
        <w:t>alebo</w:t>
      </w:r>
      <w:r w:rsidR="000B18B5">
        <w:t> zo sociálnych sietí. Poukazujú na to, že väčšina  podobných prác používa databázy, kde sú tváre frontal</w:t>
      </w:r>
      <w:r w:rsidR="00EA5361">
        <w:t>izované, a že obe úlohy</w:t>
      </w:r>
      <w:r w:rsidR="000B18B5">
        <w:t xml:space="preserve"> boli v tejto práci náročnejšie na implementáciu ako zvyčajne. Ukazujú ako použiť techniku dropout-SVM pri </w:t>
      </w:r>
      <w:r w:rsidR="00EA5361">
        <w:t>implementácii rozpoznávania</w:t>
      </w:r>
      <w:r w:rsidR="000B18B5">
        <w:t xml:space="preserve"> pohlavia a veku a zdôvodňujú to tým, že chceli predísť preučeniu.  </w:t>
      </w:r>
    </w:p>
    <w:p w14:paraId="416B0DB3" w14:textId="2E68B2CF" w:rsidR="00175A69" w:rsidRPr="007C08E1" w:rsidRDefault="00175A69" w:rsidP="007036A6">
      <w:pPr>
        <w:pStyle w:val="Style1"/>
        <w:rPr>
          <w:lang w:val="en-US"/>
        </w:rPr>
      </w:pPr>
      <w:r>
        <w:t>Autori použili FG-NET, MORPH, Adience Benchmark databázy</w:t>
      </w:r>
      <w:r w:rsidR="003F78A3">
        <w:t xml:space="preserve"> a ďalšie</w:t>
      </w:r>
      <w:r w:rsidR="00496A26">
        <w:t xml:space="preserve">, na ktorých použitím SVM  testovali rôzne techniky, vrátane </w:t>
      </w:r>
      <w:r w:rsidR="007C08E1">
        <w:t xml:space="preserve">dropoutu, PCA alebo </w:t>
      </w:r>
      <w:r w:rsidR="00EA5361">
        <w:t>inak</w:t>
      </w:r>
      <w:r w:rsidR="007C08E1">
        <w:t xml:space="preserve"> filtrovaných obrázkov. Pri predikcii pohlavia </w:t>
      </w:r>
      <w:r w:rsidR="00BB4507">
        <w:t>bol</w:t>
      </w:r>
      <w:r w:rsidR="007C08E1">
        <w:t xml:space="preserve"> najlepší dosiahnutý výsledok na </w:t>
      </w:r>
      <w:r w:rsidR="002736E6">
        <w:t xml:space="preserve">úrovni 88,6 percenta. Pri odhadovaní veku </w:t>
      </w:r>
      <w:r w:rsidR="003F78A3">
        <w:t xml:space="preserve">použili </w:t>
      </w:r>
      <w:r w:rsidR="00BB4507">
        <w:t>rozdelenie</w:t>
      </w:r>
      <w:r w:rsidR="003F78A3">
        <w:t xml:space="preserve"> do tried a dosiahli 45,1 percentnú úspešnosť v odhadovaní presnej vekovej triedy. V závere argumentujú, že trénovanie použitím dropoutu pri SVM dosiahli lepšie výsledky ako bez neho.</w:t>
      </w:r>
      <w:sdt>
        <w:sdtPr>
          <w:id w:val="512503278"/>
          <w:citation/>
        </w:sdtPr>
        <w:sdtEndPr/>
        <w:sdtContent>
          <w:r w:rsidR="00BF00B6">
            <w:fldChar w:fldCharType="begin"/>
          </w:r>
          <w:r w:rsidR="00BF00B6" w:rsidRPr="00EA5361">
            <w:rPr>
              <w:rFonts w:asciiTheme="minorHAnsi" w:eastAsiaTheme="minorEastAsia" w:hAnsiTheme="minorHAnsi" w:cstheme="minorBidi"/>
              <w:color w:val="auto"/>
              <w:sz w:val="22"/>
              <w:szCs w:val="22"/>
              <w:lang w:val="en-US"/>
            </w:rPr>
            <w:instrText xml:space="preserve"> CITATION Era14 \l 1033 </w:instrText>
          </w:r>
          <w:r w:rsidR="00BF00B6">
            <w:fldChar w:fldCharType="separate"/>
          </w:r>
          <w:r w:rsidR="00BA7820">
            <w:rPr>
              <w:noProof/>
            </w:rPr>
            <w:t xml:space="preserve"> </w:t>
          </w:r>
          <w:r w:rsidR="00BA7820" w:rsidRPr="00BA7820">
            <w:rPr>
              <w:noProof/>
            </w:rPr>
            <w:t>[11]</w:t>
          </w:r>
          <w:r w:rsidR="00BF00B6">
            <w:fldChar w:fldCharType="end"/>
          </w:r>
        </w:sdtContent>
      </w:sdt>
    </w:p>
    <w:p w14:paraId="42F96544" w14:textId="2E8E8BCB" w:rsidR="003A4495" w:rsidRDefault="003D5D6E" w:rsidP="00822B24">
      <w:pPr>
        <w:pStyle w:val="Heading3"/>
      </w:pPr>
      <w:bookmarkStart w:id="66" w:name="_Toc450087556"/>
      <w:r>
        <w:lastRenderedPageBreak/>
        <w:t>Od</w:t>
      </w:r>
      <w:r w:rsidR="003643E9">
        <w:t>hadovanie pohlavia  použitím Adaboostu</w:t>
      </w:r>
      <w:bookmarkEnd w:id="66"/>
    </w:p>
    <w:p w14:paraId="74AEC85A" w14:textId="594CFECA" w:rsidR="00973C74" w:rsidRDefault="003D5D6E" w:rsidP="00106A48">
      <w:pPr>
        <w:pStyle w:val="Style1"/>
      </w:pPr>
      <w:r>
        <w:t>Prezentujú metódu založenú na AdaBoost a použitú na identifikovanie pohlavia človeka z čiernobieleho ( grayscale ) obrázka</w:t>
      </w:r>
      <w:r w:rsidR="003643E9">
        <w:t xml:space="preserve"> s malým rozlíšením. Trénovali nad FERET databázou s takmer 9000 obrázkami.</w:t>
      </w:r>
      <w:r w:rsidR="00973C74">
        <w:t xml:space="preserve"> Autori tvrdia, že ich metóda mala byť implementovaná do systému je schopného spracovať </w:t>
      </w:r>
      <m:oMath>
        <m:sSup>
          <m:sSupPr>
            <m:ctrlPr>
              <w:rPr>
                <w:rFonts w:ascii="Cambria Math" w:hAnsi="Cambria Math"/>
                <w:i/>
                <w:lang w:val="en-US"/>
              </w:rPr>
            </m:ctrlPr>
          </m:sSupPr>
          <m:e>
            <m:r>
              <w:rPr>
                <w:rFonts w:ascii="Cambria Math" w:hAnsi="Cambria Math"/>
              </w:rPr>
              <m:t>10</m:t>
            </m:r>
            <m:ctrlPr>
              <w:rPr>
                <w:rFonts w:ascii="Cambria Math" w:hAnsi="Cambria Math"/>
                <w:i/>
              </w:rPr>
            </m:ctrlPr>
          </m:e>
          <m:sup>
            <m:r>
              <w:rPr>
                <w:rFonts w:ascii="Cambria Math" w:eastAsiaTheme="minorEastAsia" w:hAnsi="Cambria Math" w:cstheme="minorBidi"/>
                <w:color w:val="auto"/>
                <w:sz w:val="22"/>
                <w:szCs w:val="22"/>
                <w:lang w:val="en-US"/>
              </w:rPr>
              <m:t>9</m:t>
            </m:r>
          </m:sup>
        </m:sSup>
      </m:oMath>
      <w:r w:rsidR="00973C74" w:rsidRPr="00BB4507">
        <w:rPr>
          <w:rFonts w:asciiTheme="minorHAnsi" w:eastAsiaTheme="minorEastAsia" w:hAnsiTheme="minorHAnsi" w:cstheme="minorBidi"/>
          <w:color w:val="auto"/>
          <w:sz w:val="22"/>
          <w:szCs w:val="22"/>
          <w:lang w:val="en-US"/>
        </w:rPr>
        <w:t xml:space="preserve"> </w:t>
      </w:r>
      <w:r w:rsidR="00973C74">
        <w:t>obrázkov. Cieľom bolo navrhnúť extrémne efektívny systém, ktorý bude ľahké implementovať a udrž</w:t>
      </w:r>
      <w:r w:rsidR="00C6589B">
        <w:t>ia</w:t>
      </w:r>
      <w:r w:rsidR="00973C74">
        <w:t>vať. Tvrdia, že sa im poradilo dosiahnuť 80</w:t>
      </w:r>
      <w:r w:rsidR="00973C74" w:rsidRPr="00BB4507">
        <w:rPr>
          <w:rFonts w:asciiTheme="minorHAnsi" w:eastAsiaTheme="minorEastAsia" w:hAnsiTheme="minorHAnsi" w:cstheme="minorBidi"/>
          <w:color w:val="auto"/>
          <w:sz w:val="22"/>
          <w:szCs w:val="22"/>
          <w:lang w:val="en-US"/>
        </w:rPr>
        <w:t xml:space="preserve">% </w:t>
      </w:r>
      <w:r w:rsidR="00973C74">
        <w:t xml:space="preserve">úspešnosť pri použití len </w:t>
      </w:r>
      <w:r w:rsidR="003923C1">
        <w:t>10</w:t>
      </w:r>
      <w:r w:rsidR="003643E9">
        <w:t xml:space="preserve"> pixelového obrázka. Pri 50</w:t>
      </w:r>
      <w:r w:rsidR="00973C74">
        <w:t xml:space="preserve"> hovoria, že úspešnosť stúpla na 90</w:t>
      </w:r>
      <w:r w:rsidR="003643E9" w:rsidRPr="00BB4507">
        <w:rPr>
          <w:rFonts w:asciiTheme="minorHAnsi" w:eastAsiaTheme="minorEastAsia" w:hAnsiTheme="minorHAnsi" w:cstheme="minorBidi"/>
          <w:color w:val="auto"/>
          <w:sz w:val="22"/>
          <w:szCs w:val="22"/>
          <w:lang w:val="en-US"/>
        </w:rPr>
        <w:t xml:space="preserve">% </w:t>
      </w:r>
      <w:r w:rsidR="00BB4507">
        <w:t>a pri 20x20 obrázku až 93</w:t>
      </w:r>
      <w:r w:rsidR="003643E9" w:rsidRPr="00BB4507">
        <w:rPr>
          <w:rFonts w:asciiTheme="minorHAnsi" w:eastAsiaTheme="minorEastAsia" w:hAnsiTheme="minorHAnsi" w:cstheme="minorBidi"/>
          <w:color w:val="auto"/>
          <w:sz w:val="22"/>
          <w:szCs w:val="22"/>
          <w:lang w:val="en-US"/>
        </w:rPr>
        <w:t>%.</w:t>
      </w:r>
      <w:r w:rsidR="003643E9">
        <w:t xml:space="preserve"> Zároveň porovnávajú rýchlosť AdaBoostu oproti SVM klasifikátorom a tvrdia, že ich riešenie je 50-krát rýchlejšie. </w:t>
      </w:r>
      <w:sdt>
        <w:sdtPr>
          <w:id w:val="140248146"/>
          <w:citation/>
        </w:sdtPr>
        <w:sdtEndPr/>
        <w:sdtContent>
          <w:r w:rsidR="003643E9">
            <w:fldChar w:fldCharType="begin"/>
          </w:r>
          <w:r w:rsidR="00DD7FEA">
            <w:instrText xml:space="preserve">CITATION SHU07 \l 1051 </w:instrText>
          </w:r>
          <w:r w:rsidR="003643E9">
            <w:fldChar w:fldCharType="separate"/>
          </w:r>
          <w:r w:rsidR="00BA7820">
            <w:rPr>
              <w:noProof/>
            </w:rPr>
            <w:t>[12]</w:t>
          </w:r>
          <w:r w:rsidR="003643E9">
            <w:fldChar w:fldCharType="end"/>
          </w:r>
        </w:sdtContent>
      </w:sdt>
    </w:p>
    <w:p w14:paraId="70491F0D" w14:textId="77777777" w:rsidR="00E87684" w:rsidRDefault="00E87684" w:rsidP="00106A48">
      <w:pPr>
        <w:pStyle w:val="Style1"/>
      </w:pPr>
    </w:p>
    <w:p w14:paraId="40392764" w14:textId="77777777" w:rsidR="00E87684" w:rsidRDefault="00E87684" w:rsidP="00106A48">
      <w:pPr>
        <w:pStyle w:val="Style1"/>
      </w:pPr>
    </w:p>
    <w:p w14:paraId="79A009AD" w14:textId="77777777" w:rsidR="00BE73CB" w:rsidRDefault="00BE73CB" w:rsidP="00106A48">
      <w:pPr>
        <w:pStyle w:val="Style1"/>
      </w:pPr>
    </w:p>
    <w:p w14:paraId="0BA037F9" w14:textId="77777777" w:rsidR="00BE73CB" w:rsidRDefault="00BE73CB" w:rsidP="00106A48">
      <w:pPr>
        <w:pStyle w:val="Style1"/>
      </w:pPr>
    </w:p>
    <w:p w14:paraId="1C900455" w14:textId="77777777" w:rsidR="00BE73CB" w:rsidRDefault="00BE73CB" w:rsidP="00106A48">
      <w:pPr>
        <w:pStyle w:val="Style1"/>
      </w:pPr>
    </w:p>
    <w:p w14:paraId="5C02DF2F" w14:textId="77777777" w:rsidR="00BE73CB" w:rsidRDefault="00BE73CB" w:rsidP="00106A48">
      <w:pPr>
        <w:pStyle w:val="Style1"/>
      </w:pPr>
    </w:p>
    <w:p w14:paraId="7538F1A7" w14:textId="77777777" w:rsidR="00BE73CB" w:rsidRDefault="00BE73CB" w:rsidP="00106A48">
      <w:pPr>
        <w:pStyle w:val="Style1"/>
      </w:pPr>
    </w:p>
    <w:p w14:paraId="7D44CACD" w14:textId="77777777" w:rsidR="00BA0E48" w:rsidRDefault="00BA0E48" w:rsidP="00BA0E48">
      <w:pPr>
        <w:pStyle w:val="Style1"/>
        <w:ind w:firstLine="0"/>
      </w:pPr>
    </w:p>
    <w:p w14:paraId="79D768BE" w14:textId="77777777" w:rsidR="00BB4507" w:rsidRDefault="00BB4507" w:rsidP="00BA0E48">
      <w:pPr>
        <w:pStyle w:val="Style1"/>
        <w:ind w:firstLine="0"/>
      </w:pPr>
    </w:p>
    <w:p w14:paraId="46E2E0E5" w14:textId="77777777" w:rsidR="0090169F" w:rsidRDefault="0090169F" w:rsidP="00BA0E48">
      <w:pPr>
        <w:pStyle w:val="Style1"/>
        <w:ind w:firstLine="0"/>
      </w:pPr>
    </w:p>
    <w:p w14:paraId="08DA7D79" w14:textId="77777777" w:rsidR="0090169F" w:rsidRDefault="0090169F" w:rsidP="00BA0E48">
      <w:pPr>
        <w:pStyle w:val="Style1"/>
        <w:ind w:firstLine="0"/>
      </w:pPr>
    </w:p>
    <w:p w14:paraId="410C3AFD" w14:textId="77777777" w:rsidR="0090169F" w:rsidRDefault="0090169F" w:rsidP="00BA0E48">
      <w:pPr>
        <w:pStyle w:val="Style1"/>
        <w:ind w:firstLine="0"/>
      </w:pPr>
    </w:p>
    <w:p w14:paraId="0D3FBFF3" w14:textId="77777777" w:rsidR="0090169F" w:rsidRDefault="0090169F" w:rsidP="00BA0E48">
      <w:pPr>
        <w:pStyle w:val="Style1"/>
        <w:ind w:firstLine="0"/>
      </w:pPr>
    </w:p>
    <w:p w14:paraId="61B37E0E" w14:textId="77777777" w:rsidR="0090169F" w:rsidRDefault="0090169F" w:rsidP="00BA0E48">
      <w:pPr>
        <w:pStyle w:val="Style1"/>
        <w:ind w:firstLine="0"/>
      </w:pPr>
    </w:p>
    <w:p w14:paraId="01A07B41" w14:textId="77777777" w:rsidR="00EA5361" w:rsidRDefault="00EA5361" w:rsidP="00BA0E48">
      <w:pPr>
        <w:pStyle w:val="Style1"/>
        <w:ind w:firstLine="0"/>
      </w:pPr>
    </w:p>
    <w:p w14:paraId="04A52E1B" w14:textId="77777777" w:rsidR="00EA5361" w:rsidRPr="00106A48" w:rsidRDefault="00EA5361" w:rsidP="00BA0E48">
      <w:pPr>
        <w:pStyle w:val="Style1"/>
        <w:ind w:firstLine="0"/>
      </w:pPr>
    </w:p>
    <w:p w14:paraId="532510EF" w14:textId="104D6BF8" w:rsidR="006B0FB9" w:rsidRDefault="006B0FB9" w:rsidP="006B0FB9">
      <w:pPr>
        <w:pStyle w:val="Heading1"/>
      </w:pPr>
      <w:bookmarkStart w:id="67" w:name="_Toc450087557"/>
      <w:r w:rsidRPr="005624EA">
        <w:lastRenderedPageBreak/>
        <w:t>Implementácia</w:t>
      </w:r>
      <w:bookmarkEnd w:id="67"/>
    </w:p>
    <w:p w14:paraId="50078168" w14:textId="013F120A" w:rsidR="006B0FB9" w:rsidRPr="00E87684" w:rsidRDefault="006B0FB9" w:rsidP="006B0FB9">
      <w:pPr>
        <w:pStyle w:val="Style1"/>
      </w:pPr>
      <w:r>
        <w:t xml:space="preserve">V tejto kapitole si vysvetlíme, akým spôsobom sme  pripravili a normalizovali dáta, aké databázy sme použili, a ako sme ich filtrovali. Rozoberieme si, ktoré architektúry sietí sú vhodné pre predikciou pohlavia a veku, ukážeme si spôsob ako ich pomocou Caffe frameworku  naimplementovať. Zároveň si priblížime spôsob hľadania </w:t>
      </w:r>
      <w:r w:rsidR="00EA5361">
        <w:t>najlepšej</w:t>
      </w:r>
      <w:r>
        <w:t xml:space="preserve"> modelu, finálneho testovania a integrácie najlepšieho modelu do grafickej aplikácie. </w:t>
      </w:r>
    </w:p>
    <w:p w14:paraId="4AFC51CA" w14:textId="4B751385" w:rsidR="006B0FB9" w:rsidRDefault="006B0FB9" w:rsidP="006B0FB9">
      <w:pPr>
        <w:pStyle w:val="Heading2"/>
      </w:pPr>
      <w:bookmarkStart w:id="68" w:name="_Toc450087558"/>
      <w:r w:rsidRPr="005624EA">
        <w:t>Príprava dát</w:t>
      </w:r>
      <w:bookmarkEnd w:id="68"/>
    </w:p>
    <w:p w14:paraId="4CDA9882" w14:textId="2C0ED227" w:rsidR="006B0FB9" w:rsidRDefault="006B0FB9" w:rsidP="006B0FB9">
      <w:pPr>
        <w:pStyle w:val="Style1"/>
      </w:pPr>
      <w:r>
        <w:t xml:space="preserve">V dnešnej dobe nie je také dôležité akú metódu strojového učenie na riešenie problému zvolíme, ale skôr ide o to, aké máme dáta. </w:t>
      </w:r>
      <w:r w:rsidR="00C85DD3">
        <w:t>Preto by mala byť t</w:t>
      </w:r>
      <w:r>
        <w:t xml:space="preserve">rénovacia množina dostatočne veľká a mala by dobre reprezentovať populáciu tak, aby mal finálny model dobrú schopnosť generalizácie. (napríklad trénovanie klasifikátora pohlavia len s deťmi nie je vhodné). </w:t>
      </w:r>
    </w:p>
    <w:p w14:paraId="7919A32B" w14:textId="1D34FBCC" w:rsidR="006B0FB9" w:rsidRPr="00F6105E" w:rsidRDefault="006B0FB9" w:rsidP="006B0FB9">
      <w:pPr>
        <w:pStyle w:val="Style1"/>
      </w:pPr>
      <w:r>
        <w:t xml:space="preserve">Druhým dôležitým faktorom je správna normalizácia dát. Chceme mať kvalitné nerozmazané obrázky s tvárami ľudí, na ktorých poriadne vidno  oči, človek nemá veľmi vytočenú hlavu a v pozadí nie je zbytočný šum. </w:t>
      </w:r>
      <w:r w:rsidR="00B14BED">
        <w:t>Vyfiltrované tváre potom transformujeme tak, že oči budú na nami určených pozíciách.  N</w:t>
      </w:r>
      <w:r>
        <w:t xml:space="preserve">akoniec </w:t>
      </w:r>
      <w:r w:rsidR="00B14BED">
        <w:t>vektorizované obrázky uložíme</w:t>
      </w:r>
      <w:r>
        <w:t xml:space="preserve"> do LMDB databázy.</w:t>
      </w:r>
    </w:p>
    <w:p w14:paraId="679590B2" w14:textId="7CD04F09" w:rsidR="006B0FB9" w:rsidRDefault="006B0FB9" w:rsidP="006B0FB9">
      <w:pPr>
        <w:pStyle w:val="Heading3"/>
      </w:pPr>
      <w:bookmarkStart w:id="69" w:name="_Toc450087559"/>
      <w:r w:rsidRPr="005624EA">
        <w:t>Použité databázy,</w:t>
      </w:r>
      <w:ins w:id="70" w:author="MX" w:date="2016-04-30T11:22:00Z">
        <w:r w:rsidR="00C6589B">
          <w:t xml:space="preserve"> </w:t>
        </w:r>
      </w:ins>
      <w:r w:rsidRPr="005624EA">
        <w:t xml:space="preserve"> filtrácia obrázkov</w:t>
      </w:r>
      <w:bookmarkEnd w:id="69"/>
      <w:r w:rsidRPr="005624EA">
        <w:t xml:space="preserve"> </w:t>
      </w:r>
    </w:p>
    <w:p w14:paraId="6FDCE20A" w14:textId="77777777" w:rsidR="006B0FB9" w:rsidRDefault="006B0FB9" w:rsidP="006B0FB9">
      <w:pPr>
        <w:pStyle w:val="Style1"/>
      </w:pPr>
      <w:r>
        <w:t xml:space="preserve">V práci sme použili veľké množstvo  rôznych databáz. Kombinujeme obrázky tvárí  z laboratórneho prostredia s tvárami zo sociálnych sietí alebo filmových webov. Diverzifikácia zdrojov by mala pomôcť pri lepšej generalizácii trénovacieho algoritmu a sieť by mala byť schopná lepšie rozpoznávať neznáme tváre. </w:t>
      </w:r>
    </w:p>
    <w:p w14:paraId="07D8909F" w14:textId="027473E9" w:rsidR="006B0FB9" w:rsidRDefault="006B0FB9" w:rsidP="006B0FB9">
      <w:pPr>
        <w:pStyle w:val="Style1"/>
      </w:pPr>
      <w:r>
        <w:t xml:space="preserve">Pri prvotnom spracovávaní je dôležité tváre základným spôsobom anotovať. Pre naše dve úlohy, sme hľadali databázy, ktoré majú informácie o pohlaví, veku, </w:t>
      </w:r>
      <w:r w:rsidR="006C2FB2">
        <w:t xml:space="preserve">pozícii </w:t>
      </w:r>
      <w:r>
        <w:t xml:space="preserve">očí alebo o natočení hlavy. Pohlavie a vek sú nutnosťou, ale ak chýbajú </w:t>
      </w:r>
      <w:r w:rsidR="00EA5361">
        <w:t xml:space="preserve">ostatné </w:t>
      </w:r>
      <w:r>
        <w:t xml:space="preserve">informácie, môžeme použiť treťostranové API schopné ich doplniť. </w:t>
      </w:r>
    </w:p>
    <w:p w14:paraId="1A30E853" w14:textId="4D674144" w:rsidR="006B0FB9" w:rsidRDefault="006B0FB9" w:rsidP="006B0FB9">
      <w:pPr>
        <w:pStyle w:val="Style1"/>
      </w:pPr>
      <w:r>
        <w:t xml:space="preserve">Všetky zozbierané dáta potom uložíme do spoločného (pre pohlavie a vek oddeleného ) *.csv súboru, ktorý použijeme na následnú filtráciou nevhodných obrázkov. Vyhodíme všetky, ktoré neobsahujú pohlavie alebo vek. Keďže chceme frontalizované tváre, musíme </w:t>
      </w:r>
      <w:r>
        <w:lastRenderedPageBreak/>
        <w:t xml:space="preserve">odfiltrovať </w:t>
      </w:r>
      <w:r w:rsidR="00EA5361">
        <w:t xml:space="preserve">aj </w:t>
      </w:r>
      <w:r>
        <w:t xml:space="preserve">tie, ktoré sú natočené príliš vertikálne alebo horizontálne.(pitch, yaw). Ilustráciu môžeme vidieť na </w:t>
      </w:r>
      <w:r w:rsidRPr="00285CA9">
        <w:rPr>
          <w:i/>
          <w:iCs/>
        </w:rPr>
        <w:t>obrázku 11.</w:t>
      </w:r>
      <w:r>
        <w:t xml:space="preserve"> </w:t>
      </w:r>
    </w:p>
    <w:p w14:paraId="614D7358" w14:textId="77777777" w:rsidR="006B0FB9" w:rsidRDefault="006B0FB9" w:rsidP="006B0FB9">
      <w:pPr>
        <w:pStyle w:val="Style1"/>
        <w:keepNext/>
        <w:jc w:val="center"/>
      </w:pPr>
      <w:r>
        <w:rPr>
          <w:noProof/>
          <w:lang w:bidi="si-LK"/>
        </w:rPr>
        <w:drawing>
          <wp:inline distT="0" distB="0" distL="0" distR="0" wp14:anchorId="1CDD48B1" wp14:editId="703A6392">
            <wp:extent cx="2655736" cy="1814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2609" cy="1819010"/>
                    </a:xfrm>
                    <a:prstGeom prst="rect">
                      <a:avLst/>
                    </a:prstGeom>
                  </pic:spPr>
                </pic:pic>
              </a:graphicData>
            </a:graphic>
          </wp:inline>
        </w:drawing>
      </w:r>
    </w:p>
    <w:p w14:paraId="734EE3D6" w14:textId="60174D87" w:rsidR="006B0FB9" w:rsidRDefault="006B0FB9" w:rsidP="006B0FB9">
      <w:pPr>
        <w:pStyle w:val="Caption"/>
        <w:jc w:val="center"/>
      </w:pPr>
      <w:bookmarkStart w:id="71" w:name="_Toc449891804"/>
      <w:bookmarkStart w:id="72" w:name="_Toc450070357"/>
      <w:r>
        <w:t xml:space="preserve">Obrázok </w:t>
      </w:r>
      <w:r w:rsidR="00E05113">
        <w:fldChar w:fldCharType="begin"/>
      </w:r>
      <w:r w:rsidR="00E05113">
        <w:instrText xml:space="preserve"> SEQ Obrázok \* ARABIC </w:instrText>
      </w:r>
      <w:r w:rsidR="00E05113">
        <w:fldChar w:fldCharType="separate"/>
      </w:r>
      <w:r w:rsidR="001B74CA">
        <w:rPr>
          <w:noProof/>
        </w:rPr>
        <w:t>11</w:t>
      </w:r>
      <w:r w:rsidR="00E05113">
        <w:rPr>
          <w:noProof/>
        </w:rPr>
        <w:fldChar w:fldCharType="end"/>
      </w:r>
      <w:r w:rsidR="00BE73CB">
        <w:rPr>
          <w:noProof/>
        </w:rPr>
        <w:t xml:space="preserve"> </w:t>
      </w:r>
      <w:r w:rsidR="00BE73CB">
        <w:t xml:space="preserve">– </w:t>
      </w:r>
      <w:r>
        <w:t>filtrácia natočenia tvárí</w:t>
      </w:r>
      <w:bookmarkEnd w:id="71"/>
      <w:bookmarkEnd w:id="72"/>
    </w:p>
    <w:p w14:paraId="34878606" w14:textId="07910E78" w:rsidR="006B0FB9" w:rsidRDefault="006B0FB9" w:rsidP="006B0FB9">
      <w:pPr>
        <w:tabs>
          <w:tab w:val="left" w:pos="2943"/>
        </w:tabs>
      </w:pPr>
      <w:r>
        <w:tab/>
      </w:r>
    </w:p>
    <w:p w14:paraId="4E2D62A1" w14:textId="77777777" w:rsidR="006B0FB9" w:rsidRDefault="006B0FB9" w:rsidP="006B0FB9">
      <w:pPr>
        <w:pStyle w:val="Style1"/>
      </w:pPr>
      <w:r>
        <w:t xml:space="preserve">Jednotlivé databázy filtrujeme rôznymi spôsobmi a v niektorých môžeme vyhodiť obrázky s natočením 25 stupňov, čo bola najčastejšie používaná hodnota v tejto práci, v iných povolíme nižšie alebo tolerujeme vyššie hodnoty. </w:t>
      </w:r>
    </w:p>
    <w:p w14:paraId="3E2D9B25" w14:textId="77777777" w:rsidR="006B0FB9" w:rsidRPr="00C65BC8" w:rsidRDefault="006B0FB9" w:rsidP="006B0FB9">
      <w:pPr>
        <w:pStyle w:val="Style1"/>
      </w:pPr>
      <w:r>
        <w:t>Treba si dať pozor  na osvetlenie. Chceme zabrániť tomu, aby sa sieť naučila rozpoznávať svetlo namiesto pohlavia a veku. Preto v databáze, ktorá bola robená v zlých svetelných podmienkach, môžeme filtrovať príliš svetlé a tmavé obrázky alebo ju v niektorých prípadoch zahodíme celú.</w:t>
      </w:r>
    </w:p>
    <w:p w14:paraId="76A5C06A" w14:textId="77777777" w:rsidR="006B0FB9" w:rsidRDefault="006B0FB9" w:rsidP="006B0FB9">
      <w:pPr>
        <w:pStyle w:val="Heading4"/>
      </w:pPr>
      <w:r w:rsidRPr="005624EA">
        <w:t>Klasifikátor pohlavia</w:t>
      </w:r>
    </w:p>
    <w:p w14:paraId="4FD3AAE0" w14:textId="7A30F139" w:rsidR="006B0FB9" w:rsidRDefault="006B0FB9" w:rsidP="006B0FB9">
      <w:pPr>
        <w:pStyle w:val="Style1"/>
      </w:pPr>
      <w:r>
        <w:t>Pre klasifikátor pohlavia sme použili nasledovné databázy.</w:t>
      </w:r>
      <w:r w:rsidR="00E61512">
        <w:t xml:space="preserve"> Detaily je</w:t>
      </w:r>
      <w:r>
        <w:t xml:space="preserve"> možné pozrieť </w:t>
      </w:r>
      <w:r w:rsidR="00E61512">
        <w:t xml:space="preserve">si </w:t>
      </w:r>
      <w:r>
        <w:t xml:space="preserve">v priložených odkazoch. </w:t>
      </w:r>
    </w:p>
    <w:p w14:paraId="064F43B2" w14:textId="77777777" w:rsidR="006B0FB9" w:rsidRDefault="006B0FB9" w:rsidP="006B0FB9">
      <w:pPr>
        <w:pStyle w:val="Style1"/>
        <w:numPr>
          <w:ilvl w:val="0"/>
          <w:numId w:val="12"/>
        </w:numPr>
      </w:pPr>
      <w:r>
        <w:t>ARFace</w:t>
      </w:r>
      <w:sdt>
        <w:sdtPr>
          <w:id w:val="-2120832403"/>
          <w:citation/>
        </w:sdtPr>
        <w:sdtEndPr/>
        <w:sdtContent>
          <w:r>
            <w:fldChar w:fldCharType="begin"/>
          </w:r>
          <w:r>
            <w:instrText xml:space="preserve"> CITATION Ale15 \l 1051 </w:instrText>
          </w:r>
          <w:r>
            <w:fldChar w:fldCharType="separate"/>
          </w:r>
          <w:r w:rsidR="00BA7820">
            <w:rPr>
              <w:noProof/>
            </w:rPr>
            <w:t xml:space="preserve"> [13]</w:t>
          </w:r>
          <w:r>
            <w:fldChar w:fldCharType="end"/>
          </w:r>
        </w:sdtContent>
      </w:sdt>
      <w:r>
        <w:t xml:space="preserve"> – vyrobená v laboratórnych podmienkach. Rôzne výrazy, okuliare, zakryté otvorené ústa</w:t>
      </w:r>
    </w:p>
    <w:p w14:paraId="29E4C1DB" w14:textId="77777777" w:rsidR="006B0FB9" w:rsidRPr="0037550D" w:rsidRDefault="006B0FB9" w:rsidP="006B0FB9">
      <w:pPr>
        <w:pStyle w:val="Style1"/>
        <w:numPr>
          <w:ilvl w:val="0"/>
          <w:numId w:val="12"/>
        </w:numPr>
      </w:pPr>
      <w:r w:rsidRPr="00E61512">
        <w:t>AT</w:t>
      </w:r>
      <w:r w:rsidRPr="00E61512">
        <w:rPr>
          <w:rFonts w:eastAsiaTheme="minorEastAsia"/>
        </w:rPr>
        <w:t>&amp;T – The Databases of Faces</w:t>
      </w:r>
      <w:sdt>
        <w:sdtPr>
          <w:rPr>
            <w:lang w:val="en-US"/>
          </w:rPr>
          <w:id w:val="1148720390"/>
          <w:citation/>
        </w:sdtPr>
        <w:sdtEndPr/>
        <w:sdtContent>
          <w:r>
            <w:rPr>
              <w:lang w:val="en-US"/>
            </w:rPr>
            <w:fldChar w:fldCharType="begin"/>
          </w:r>
          <w:r w:rsidRPr="00BE73CB">
            <w:rPr>
              <w:rFonts w:asciiTheme="minorHAnsi" w:eastAsiaTheme="minorEastAsia" w:hAnsiTheme="minorHAnsi" w:cstheme="minorBidi"/>
              <w:color w:val="auto"/>
              <w:sz w:val="22"/>
              <w:szCs w:val="22"/>
              <w:lang w:val="en-US"/>
            </w:rPr>
            <w:instrText xml:space="preserve"> CITATION ATT15 \l 1033 </w:instrText>
          </w:r>
          <w:r>
            <w:rPr>
              <w:lang w:val="en-US"/>
            </w:rPr>
            <w:fldChar w:fldCharType="separate"/>
          </w:r>
          <w:r w:rsidR="00BA7820">
            <w:rPr>
              <w:noProof/>
            </w:rPr>
            <w:t xml:space="preserve"> </w:t>
          </w:r>
          <w:r w:rsidR="00BA7820" w:rsidRPr="00BA7820">
            <w:rPr>
              <w:noProof/>
            </w:rPr>
            <w:t>[14]</w:t>
          </w:r>
          <w:r>
            <w:rPr>
              <w:lang w:val="en-US"/>
            </w:rPr>
            <w:fldChar w:fldCharType="end"/>
          </w:r>
        </w:sdtContent>
      </w:sdt>
      <w:r w:rsidRPr="00BE73CB">
        <w:rPr>
          <w:rFonts w:asciiTheme="minorHAnsi" w:eastAsiaTheme="minorEastAsia" w:hAnsiTheme="minorHAnsi" w:cstheme="minorBidi"/>
          <w:color w:val="auto"/>
          <w:sz w:val="22"/>
          <w:szCs w:val="22"/>
          <w:lang w:val="en-US"/>
        </w:rPr>
        <w:t xml:space="preserve"> –</w:t>
      </w:r>
      <w:r w:rsidRPr="004963A7">
        <w:t xml:space="preserve"> vyrobená laboratórnych podmienkach</w:t>
      </w:r>
      <w:r w:rsidRPr="00BE73CB">
        <w:rPr>
          <w:rFonts w:asciiTheme="minorHAnsi" w:eastAsiaTheme="minorEastAsia" w:hAnsiTheme="minorHAnsi" w:cstheme="minorBidi"/>
          <w:color w:val="auto"/>
          <w:sz w:val="22"/>
          <w:szCs w:val="22"/>
          <w:lang w:val="en-US"/>
        </w:rPr>
        <w:t xml:space="preserve"> 10 </w:t>
      </w:r>
      <w:r w:rsidRPr="004963A7">
        <w:t xml:space="preserve">obrázkov pre každý </w:t>
      </w:r>
      <w:r>
        <w:t xml:space="preserve">subjekt </w:t>
      </w:r>
      <w:r w:rsidRPr="00BE73CB">
        <w:rPr>
          <w:rFonts w:asciiTheme="minorHAnsi" w:eastAsiaTheme="minorEastAsia" w:hAnsiTheme="minorHAnsi" w:cstheme="minorBidi"/>
          <w:color w:val="auto"/>
          <w:sz w:val="22"/>
          <w:szCs w:val="22"/>
          <w:lang w:val="en-US"/>
        </w:rPr>
        <w:t>,</w:t>
      </w:r>
      <w:r w:rsidRPr="004963A7">
        <w:t xml:space="preserve"> rôzne výrazy tváre</w:t>
      </w:r>
      <w:r w:rsidRPr="00BE73CB">
        <w:rPr>
          <w:rFonts w:asciiTheme="minorHAnsi" w:eastAsiaTheme="minorEastAsia" w:hAnsiTheme="minorHAnsi" w:cstheme="minorBidi"/>
          <w:color w:val="auto"/>
          <w:sz w:val="22"/>
          <w:szCs w:val="22"/>
          <w:lang w:val="en-US"/>
        </w:rPr>
        <w:t xml:space="preserve"> ( </w:t>
      </w:r>
      <w:r w:rsidRPr="004963A7">
        <w:t>zavreté</w:t>
      </w:r>
      <w:r w:rsidRPr="00BE73CB">
        <w:rPr>
          <w:rFonts w:asciiTheme="minorHAnsi" w:eastAsiaTheme="minorEastAsia" w:hAnsiTheme="minorHAnsi" w:cstheme="minorBidi"/>
          <w:color w:val="auto"/>
          <w:sz w:val="22"/>
          <w:szCs w:val="22"/>
          <w:lang w:val="en-US"/>
        </w:rPr>
        <w:t>,</w:t>
      </w:r>
      <w:r w:rsidRPr="004963A7">
        <w:t xml:space="preserve"> otvorené oči</w:t>
      </w:r>
      <w:r w:rsidRPr="00BE73CB">
        <w:rPr>
          <w:rFonts w:asciiTheme="minorHAnsi" w:eastAsiaTheme="minorEastAsia" w:hAnsiTheme="minorHAnsi" w:cstheme="minorBidi"/>
          <w:color w:val="auto"/>
          <w:sz w:val="22"/>
          <w:szCs w:val="22"/>
          <w:lang w:val="en-US"/>
        </w:rPr>
        <w:t xml:space="preserve"> )</w:t>
      </w:r>
    </w:p>
    <w:p w14:paraId="47EDBF42" w14:textId="77777777" w:rsidR="006B0FB9" w:rsidRDefault="006B0FB9" w:rsidP="006B0FB9">
      <w:pPr>
        <w:pStyle w:val="Style1"/>
        <w:numPr>
          <w:ilvl w:val="0"/>
          <w:numId w:val="12"/>
        </w:numPr>
      </w:pPr>
      <w:r>
        <w:t xml:space="preserve">BioID </w:t>
      </w:r>
      <w:sdt>
        <w:sdtPr>
          <w:id w:val="1330332472"/>
          <w:citation/>
        </w:sdtPr>
        <w:sdtEndPr/>
        <w:sdtContent>
          <w:r>
            <w:fldChar w:fldCharType="begin"/>
          </w:r>
          <w:r>
            <w:rPr>
              <w:lang w:val="en-US"/>
            </w:rPr>
            <w:instrText xml:space="preserve"> CITATION inf15 \l 1033 </w:instrText>
          </w:r>
          <w:r>
            <w:fldChar w:fldCharType="separate"/>
          </w:r>
          <w:r w:rsidR="00BA7820">
            <w:rPr>
              <w:noProof/>
              <w:lang w:val="en-US"/>
            </w:rPr>
            <w:t>[15]</w:t>
          </w:r>
          <w:r>
            <w:fldChar w:fldCharType="end"/>
          </w:r>
        </w:sdtContent>
      </w:sdt>
      <w:r>
        <w:t xml:space="preserve"> – komerčná databáza. Použitá len demo verzia</w:t>
      </w:r>
    </w:p>
    <w:p w14:paraId="06CF1282" w14:textId="77777777" w:rsidR="006B0FB9" w:rsidRDefault="006B0FB9" w:rsidP="006B0FB9">
      <w:pPr>
        <w:pStyle w:val="Style1"/>
        <w:numPr>
          <w:ilvl w:val="0"/>
          <w:numId w:val="12"/>
        </w:numPr>
      </w:pPr>
      <w:r>
        <w:t xml:space="preserve">CACD2000 </w:t>
      </w:r>
      <w:sdt>
        <w:sdtPr>
          <w:id w:val="-1305846441"/>
          <w:citation/>
        </w:sdtPr>
        <w:sdtEndPr/>
        <w:sdtContent>
          <w:r>
            <w:fldChar w:fldCharType="begin"/>
          </w:r>
          <w:r>
            <w:instrText xml:space="preserve"> CITATION Bor14 \l 1051 </w:instrText>
          </w:r>
          <w:r>
            <w:fldChar w:fldCharType="separate"/>
          </w:r>
          <w:r w:rsidR="00BA7820">
            <w:rPr>
              <w:noProof/>
            </w:rPr>
            <w:t>[16]</w:t>
          </w:r>
          <w:r>
            <w:fldChar w:fldCharType="end"/>
          </w:r>
        </w:sdtContent>
      </w:sdt>
      <w:r>
        <w:t xml:space="preserve"> – databáza celebrít pôvodné určená na rozpoznávanie tvárí. Výhodou je, že herci sú fotení v rôznych obdobiach života</w:t>
      </w:r>
    </w:p>
    <w:p w14:paraId="5105BC4C" w14:textId="77777777" w:rsidR="006B0FB9" w:rsidRDefault="006B0FB9" w:rsidP="006B0FB9">
      <w:pPr>
        <w:pStyle w:val="Style1"/>
        <w:numPr>
          <w:ilvl w:val="0"/>
          <w:numId w:val="12"/>
        </w:numPr>
      </w:pPr>
      <w:r>
        <w:t>CASIA-WEB</w:t>
      </w:r>
      <w:sdt>
        <w:sdtPr>
          <w:id w:val="53435779"/>
          <w:citation/>
        </w:sdtPr>
        <w:sdtEndPr/>
        <w:sdtContent>
          <w:r>
            <w:fldChar w:fldCharType="begin"/>
          </w:r>
          <w:r>
            <w:instrText xml:space="preserve"> CITATION CAS \l 1051 </w:instrText>
          </w:r>
          <w:r>
            <w:fldChar w:fldCharType="separate"/>
          </w:r>
          <w:r w:rsidR="00BA7820">
            <w:rPr>
              <w:noProof/>
            </w:rPr>
            <w:t xml:space="preserve"> [17]</w:t>
          </w:r>
          <w:r>
            <w:fldChar w:fldCharType="end"/>
          </w:r>
        </w:sdtContent>
      </w:sdt>
      <w:r>
        <w:t xml:space="preserve"> – veľká databáza obrázkov z reálneho života zozbieraná z webu</w:t>
      </w:r>
    </w:p>
    <w:p w14:paraId="64159CDA" w14:textId="77777777" w:rsidR="006B0FB9" w:rsidRPr="00E61512" w:rsidRDefault="006B0FB9" w:rsidP="006B0FB9">
      <w:pPr>
        <w:pStyle w:val="Style1"/>
        <w:numPr>
          <w:ilvl w:val="0"/>
          <w:numId w:val="12"/>
        </w:numPr>
        <w:rPr>
          <w:lang w:bidi="si-LK"/>
        </w:rPr>
      </w:pPr>
      <w:r w:rsidRPr="00E61512">
        <w:rPr>
          <w:lang w:bidi="si-LK"/>
        </w:rPr>
        <w:lastRenderedPageBreak/>
        <w:t xml:space="preserve">CAS-PEAL </w:t>
      </w:r>
      <w:sdt>
        <w:sdtPr>
          <w:rPr>
            <w:lang w:bidi="si-LK"/>
          </w:rPr>
          <w:id w:val="2130970135"/>
          <w:citation/>
        </w:sdtPr>
        <w:sdtEndPr/>
        <w:sdtContent>
          <w:r w:rsidRPr="00E61512">
            <w:rPr>
              <w:lang w:bidi="si-LK"/>
            </w:rPr>
            <w:fldChar w:fldCharType="begin"/>
          </w:r>
          <w:r w:rsidRPr="00E61512">
            <w:rPr>
              <w:lang w:bidi="si-LK"/>
            </w:rPr>
            <w:instrText xml:space="preserve"> CITATION Wen15 \l 1051 </w:instrText>
          </w:r>
          <w:r w:rsidRPr="00E61512">
            <w:rPr>
              <w:lang w:bidi="si-LK"/>
            </w:rPr>
            <w:fldChar w:fldCharType="separate"/>
          </w:r>
          <w:r w:rsidR="00BA7820" w:rsidRPr="00E61512">
            <w:rPr>
              <w:noProof/>
              <w:lang w:bidi="si-LK"/>
            </w:rPr>
            <w:t>[18]</w:t>
          </w:r>
          <w:r w:rsidRPr="00E61512">
            <w:rPr>
              <w:lang w:bidi="si-LK"/>
            </w:rPr>
            <w:fldChar w:fldCharType="end"/>
          </w:r>
        </w:sdtContent>
      </w:sdt>
      <w:r w:rsidRPr="00E61512">
        <w:rPr>
          <w:lang w:bidi="si-LK"/>
        </w:rPr>
        <w:t xml:space="preserve"> – čínska laboratórna databáza s výrazmi tváre a rôznymi natočeniami hláv subjektov</w:t>
      </w:r>
    </w:p>
    <w:p w14:paraId="2C2F50F5" w14:textId="77777777" w:rsidR="006B0FB9" w:rsidRPr="00E61512" w:rsidRDefault="006B0FB9" w:rsidP="006B0FB9">
      <w:pPr>
        <w:pStyle w:val="Style1"/>
        <w:numPr>
          <w:ilvl w:val="0"/>
          <w:numId w:val="12"/>
        </w:numPr>
        <w:rPr>
          <w:lang w:bidi="si-LK"/>
        </w:rPr>
      </w:pPr>
      <w:r w:rsidRPr="00E61512">
        <w:rPr>
          <w:lang w:bidi="si-LK"/>
        </w:rPr>
        <w:t xml:space="preserve">FaceScrub </w:t>
      </w:r>
      <w:sdt>
        <w:sdtPr>
          <w:rPr>
            <w:lang w:bidi="si-LK"/>
          </w:rPr>
          <w:id w:val="970869631"/>
          <w:citation/>
        </w:sdtPr>
        <w:sdtEndPr/>
        <w:sdtContent>
          <w:r w:rsidRPr="00E61512">
            <w:rPr>
              <w:lang w:bidi="si-LK"/>
            </w:rPr>
            <w:fldChar w:fldCharType="begin"/>
          </w:r>
          <w:r w:rsidRPr="00E61512">
            <w:rPr>
              <w:lang w:bidi="si-LK"/>
            </w:rPr>
            <w:instrText xml:space="preserve"> CITATION HWN14 \l 1051 </w:instrText>
          </w:r>
          <w:r w:rsidRPr="00E61512">
            <w:rPr>
              <w:lang w:bidi="si-LK"/>
            </w:rPr>
            <w:fldChar w:fldCharType="separate"/>
          </w:r>
          <w:r w:rsidR="00BA7820" w:rsidRPr="00E61512">
            <w:rPr>
              <w:noProof/>
              <w:lang w:bidi="si-LK"/>
            </w:rPr>
            <w:t>[19]</w:t>
          </w:r>
          <w:r w:rsidRPr="00E61512">
            <w:rPr>
              <w:lang w:bidi="si-LK"/>
            </w:rPr>
            <w:fldChar w:fldCharType="end"/>
          </w:r>
        </w:sdtContent>
      </w:sdt>
      <w:r w:rsidRPr="00E61512">
        <w:rPr>
          <w:lang w:bidi="si-LK"/>
        </w:rPr>
        <w:t xml:space="preserve"> – ďalšia databáza celebrít odfotených v reálnych situáciách</w:t>
      </w:r>
    </w:p>
    <w:p w14:paraId="2E4180DA" w14:textId="77777777" w:rsidR="006B0FB9" w:rsidRPr="00E61512" w:rsidRDefault="006B0FB9" w:rsidP="006B0FB9">
      <w:pPr>
        <w:pStyle w:val="Style1"/>
        <w:numPr>
          <w:ilvl w:val="0"/>
          <w:numId w:val="12"/>
        </w:numPr>
        <w:rPr>
          <w:lang w:bidi="si-LK"/>
        </w:rPr>
      </w:pPr>
      <w:r w:rsidRPr="00E61512">
        <w:rPr>
          <w:lang w:bidi="si-LK"/>
        </w:rPr>
        <w:t xml:space="preserve">Morph </w:t>
      </w:r>
      <w:sdt>
        <w:sdtPr>
          <w:rPr>
            <w:lang w:bidi="si-LK"/>
          </w:rPr>
          <w:id w:val="454838482"/>
          <w:citation/>
        </w:sdtPr>
        <w:sdtEndPr/>
        <w:sdtContent>
          <w:r w:rsidRPr="00E61512">
            <w:rPr>
              <w:lang w:bidi="si-LK"/>
            </w:rPr>
            <w:fldChar w:fldCharType="begin"/>
          </w:r>
          <w:r w:rsidRPr="00E61512">
            <w:rPr>
              <w:lang w:bidi="si-LK"/>
            </w:rPr>
            <w:instrText xml:space="preserve"> CITATION MOR15 \l 1051 </w:instrText>
          </w:r>
          <w:r w:rsidRPr="00E61512">
            <w:rPr>
              <w:lang w:bidi="si-LK"/>
            </w:rPr>
            <w:fldChar w:fldCharType="separate"/>
          </w:r>
          <w:r w:rsidR="00BA7820" w:rsidRPr="00E61512">
            <w:rPr>
              <w:noProof/>
              <w:lang w:bidi="si-LK"/>
            </w:rPr>
            <w:t>[20]</w:t>
          </w:r>
          <w:r w:rsidRPr="00E61512">
            <w:rPr>
              <w:lang w:bidi="si-LK"/>
            </w:rPr>
            <w:fldChar w:fldCharType="end"/>
          </w:r>
        </w:sdtContent>
      </w:sdt>
      <w:r w:rsidRPr="00E61512">
        <w:rPr>
          <w:lang w:bidi="si-LK"/>
        </w:rPr>
        <w:t xml:space="preserve"> – komerčná databáza, použité len demo</w:t>
      </w:r>
    </w:p>
    <w:p w14:paraId="21F8E75D" w14:textId="37103657" w:rsidR="006B0FB9" w:rsidRPr="00E61512" w:rsidRDefault="006B0FB9" w:rsidP="006B0FB9">
      <w:pPr>
        <w:pStyle w:val="Style1"/>
        <w:numPr>
          <w:ilvl w:val="0"/>
          <w:numId w:val="12"/>
        </w:numPr>
        <w:rPr>
          <w:lang w:bidi="si-LK"/>
        </w:rPr>
      </w:pPr>
      <w:r w:rsidRPr="00E61512">
        <w:rPr>
          <w:lang w:bidi="si-LK"/>
        </w:rPr>
        <w:t xml:space="preserve">Multi-Pie </w:t>
      </w:r>
      <w:sdt>
        <w:sdtPr>
          <w:rPr>
            <w:lang w:bidi="si-LK"/>
          </w:rPr>
          <w:id w:val="79880253"/>
          <w:citation/>
        </w:sdtPr>
        <w:sdtEndPr/>
        <w:sdtContent>
          <w:r w:rsidRPr="00E61512">
            <w:rPr>
              <w:lang w:bidi="si-LK"/>
            </w:rPr>
            <w:fldChar w:fldCharType="begin"/>
          </w:r>
          <w:r w:rsidRPr="00E61512">
            <w:rPr>
              <w:lang w:bidi="si-LK"/>
            </w:rPr>
            <w:instrText xml:space="preserve"> CITATION Gro08 \l 1051 </w:instrText>
          </w:r>
          <w:r w:rsidRPr="00E61512">
            <w:rPr>
              <w:lang w:bidi="si-LK"/>
            </w:rPr>
            <w:fldChar w:fldCharType="separate"/>
          </w:r>
          <w:r w:rsidR="00BA7820" w:rsidRPr="00E61512">
            <w:rPr>
              <w:noProof/>
              <w:lang w:bidi="si-LK"/>
            </w:rPr>
            <w:t>[21]</w:t>
          </w:r>
          <w:r w:rsidRPr="00E61512">
            <w:rPr>
              <w:lang w:bidi="si-LK"/>
            </w:rPr>
            <w:fldChar w:fldCharType="end"/>
          </w:r>
        </w:sdtContent>
      </w:sdt>
      <w:r w:rsidRPr="00E61512">
        <w:rPr>
          <w:lang w:bidi="si-LK"/>
        </w:rPr>
        <w:t xml:space="preserve"> – veľká laboratórna databáza zozbieraná v štyroch fázach</w:t>
      </w:r>
      <w:del w:id="73" w:author="MX" w:date="2016-04-30T11:25:00Z">
        <w:r w:rsidRPr="00E61512" w:rsidDel="006C2FB2">
          <w:rPr>
            <w:lang w:bidi="si-LK"/>
          </w:rPr>
          <w:delText xml:space="preserve"> </w:delText>
        </w:r>
      </w:del>
      <w:r w:rsidRPr="00E61512">
        <w:rPr>
          <w:lang w:bidi="si-LK"/>
        </w:rPr>
        <w:t xml:space="preserve"> s 5 mesačnými pauzami</w:t>
      </w:r>
    </w:p>
    <w:p w14:paraId="64D0AF27" w14:textId="77777777" w:rsidR="006B0FB9" w:rsidRDefault="006B0FB9" w:rsidP="006B0FB9">
      <w:pPr>
        <w:pStyle w:val="Style1"/>
        <w:rPr>
          <w:lang w:bidi="si-LK"/>
        </w:rPr>
      </w:pPr>
      <w:r>
        <w:rPr>
          <w:lang w:bidi="si-LK"/>
        </w:rPr>
        <w:t>Nasledujúca tabuľka ukazuje pre každú databázu výsledný počet obrázkov a subjektov rozdelený po pohlaviach</w:t>
      </w:r>
    </w:p>
    <w:tbl>
      <w:tblPr>
        <w:tblStyle w:val="ListTable6Colorful-Accent11"/>
        <w:tblW w:w="7513" w:type="dxa"/>
        <w:jc w:val="center"/>
        <w:tblLayout w:type="fixed"/>
        <w:tblLook w:val="04E0" w:firstRow="1" w:lastRow="1" w:firstColumn="1" w:lastColumn="0" w:noHBand="0" w:noVBand="1"/>
      </w:tblPr>
      <w:tblGrid>
        <w:gridCol w:w="1301"/>
        <w:gridCol w:w="1109"/>
        <w:gridCol w:w="1159"/>
        <w:gridCol w:w="992"/>
        <w:gridCol w:w="993"/>
        <w:gridCol w:w="992"/>
        <w:gridCol w:w="967"/>
      </w:tblGrid>
      <w:tr w:rsidR="006B0FB9" w:rsidRPr="007A78B4" w14:paraId="26D5D5CF" w14:textId="77777777" w:rsidTr="00F36EAA">
        <w:trPr>
          <w:cnfStyle w:val="100000000000" w:firstRow="1" w:lastRow="0" w:firstColumn="0" w:lastColumn="0" w:oddVBand="0" w:evenVBand="0" w:oddHBand="0" w:evenHBand="0" w:firstRowFirstColumn="0" w:firstRowLastColumn="0" w:lastRowFirstColumn="0" w:lastRowLastColumn="0"/>
          <w:trHeight w:val="452"/>
          <w:jc w:val="center"/>
        </w:trPr>
        <w:tc>
          <w:tcPr>
            <w:cnfStyle w:val="001000000000" w:firstRow="0" w:lastRow="0" w:firstColumn="1" w:lastColumn="0" w:oddVBand="0" w:evenVBand="0" w:oddHBand="0" w:evenHBand="0" w:firstRowFirstColumn="0" w:firstRowLastColumn="0" w:lastRowFirstColumn="0" w:lastRowLastColumn="0"/>
            <w:tcW w:w="1301" w:type="dxa"/>
          </w:tcPr>
          <w:p w14:paraId="34DC593D" w14:textId="77777777" w:rsidR="006B0FB9" w:rsidRPr="007A78B4" w:rsidRDefault="006B0FB9" w:rsidP="00F36EAA">
            <w:pPr>
              <w:autoSpaceDE w:val="0"/>
              <w:autoSpaceDN w:val="0"/>
              <w:adjustRightInd w:val="0"/>
              <w:jc w:val="center"/>
              <w:rPr>
                <w:rFonts w:ascii="Calibri" w:hAnsi="Calibri" w:cs="Calibri"/>
                <w:b w:val="0"/>
                <w:bCs w:val="0"/>
                <w:i/>
                <w:iCs/>
                <w:color w:val="000000"/>
                <w:lang w:bidi="si-LK"/>
              </w:rPr>
            </w:pPr>
            <w:r w:rsidRPr="001E4CA5">
              <w:rPr>
                <w:rFonts w:ascii="Calibri" w:hAnsi="Calibri" w:cs="Calibri"/>
                <w:b w:val="0"/>
                <w:bCs w:val="0"/>
                <w:i/>
                <w:iCs/>
                <w:color w:val="000000"/>
                <w:lang w:bidi="si-LK"/>
              </w:rPr>
              <w:t>Databáza</w:t>
            </w:r>
          </w:p>
        </w:tc>
        <w:tc>
          <w:tcPr>
            <w:tcW w:w="1109" w:type="dxa"/>
          </w:tcPr>
          <w:p w14:paraId="04584C7C" w14:textId="77777777" w:rsidR="006B0FB9" w:rsidRPr="007A78B4" w:rsidRDefault="006B0FB9" w:rsidP="00F36EAA">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lang w:bidi="si-LK"/>
              </w:rPr>
            </w:pPr>
            <w:r w:rsidRPr="001E4CA5">
              <w:rPr>
                <w:rFonts w:ascii="Calibri" w:hAnsi="Calibri" w:cs="Calibri"/>
                <w:b w:val="0"/>
                <w:bCs w:val="0"/>
                <w:i/>
                <w:iCs/>
                <w:color w:val="000000"/>
                <w:lang w:bidi="si-LK"/>
              </w:rPr>
              <w:t>Ženy subjekty</w:t>
            </w:r>
          </w:p>
        </w:tc>
        <w:tc>
          <w:tcPr>
            <w:tcW w:w="1159" w:type="dxa"/>
          </w:tcPr>
          <w:p w14:paraId="4A7AE3EC" w14:textId="77777777" w:rsidR="006B0FB9" w:rsidRPr="007A78B4" w:rsidRDefault="006B0FB9" w:rsidP="00F36EAA">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lang w:bidi="si-LK"/>
              </w:rPr>
            </w:pPr>
            <w:r w:rsidRPr="001E4CA5">
              <w:rPr>
                <w:rFonts w:ascii="Calibri" w:hAnsi="Calibri" w:cs="Calibri"/>
                <w:b w:val="0"/>
                <w:bCs w:val="0"/>
                <w:i/>
                <w:iCs/>
                <w:color w:val="000000"/>
                <w:lang w:bidi="si-LK"/>
              </w:rPr>
              <w:t>Muži subjekty</w:t>
            </w:r>
          </w:p>
        </w:tc>
        <w:tc>
          <w:tcPr>
            <w:tcW w:w="992" w:type="dxa"/>
          </w:tcPr>
          <w:p w14:paraId="6786BB62" w14:textId="77777777" w:rsidR="006B0FB9" w:rsidRPr="007A78B4" w:rsidRDefault="006B0FB9" w:rsidP="00F36EAA">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lang w:bidi="si-LK"/>
              </w:rPr>
            </w:pPr>
            <w:r w:rsidRPr="001E4CA5">
              <w:rPr>
                <w:rFonts w:ascii="Calibri" w:hAnsi="Calibri" w:cs="Calibri"/>
                <w:b w:val="0"/>
                <w:bCs w:val="0"/>
                <w:i/>
                <w:iCs/>
                <w:color w:val="000000"/>
                <w:lang w:bidi="si-LK"/>
              </w:rPr>
              <w:t>subjekty</w:t>
            </w:r>
          </w:p>
        </w:tc>
        <w:tc>
          <w:tcPr>
            <w:tcW w:w="993" w:type="dxa"/>
          </w:tcPr>
          <w:p w14:paraId="36CF98F6" w14:textId="77777777" w:rsidR="006B0FB9" w:rsidRPr="001E4CA5" w:rsidRDefault="006B0FB9" w:rsidP="00F36EAA">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lang w:bidi="si-LK"/>
              </w:rPr>
            </w:pPr>
            <w:r w:rsidRPr="001E4CA5">
              <w:rPr>
                <w:rFonts w:ascii="Calibri" w:hAnsi="Calibri" w:cs="Calibri"/>
                <w:b w:val="0"/>
                <w:bCs w:val="0"/>
                <w:i/>
                <w:iCs/>
                <w:color w:val="000000"/>
                <w:lang w:bidi="si-LK"/>
              </w:rPr>
              <w:t>ženy obrázky</w:t>
            </w:r>
          </w:p>
        </w:tc>
        <w:tc>
          <w:tcPr>
            <w:tcW w:w="992" w:type="dxa"/>
          </w:tcPr>
          <w:p w14:paraId="552BE098" w14:textId="77777777" w:rsidR="006B0FB9" w:rsidRPr="001E4CA5" w:rsidRDefault="006B0FB9" w:rsidP="00F36EAA">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lang w:bidi="si-LK"/>
              </w:rPr>
            </w:pPr>
            <w:r w:rsidRPr="001E4CA5">
              <w:rPr>
                <w:rFonts w:ascii="Calibri" w:hAnsi="Calibri" w:cs="Calibri"/>
                <w:b w:val="0"/>
                <w:bCs w:val="0"/>
                <w:i/>
                <w:iCs/>
                <w:color w:val="000000"/>
                <w:lang w:bidi="si-LK"/>
              </w:rPr>
              <w:t>muži  obrázky</w:t>
            </w:r>
          </w:p>
        </w:tc>
        <w:tc>
          <w:tcPr>
            <w:tcW w:w="967" w:type="dxa"/>
          </w:tcPr>
          <w:p w14:paraId="0F540F26" w14:textId="77777777" w:rsidR="006B0FB9" w:rsidRPr="001E4CA5" w:rsidRDefault="006B0FB9" w:rsidP="00F36EAA">
            <w:pPr>
              <w:autoSpaceDE w:val="0"/>
              <w:autoSpaceDN w:val="0"/>
              <w:adjustRightInd w:val="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color w:val="000000"/>
                <w:lang w:bidi="si-LK"/>
              </w:rPr>
            </w:pPr>
            <w:r w:rsidRPr="001E4CA5">
              <w:rPr>
                <w:rFonts w:ascii="Calibri" w:hAnsi="Calibri" w:cs="Calibri"/>
                <w:b w:val="0"/>
                <w:bCs w:val="0"/>
                <w:i/>
                <w:iCs/>
                <w:color w:val="000000"/>
                <w:lang w:bidi="si-LK"/>
              </w:rPr>
              <w:t>obrázky</w:t>
            </w:r>
          </w:p>
        </w:tc>
      </w:tr>
      <w:tr w:rsidR="006B0FB9" w:rsidRPr="007A78B4" w14:paraId="7C595444" w14:textId="77777777" w:rsidTr="00F36EA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1" w:type="dxa"/>
          </w:tcPr>
          <w:p w14:paraId="74783818" w14:textId="77777777" w:rsidR="006B0FB9" w:rsidRPr="007A78B4" w:rsidRDefault="006B0FB9" w:rsidP="00F36EAA">
            <w:pPr>
              <w:autoSpaceDE w:val="0"/>
              <w:autoSpaceDN w:val="0"/>
              <w:adjustRightInd w:val="0"/>
              <w:rPr>
                <w:rFonts w:ascii="Calibri" w:hAnsi="Calibri" w:cs="Calibri"/>
                <w:b w:val="0"/>
                <w:bCs w:val="0"/>
                <w:i/>
                <w:iCs/>
                <w:color w:val="000000"/>
                <w:lang w:bidi="si-LK"/>
              </w:rPr>
            </w:pPr>
            <w:r w:rsidRPr="007A78B4">
              <w:rPr>
                <w:rFonts w:ascii="Calibri" w:hAnsi="Calibri" w:cs="Calibri"/>
                <w:b w:val="0"/>
                <w:bCs w:val="0"/>
                <w:i/>
                <w:iCs/>
                <w:color w:val="000000"/>
                <w:lang w:bidi="si-LK"/>
              </w:rPr>
              <w:t>ARface</w:t>
            </w:r>
          </w:p>
        </w:tc>
        <w:tc>
          <w:tcPr>
            <w:tcW w:w="1109" w:type="dxa"/>
          </w:tcPr>
          <w:p w14:paraId="430CDF03"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60</w:t>
            </w:r>
          </w:p>
        </w:tc>
        <w:tc>
          <w:tcPr>
            <w:tcW w:w="1159" w:type="dxa"/>
          </w:tcPr>
          <w:p w14:paraId="5FD45E50"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76</w:t>
            </w:r>
          </w:p>
        </w:tc>
        <w:tc>
          <w:tcPr>
            <w:tcW w:w="992" w:type="dxa"/>
          </w:tcPr>
          <w:p w14:paraId="7133164D"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136</w:t>
            </w:r>
          </w:p>
        </w:tc>
        <w:tc>
          <w:tcPr>
            <w:tcW w:w="993" w:type="dxa"/>
          </w:tcPr>
          <w:p w14:paraId="4FEB6FBF"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1367</w:t>
            </w:r>
          </w:p>
        </w:tc>
        <w:tc>
          <w:tcPr>
            <w:tcW w:w="992" w:type="dxa"/>
          </w:tcPr>
          <w:p w14:paraId="162AE242"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1690</w:t>
            </w:r>
          </w:p>
        </w:tc>
        <w:tc>
          <w:tcPr>
            <w:tcW w:w="967" w:type="dxa"/>
          </w:tcPr>
          <w:p w14:paraId="0636B8B9"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3057</w:t>
            </w:r>
          </w:p>
        </w:tc>
      </w:tr>
      <w:tr w:rsidR="006B0FB9" w:rsidRPr="007A78B4" w14:paraId="4AEA3BF0" w14:textId="77777777" w:rsidTr="00F36EAA">
        <w:trPr>
          <w:trHeight w:val="290"/>
          <w:jc w:val="center"/>
        </w:trPr>
        <w:tc>
          <w:tcPr>
            <w:cnfStyle w:val="001000000000" w:firstRow="0" w:lastRow="0" w:firstColumn="1" w:lastColumn="0" w:oddVBand="0" w:evenVBand="0" w:oddHBand="0" w:evenHBand="0" w:firstRowFirstColumn="0" w:firstRowLastColumn="0" w:lastRowFirstColumn="0" w:lastRowLastColumn="0"/>
            <w:tcW w:w="1301" w:type="dxa"/>
          </w:tcPr>
          <w:p w14:paraId="0A02A45A" w14:textId="77777777" w:rsidR="006B0FB9" w:rsidRPr="007A78B4" w:rsidRDefault="006B0FB9" w:rsidP="00F36EAA">
            <w:pPr>
              <w:autoSpaceDE w:val="0"/>
              <w:autoSpaceDN w:val="0"/>
              <w:adjustRightInd w:val="0"/>
              <w:rPr>
                <w:rFonts w:ascii="Calibri" w:hAnsi="Calibri" w:cs="Calibri"/>
                <w:b w:val="0"/>
                <w:bCs w:val="0"/>
                <w:i/>
                <w:iCs/>
                <w:color w:val="000000"/>
                <w:lang w:bidi="si-LK"/>
              </w:rPr>
            </w:pPr>
            <w:r w:rsidRPr="007A78B4">
              <w:rPr>
                <w:rFonts w:ascii="Calibri" w:hAnsi="Calibri" w:cs="Calibri"/>
                <w:b w:val="0"/>
                <w:bCs w:val="0"/>
                <w:i/>
                <w:iCs/>
                <w:color w:val="000000"/>
                <w:lang w:bidi="si-LK"/>
              </w:rPr>
              <w:t>att</w:t>
            </w:r>
          </w:p>
        </w:tc>
        <w:tc>
          <w:tcPr>
            <w:tcW w:w="1109" w:type="dxa"/>
          </w:tcPr>
          <w:p w14:paraId="2267B6B0"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4</w:t>
            </w:r>
          </w:p>
        </w:tc>
        <w:tc>
          <w:tcPr>
            <w:tcW w:w="1159" w:type="dxa"/>
          </w:tcPr>
          <w:p w14:paraId="7FD834EE"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35</w:t>
            </w:r>
          </w:p>
        </w:tc>
        <w:tc>
          <w:tcPr>
            <w:tcW w:w="992" w:type="dxa"/>
          </w:tcPr>
          <w:p w14:paraId="24739B1A"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39</w:t>
            </w:r>
          </w:p>
        </w:tc>
        <w:tc>
          <w:tcPr>
            <w:tcW w:w="993" w:type="dxa"/>
          </w:tcPr>
          <w:p w14:paraId="02120C0A"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40</w:t>
            </w:r>
          </w:p>
        </w:tc>
        <w:tc>
          <w:tcPr>
            <w:tcW w:w="992" w:type="dxa"/>
          </w:tcPr>
          <w:p w14:paraId="09649C13"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350</w:t>
            </w:r>
          </w:p>
        </w:tc>
        <w:tc>
          <w:tcPr>
            <w:tcW w:w="967" w:type="dxa"/>
          </w:tcPr>
          <w:p w14:paraId="73C44078"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390</w:t>
            </w:r>
          </w:p>
        </w:tc>
      </w:tr>
      <w:tr w:rsidR="006B0FB9" w:rsidRPr="007A78B4" w14:paraId="1EF631E9" w14:textId="77777777" w:rsidTr="00F36EA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1" w:type="dxa"/>
          </w:tcPr>
          <w:p w14:paraId="170A3697" w14:textId="77777777" w:rsidR="006B0FB9" w:rsidRPr="007A78B4" w:rsidRDefault="006B0FB9" w:rsidP="00F36EAA">
            <w:pPr>
              <w:autoSpaceDE w:val="0"/>
              <w:autoSpaceDN w:val="0"/>
              <w:adjustRightInd w:val="0"/>
              <w:rPr>
                <w:rFonts w:ascii="Calibri" w:hAnsi="Calibri" w:cs="Calibri"/>
                <w:b w:val="0"/>
                <w:bCs w:val="0"/>
                <w:i/>
                <w:iCs/>
                <w:color w:val="000000"/>
                <w:lang w:bidi="si-LK"/>
              </w:rPr>
            </w:pPr>
            <w:r w:rsidRPr="007A78B4">
              <w:rPr>
                <w:rFonts w:ascii="Calibri" w:hAnsi="Calibri" w:cs="Calibri"/>
                <w:b w:val="0"/>
                <w:bCs w:val="0"/>
                <w:i/>
                <w:iCs/>
                <w:color w:val="000000"/>
                <w:lang w:bidi="si-LK"/>
              </w:rPr>
              <w:t>BioId</w:t>
            </w:r>
          </w:p>
        </w:tc>
        <w:tc>
          <w:tcPr>
            <w:tcW w:w="1109" w:type="dxa"/>
          </w:tcPr>
          <w:p w14:paraId="7DDCEE82"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7</w:t>
            </w:r>
          </w:p>
        </w:tc>
        <w:tc>
          <w:tcPr>
            <w:tcW w:w="1159" w:type="dxa"/>
          </w:tcPr>
          <w:p w14:paraId="1FB6DF26"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16</w:t>
            </w:r>
          </w:p>
        </w:tc>
        <w:tc>
          <w:tcPr>
            <w:tcW w:w="992" w:type="dxa"/>
          </w:tcPr>
          <w:p w14:paraId="459B7A43"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23</w:t>
            </w:r>
          </w:p>
        </w:tc>
        <w:tc>
          <w:tcPr>
            <w:tcW w:w="993" w:type="dxa"/>
          </w:tcPr>
          <w:p w14:paraId="78AE44C9"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545</w:t>
            </w:r>
          </w:p>
        </w:tc>
        <w:tc>
          <w:tcPr>
            <w:tcW w:w="992" w:type="dxa"/>
          </w:tcPr>
          <w:p w14:paraId="5091DB2A"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976</w:t>
            </w:r>
          </w:p>
        </w:tc>
        <w:tc>
          <w:tcPr>
            <w:tcW w:w="967" w:type="dxa"/>
          </w:tcPr>
          <w:p w14:paraId="0691B5C0"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1521</w:t>
            </w:r>
          </w:p>
        </w:tc>
      </w:tr>
      <w:tr w:rsidR="006B0FB9" w:rsidRPr="007A78B4" w14:paraId="4A2F193B" w14:textId="77777777" w:rsidTr="00F36EAA">
        <w:trPr>
          <w:trHeight w:val="290"/>
          <w:jc w:val="center"/>
        </w:trPr>
        <w:tc>
          <w:tcPr>
            <w:cnfStyle w:val="001000000000" w:firstRow="0" w:lastRow="0" w:firstColumn="1" w:lastColumn="0" w:oddVBand="0" w:evenVBand="0" w:oddHBand="0" w:evenHBand="0" w:firstRowFirstColumn="0" w:firstRowLastColumn="0" w:lastRowFirstColumn="0" w:lastRowLastColumn="0"/>
            <w:tcW w:w="1301" w:type="dxa"/>
          </w:tcPr>
          <w:p w14:paraId="65E58318" w14:textId="77777777" w:rsidR="006B0FB9" w:rsidRPr="007A78B4" w:rsidRDefault="006B0FB9" w:rsidP="00F36EAA">
            <w:pPr>
              <w:autoSpaceDE w:val="0"/>
              <w:autoSpaceDN w:val="0"/>
              <w:adjustRightInd w:val="0"/>
              <w:rPr>
                <w:rFonts w:ascii="Calibri" w:hAnsi="Calibri" w:cs="Calibri"/>
                <w:b w:val="0"/>
                <w:bCs w:val="0"/>
                <w:i/>
                <w:iCs/>
                <w:color w:val="000000"/>
                <w:lang w:bidi="si-LK"/>
              </w:rPr>
            </w:pPr>
            <w:r w:rsidRPr="007A78B4">
              <w:rPr>
                <w:rFonts w:ascii="Calibri" w:hAnsi="Calibri" w:cs="Calibri"/>
                <w:b w:val="0"/>
                <w:bCs w:val="0"/>
                <w:i/>
                <w:iCs/>
                <w:color w:val="000000"/>
                <w:lang w:bidi="si-LK"/>
              </w:rPr>
              <w:t>CACD2000</w:t>
            </w:r>
          </w:p>
        </w:tc>
        <w:tc>
          <w:tcPr>
            <w:tcW w:w="1109" w:type="dxa"/>
          </w:tcPr>
          <w:p w14:paraId="30E32C8D"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773</w:t>
            </w:r>
          </w:p>
        </w:tc>
        <w:tc>
          <w:tcPr>
            <w:tcW w:w="1159" w:type="dxa"/>
          </w:tcPr>
          <w:p w14:paraId="1630E83B"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836</w:t>
            </w:r>
          </w:p>
        </w:tc>
        <w:tc>
          <w:tcPr>
            <w:tcW w:w="992" w:type="dxa"/>
          </w:tcPr>
          <w:p w14:paraId="6D49CC17"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1609</w:t>
            </w:r>
          </w:p>
        </w:tc>
        <w:tc>
          <w:tcPr>
            <w:tcW w:w="993" w:type="dxa"/>
          </w:tcPr>
          <w:p w14:paraId="43277216"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48824</w:t>
            </w:r>
          </w:p>
        </w:tc>
        <w:tc>
          <w:tcPr>
            <w:tcW w:w="992" w:type="dxa"/>
          </w:tcPr>
          <w:p w14:paraId="5B5086D7"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58332</w:t>
            </w:r>
          </w:p>
        </w:tc>
        <w:tc>
          <w:tcPr>
            <w:tcW w:w="967" w:type="dxa"/>
          </w:tcPr>
          <w:p w14:paraId="3B51BF92"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107156</w:t>
            </w:r>
          </w:p>
        </w:tc>
      </w:tr>
      <w:tr w:rsidR="006B0FB9" w:rsidRPr="007A78B4" w14:paraId="15E80FAB" w14:textId="77777777" w:rsidTr="00F36EA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1" w:type="dxa"/>
          </w:tcPr>
          <w:p w14:paraId="0BE7DA6F" w14:textId="77777777" w:rsidR="006B0FB9" w:rsidRPr="007A78B4" w:rsidRDefault="006B0FB9" w:rsidP="00F36EAA">
            <w:pPr>
              <w:autoSpaceDE w:val="0"/>
              <w:autoSpaceDN w:val="0"/>
              <w:adjustRightInd w:val="0"/>
              <w:rPr>
                <w:rFonts w:ascii="Calibri" w:hAnsi="Calibri" w:cs="Calibri"/>
                <w:b w:val="0"/>
                <w:bCs w:val="0"/>
                <w:i/>
                <w:iCs/>
                <w:color w:val="000000"/>
                <w:lang w:bidi="si-LK"/>
              </w:rPr>
            </w:pPr>
            <w:r w:rsidRPr="007A78B4">
              <w:rPr>
                <w:rFonts w:ascii="Calibri" w:hAnsi="Calibri" w:cs="Calibri"/>
                <w:b w:val="0"/>
                <w:bCs w:val="0"/>
                <w:i/>
                <w:iCs/>
                <w:color w:val="000000"/>
                <w:lang w:bidi="si-LK"/>
              </w:rPr>
              <w:t>CASIA-WEB</w:t>
            </w:r>
          </w:p>
        </w:tc>
        <w:tc>
          <w:tcPr>
            <w:tcW w:w="1109" w:type="dxa"/>
          </w:tcPr>
          <w:p w14:paraId="58B37A50"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3864</w:t>
            </w:r>
          </w:p>
        </w:tc>
        <w:tc>
          <w:tcPr>
            <w:tcW w:w="1159" w:type="dxa"/>
          </w:tcPr>
          <w:p w14:paraId="78682C6C"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5620</w:t>
            </w:r>
          </w:p>
        </w:tc>
        <w:tc>
          <w:tcPr>
            <w:tcW w:w="992" w:type="dxa"/>
          </w:tcPr>
          <w:p w14:paraId="4F7D1183"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9484</w:t>
            </w:r>
          </w:p>
        </w:tc>
        <w:tc>
          <w:tcPr>
            <w:tcW w:w="993" w:type="dxa"/>
          </w:tcPr>
          <w:p w14:paraId="0C15A62F"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140548</w:t>
            </w:r>
          </w:p>
        </w:tc>
        <w:tc>
          <w:tcPr>
            <w:tcW w:w="992" w:type="dxa"/>
          </w:tcPr>
          <w:p w14:paraId="35951983"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169708</w:t>
            </w:r>
          </w:p>
        </w:tc>
        <w:tc>
          <w:tcPr>
            <w:tcW w:w="967" w:type="dxa"/>
          </w:tcPr>
          <w:p w14:paraId="34009886"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310256</w:t>
            </w:r>
          </w:p>
        </w:tc>
      </w:tr>
      <w:tr w:rsidR="006B0FB9" w:rsidRPr="007A78B4" w14:paraId="00FCB404" w14:textId="77777777" w:rsidTr="00F36EAA">
        <w:trPr>
          <w:trHeight w:val="290"/>
          <w:jc w:val="center"/>
        </w:trPr>
        <w:tc>
          <w:tcPr>
            <w:cnfStyle w:val="001000000000" w:firstRow="0" w:lastRow="0" w:firstColumn="1" w:lastColumn="0" w:oddVBand="0" w:evenVBand="0" w:oddHBand="0" w:evenHBand="0" w:firstRowFirstColumn="0" w:firstRowLastColumn="0" w:lastRowFirstColumn="0" w:lastRowLastColumn="0"/>
            <w:tcW w:w="1301" w:type="dxa"/>
          </w:tcPr>
          <w:p w14:paraId="02ADD570" w14:textId="77777777" w:rsidR="006B0FB9" w:rsidRPr="007A78B4" w:rsidRDefault="006B0FB9" w:rsidP="00F36EAA">
            <w:pPr>
              <w:autoSpaceDE w:val="0"/>
              <w:autoSpaceDN w:val="0"/>
              <w:adjustRightInd w:val="0"/>
              <w:rPr>
                <w:rFonts w:ascii="Calibri" w:hAnsi="Calibri" w:cs="Calibri"/>
                <w:b w:val="0"/>
                <w:bCs w:val="0"/>
                <w:i/>
                <w:iCs/>
                <w:color w:val="000000"/>
                <w:lang w:bidi="si-LK"/>
              </w:rPr>
            </w:pPr>
            <w:r w:rsidRPr="007A78B4">
              <w:rPr>
                <w:rFonts w:ascii="Calibri" w:hAnsi="Calibri" w:cs="Calibri"/>
                <w:b w:val="0"/>
                <w:bCs w:val="0"/>
                <w:i/>
                <w:iCs/>
                <w:color w:val="000000"/>
                <w:lang w:bidi="si-LK"/>
              </w:rPr>
              <w:t>CAS-PEAL-R1</w:t>
            </w:r>
          </w:p>
        </w:tc>
        <w:tc>
          <w:tcPr>
            <w:tcW w:w="1109" w:type="dxa"/>
          </w:tcPr>
          <w:p w14:paraId="61E1D3A5"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445</w:t>
            </w:r>
          </w:p>
        </w:tc>
        <w:tc>
          <w:tcPr>
            <w:tcW w:w="1159" w:type="dxa"/>
          </w:tcPr>
          <w:p w14:paraId="2F81565C"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595</w:t>
            </w:r>
          </w:p>
        </w:tc>
        <w:tc>
          <w:tcPr>
            <w:tcW w:w="992" w:type="dxa"/>
          </w:tcPr>
          <w:p w14:paraId="0FDAC3BE"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1040</w:t>
            </w:r>
          </w:p>
        </w:tc>
        <w:tc>
          <w:tcPr>
            <w:tcW w:w="993" w:type="dxa"/>
          </w:tcPr>
          <w:p w14:paraId="56940BF7"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4013</w:t>
            </w:r>
          </w:p>
        </w:tc>
        <w:tc>
          <w:tcPr>
            <w:tcW w:w="992" w:type="dxa"/>
          </w:tcPr>
          <w:p w14:paraId="089BE890"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5960</w:t>
            </w:r>
          </w:p>
        </w:tc>
        <w:tc>
          <w:tcPr>
            <w:tcW w:w="967" w:type="dxa"/>
          </w:tcPr>
          <w:p w14:paraId="60358A04"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9973</w:t>
            </w:r>
          </w:p>
        </w:tc>
      </w:tr>
      <w:tr w:rsidR="006B0FB9" w:rsidRPr="007A78B4" w14:paraId="01A187D1" w14:textId="77777777" w:rsidTr="00F36EA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1" w:type="dxa"/>
          </w:tcPr>
          <w:p w14:paraId="7992BAE4" w14:textId="77777777" w:rsidR="006B0FB9" w:rsidRPr="007A78B4" w:rsidRDefault="006B0FB9" w:rsidP="00F36EAA">
            <w:pPr>
              <w:autoSpaceDE w:val="0"/>
              <w:autoSpaceDN w:val="0"/>
              <w:adjustRightInd w:val="0"/>
              <w:rPr>
                <w:rFonts w:ascii="Calibri" w:hAnsi="Calibri" w:cs="Calibri"/>
                <w:b w:val="0"/>
                <w:bCs w:val="0"/>
                <w:i/>
                <w:iCs/>
                <w:color w:val="000000"/>
                <w:lang w:bidi="si-LK"/>
              </w:rPr>
            </w:pPr>
            <w:r w:rsidRPr="007A78B4">
              <w:rPr>
                <w:rFonts w:ascii="Calibri" w:hAnsi="Calibri" w:cs="Calibri"/>
                <w:b w:val="0"/>
                <w:bCs w:val="0"/>
                <w:i/>
                <w:iCs/>
                <w:color w:val="000000"/>
                <w:lang w:bidi="si-LK"/>
              </w:rPr>
              <w:t>FaceScrub</w:t>
            </w:r>
          </w:p>
        </w:tc>
        <w:tc>
          <w:tcPr>
            <w:tcW w:w="1109" w:type="dxa"/>
          </w:tcPr>
          <w:p w14:paraId="0D18BAF0"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265</w:t>
            </w:r>
          </w:p>
        </w:tc>
        <w:tc>
          <w:tcPr>
            <w:tcW w:w="1159" w:type="dxa"/>
          </w:tcPr>
          <w:p w14:paraId="08C83CD1"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265</w:t>
            </w:r>
          </w:p>
        </w:tc>
        <w:tc>
          <w:tcPr>
            <w:tcW w:w="992" w:type="dxa"/>
          </w:tcPr>
          <w:p w14:paraId="04D1D72D"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530</w:t>
            </w:r>
          </w:p>
        </w:tc>
        <w:tc>
          <w:tcPr>
            <w:tcW w:w="993" w:type="dxa"/>
          </w:tcPr>
          <w:p w14:paraId="01388423"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31920</w:t>
            </w:r>
          </w:p>
        </w:tc>
        <w:tc>
          <w:tcPr>
            <w:tcW w:w="992" w:type="dxa"/>
          </w:tcPr>
          <w:p w14:paraId="7031DB53"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37768</w:t>
            </w:r>
          </w:p>
        </w:tc>
        <w:tc>
          <w:tcPr>
            <w:tcW w:w="967" w:type="dxa"/>
          </w:tcPr>
          <w:p w14:paraId="43B7EA3A"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69688</w:t>
            </w:r>
          </w:p>
        </w:tc>
      </w:tr>
      <w:tr w:rsidR="006B0FB9" w:rsidRPr="007A78B4" w14:paraId="64DDA329" w14:textId="77777777" w:rsidTr="00F36EAA">
        <w:trPr>
          <w:trHeight w:val="290"/>
          <w:jc w:val="center"/>
        </w:trPr>
        <w:tc>
          <w:tcPr>
            <w:cnfStyle w:val="001000000000" w:firstRow="0" w:lastRow="0" w:firstColumn="1" w:lastColumn="0" w:oddVBand="0" w:evenVBand="0" w:oddHBand="0" w:evenHBand="0" w:firstRowFirstColumn="0" w:firstRowLastColumn="0" w:lastRowFirstColumn="0" w:lastRowLastColumn="0"/>
            <w:tcW w:w="1301" w:type="dxa"/>
          </w:tcPr>
          <w:p w14:paraId="2CE4211D" w14:textId="77777777" w:rsidR="006B0FB9" w:rsidRPr="007A78B4" w:rsidRDefault="006B0FB9" w:rsidP="00F36EAA">
            <w:pPr>
              <w:autoSpaceDE w:val="0"/>
              <w:autoSpaceDN w:val="0"/>
              <w:adjustRightInd w:val="0"/>
              <w:rPr>
                <w:rFonts w:ascii="Calibri" w:hAnsi="Calibri" w:cs="Calibri"/>
                <w:b w:val="0"/>
                <w:bCs w:val="0"/>
                <w:i/>
                <w:iCs/>
                <w:color w:val="000000"/>
                <w:lang w:bidi="si-LK"/>
              </w:rPr>
            </w:pPr>
            <w:r w:rsidRPr="007A78B4">
              <w:rPr>
                <w:rFonts w:ascii="Calibri" w:hAnsi="Calibri" w:cs="Calibri"/>
                <w:b w:val="0"/>
                <w:bCs w:val="0"/>
                <w:i/>
                <w:iCs/>
                <w:color w:val="000000"/>
                <w:lang w:bidi="si-LK"/>
              </w:rPr>
              <w:t>morph</w:t>
            </w:r>
          </w:p>
        </w:tc>
        <w:tc>
          <w:tcPr>
            <w:tcW w:w="1109" w:type="dxa"/>
          </w:tcPr>
          <w:p w14:paraId="46D71440"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117</w:t>
            </w:r>
          </w:p>
        </w:tc>
        <w:tc>
          <w:tcPr>
            <w:tcW w:w="1159" w:type="dxa"/>
          </w:tcPr>
          <w:p w14:paraId="4430C1DD"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810</w:t>
            </w:r>
          </w:p>
        </w:tc>
        <w:tc>
          <w:tcPr>
            <w:tcW w:w="992" w:type="dxa"/>
          </w:tcPr>
          <w:p w14:paraId="1D8A1EF1" w14:textId="77777777" w:rsidR="006B0FB9" w:rsidRPr="007A78B4"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927</w:t>
            </w:r>
          </w:p>
        </w:tc>
        <w:tc>
          <w:tcPr>
            <w:tcW w:w="993" w:type="dxa"/>
          </w:tcPr>
          <w:p w14:paraId="56D1CD5B"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136</w:t>
            </w:r>
          </w:p>
        </w:tc>
        <w:tc>
          <w:tcPr>
            <w:tcW w:w="992" w:type="dxa"/>
          </w:tcPr>
          <w:p w14:paraId="49BFF2AD"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1087</w:t>
            </w:r>
          </w:p>
        </w:tc>
        <w:tc>
          <w:tcPr>
            <w:tcW w:w="967" w:type="dxa"/>
          </w:tcPr>
          <w:p w14:paraId="63CDAFC9" w14:textId="77777777" w:rsidR="006B0FB9" w:rsidRDefault="006B0FB9" w:rsidP="00F36EAA">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1223</w:t>
            </w:r>
          </w:p>
        </w:tc>
      </w:tr>
      <w:tr w:rsidR="006B0FB9" w:rsidRPr="007A78B4" w14:paraId="2E512551" w14:textId="77777777" w:rsidTr="00F36EAA">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1301" w:type="dxa"/>
          </w:tcPr>
          <w:p w14:paraId="25C94060" w14:textId="77777777" w:rsidR="006B0FB9" w:rsidRPr="007A78B4" w:rsidRDefault="006B0FB9" w:rsidP="00F36EAA">
            <w:pPr>
              <w:autoSpaceDE w:val="0"/>
              <w:autoSpaceDN w:val="0"/>
              <w:adjustRightInd w:val="0"/>
              <w:rPr>
                <w:rFonts w:ascii="Calibri" w:hAnsi="Calibri" w:cs="Calibri"/>
                <w:b w:val="0"/>
                <w:bCs w:val="0"/>
                <w:i/>
                <w:iCs/>
                <w:color w:val="000000"/>
                <w:lang w:bidi="si-LK"/>
              </w:rPr>
            </w:pPr>
            <w:r w:rsidRPr="007A78B4">
              <w:rPr>
                <w:rFonts w:ascii="Calibri" w:hAnsi="Calibri" w:cs="Calibri"/>
                <w:b w:val="0"/>
                <w:bCs w:val="0"/>
                <w:i/>
                <w:iCs/>
                <w:color w:val="000000"/>
                <w:lang w:bidi="si-LK"/>
              </w:rPr>
              <w:t>Multi-Pie</w:t>
            </w:r>
          </w:p>
        </w:tc>
        <w:tc>
          <w:tcPr>
            <w:tcW w:w="1109" w:type="dxa"/>
          </w:tcPr>
          <w:p w14:paraId="34B76C9B"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102</w:t>
            </w:r>
          </w:p>
        </w:tc>
        <w:tc>
          <w:tcPr>
            <w:tcW w:w="1159" w:type="dxa"/>
          </w:tcPr>
          <w:p w14:paraId="7BCE45F4"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235</w:t>
            </w:r>
          </w:p>
        </w:tc>
        <w:tc>
          <w:tcPr>
            <w:tcW w:w="992" w:type="dxa"/>
          </w:tcPr>
          <w:p w14:paraId="335EA511" w14:textId="77777777" w:rsidR="006B0FB9" w:rsidRPr="007A78B4"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337</w:t>
            </w:r>
          </w:p>
        </w:tc>
        <w:tc>
          <w:tcPr>
            <w:tcW w:w="993" w:type="dxa"/>
          </w:tcPr>
          <w:p w14:paraId="50EF47BB"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19422</w:t>
            </w:r>
          </w:p>
        </w:tc>
        <w:tc>
          <w:tcPr>
            <w:tcW w:w="992" w:type="dxa"/>
          </w:tcPr>
          <w:p w14:paraId="069FA083"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44190</w:t>
            </w:r>
          </w:p>
        </w:tc>
        <w:tc>
          <w:tcPr>
            <w:tcW w:w="967" w:type="dxa"/>
          </w:tcPr>
          <w:p w14:paraId="34DD7152" w14:textId="77777777" w:rsidR="006B0FB9" w:rsidRDefault="006B0FB9" w:rsidP="00F36EAA">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bidi="si-LK"/>
              </w:rPr>
            </w:pPr>
            <w:r>
              <w:rPr>
                <w:rFonts w:ascii="Calibri" w:hAnsi="Calibri" w:cs="Calibri"/>
                <w:color w:val="000000"/>
                <w:lang w:bidi="si-LK"/>
              </w:rPr>
              <w:t>63612</w:t>
            </w:r>
          </w:p>
        </w:tc>
      </w:tr>
      <w:tr w:rsidR="006B0FB9" w:rsidRPr="007A78B4" w14:paraId="291C2C05" w14:textId="77777777" w:rsidTr="00F36EAA">
        <w:trPr>
          <w:cnfStyle w:val="010000000000" w:firstRow="0" w:lastRow="1"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1" w:type="dxa"/>
          </w:tcPr>
          <w:p w14:paraId="7A1155AF" w14:textId="77777777" w:rsidR="006B0FB9" w:rsidRPr="007A78B4" w:rsidRDefault="006B0FB9" w:rsidP="00F36EAA">
            <w:pPr>
              <w:autoSpaceDE w:val="0"/>
              <w:autoSpaceDN w:val="0"/>
              <w:adjustRightInd w:val="0"/>
              <w:rPr>
                <w:rFonts w:ascii="Calibri" w:hAnsi="Calibri" w:cs="Calibri"/>
                <w:color w:val="000000"/>
                <w:lang w:bidi="si-LK"/>
              </w:rPr>
            </w:pPr>
            <w:r>
              <w:rPr>
                <w:rFonts w:ascii="Calibri" w:hAnsi="Calibri" w:cs="Calibri"/>
                <w:b w:val="0"/>
                <w:bCs w:val="0"/>
                <w:color w:val="000000"/>
                <w:lang w:bidi="si-LK"/>
              </w:rPr>
              <w:t>Suma</w:t>
            </w:r>
          </w:p>
        </w:tc>
        <w:tc>
          <w:tcPr>
            <w:tcW w:w="1109" w:type="dxa"/>
          </w:tcPr>
          <w:p w14:paraId="061122CC" w14:textId="77777777" w:rsidR="006B0FB9" w:rsidRPr="007A78B4" w:rsidRDefault="006B0FB9" w:rsidP="00F36EAA">
            <w:pPr>
              <w:autoSpaceDE w:val="0"/>
              <w:autoSpaceDN w:val="0"/>
              <w:adjustRightInd w:val="0"/>
              <w:jc w:val="center"/>
              <w:cnfStyle w:val="010000000000" w:firstRow="0" w:lastRow="1"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5637</w:t>
            </w:r>
          </w:p>
        </w:tc>
        <w:tc>
          <w:tcPr>
            <w:tcW w:w="1159" w:type="dxa"/>
          </w:tcPr>
          <w:p w14:paraId="5A70A847" w14:textId="77777777" w:rsidR="006B0FB9" w:rsidRPr="007A78B4" w:rsidRDefault="006B0FB9" w:rsidP="00F36EAA">
            <w:pPr>
              <w:autoSpaceDE w:val="0"/>
              <w:autoSpaceDN w:val="0"/>
              <w:adjustRightInd w:val="0"/>
              <w:jc w:val="center"/>
              <w:cnfStyle w:val="010000000000" w:firstRow="0" w:lastRow="1"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8488</w:t>
            </w:r>
          </w:p>
        </w:tc>
        <w:tc>
          <w:tcPr>
            <w:tcW w:w="992" w:type="dxa"/>
          </w:tcPr>
          <w:p w14:paraId="2EF4802A" w14:textId="77777777" w:rsidR="006B0FB9" w:rsidRPr="007A78B4" w:rsidRDefault="006B0FB9" w:rsidP="00F36EAA">
            <w:pPr>
              <w:autoSpaceDE w:val="0"/>
              <w:autoSpaceDN w:val="0"/>
              <w:adjustRightInd w:val="0"/>
              <w:jc w:val="center"/>
              <w:cnfStyle w:val="010000000000" w:firstRow="0" w:lastRow="1" w:firstColumn="0" w:lastColumn="0" w:oddVBand="0" w:evenVBand="0" w:oddHBand="0" w:evenHBand="0" w:firstRowFirstColumn="0" w:firstRowLastColumn="0" w:lastRowFirstColumn="0" w:lastRowLastColumn="0"/>
              <w:rPr>
                <w:rFonts w:ascii="Calibri" w:hAnsi="Calibri" w:cs="Calibri"/>
                <w:color w:val="000000"/>
                <w:lang w:bidi="si-LK"/>
              </w:rPr>
            </w:pPr>
            <w:r w:rsidRPr="007A78B4">
              <w:rPr>
                <w:rFonts w:ascii="Calibri" w:hAnsi="Calibri" w:cs="Calibri"/>
                <w:color w:val="000000"/>
                <w:lang w:bidi="si-LK"/>
              </w:rPr>
              <w:t>14125</w:t>
            </w:r>
          </w:p>
        </w:tc>
        <w:tc>
          <w:tcPr>
            <w:tcW w:w="993" w:type="dxa"/>
          </w:tcPr>
          <w:p w14:paraId="74E592F6" w14:textId="77777777" w:rsidR="006B0FB9" w:rsidRPr="001E4CA5" w:rsidRDefault="006B0FB9" w:rsidP="00F36EAA">
            <w:pPr>
              <w:autoSpaceDE w:val="0"/>
              <w:autoSpaceDN w:val="0"/>
              <w:adjustRightInd w:val="0"/>
              <w:jc w:val="right"/>
              <w:cnfStyle w:val="010000000000" w:firstRow="0" w:lastRow="1" w:firstColumn="0" w:lastColumn="0" w:oddVBand="0" w:evenVBand="0" w:oddHBand="0" w:evenHBand="0" w:firstRowFirstColumn="0" w:firstRowLastColumn="0" w:lastRowFirstColumn="0" w:lastRowLastColumn="0"/>
              <w:rPr>
                <w:rFonts w:ascii="Calibri" w:hAnsi="Calibri" w:cs="Calibri"/>
                <w:color w:val="000000"/>
                <w:lang w:bidi="si-LK"/>
              </w:rPr>
            </w:pPr>
            <w:r w:rsidRPr="001E4CA5">
              <w:rPr>
                <w:rFonts w:ascii="Calibri" w:hAnsi="Calibri" w:cs="Calibri"/>
                <w:color w:val="000000"/>
                <w:lang w:bidi="si-LK"/>
              </w:rPr>
              <w:t>246815</w:t>
            </w:r>
          </w:p>
        </w:tc>
        <w:tc>
          <w:tcPr>
            <w:tcW w:w="992" w:type="dxa"/>
          </w:tcPr>
          <w:p w14:paraId="2643E10D" w14:textId="77777777" w:rsidR="006B0FB9" w:rsidRPr="001E4CA5" w:rsidRDefault="006B0FB9" w:rsidP="00F36EAA">
            <w:pPr>
              <w:autoSpaceDE w:val="0"/>
              <w:autoSpaceDN w:val="0"/>
              <w:adjustRightInd w:val="0"/>
              <w:jc w:val="right"/>
              <w:cnfStyle w:val="010000000000" w:firstRow="0" w:lastRow="1" w:firstColumn="0" w:lastColumn="0" w:oddVBand="0" w:evenVBand="0" w:oddHBand="0" w:evenHBand="0" w:firstRowFirstColumn="0" w:firstRowLastColumn="0" w:lastRowFirstColumn="0" w:lastRowLastColumn="0"/>
              <w:rPr>
                <w:rFonts w:ascii="Calibri" w:hAnsi="Calibri" w:cs="Calibri"/>
                <w:color w:val="000000"/>
                <w:lang w:bidi="si-LK"/>
              </w:rPr>
            </w:pPr>
            <w:r w:rsidRPr="001E4CA5">
              <w:rPr>
                <w:rFonts w:ascii="Calibri" w:hAnsi="Calibri" w:cs="Calibri"/>
                <w:color w:val="000000"/>
                <w:lang w:bidi="si-LK"/>
              </w:rPr>
              <w:t>320061</w:t>
            </w:r>
          </w:p>
        </w:tc>
        <w:tc>
          <w:tcPr>
            <w:tcW w:w="967" w:type="dxa"/>
          </w:tcPr>
          <w:p w14:paraId="151D88F7" w14:textId="77777777" w:rsidR="006B0FB9" w:rsidRPr="001E4CA5" w:rsidRDefault="006B0FB9" w:rsidP="00F36EAA">
            <w:pPr>
              <w:keepNext/>
              <w:autoSpaceDE w:val="0"/>
              <w:autoSpaceDN w:val="0"/>
              <w:adjustRightInd w:val="0"/>
              <w:jc w:val="right"/>
              <w:cnfStyle w:val="010000000000" w:firstRow="0" w:lastRow="1" w:firstColumn="0" w:lastColumn="0" w:oddVBand="0" w:evenVBand="0" w:oddHBand="0" w:evenHBand="0" w:firstRowFirstColumn="0" w:firstRowLastColumn="0" w:lastRowFirstColumn="0" w:lastRowLastColumn="0"/>
              <w:rPr>
                <w:rFonts w:ascii="Calibri" w:hAnsi="Calibri" w:cs="Calibri"/>
                <w:color w:val="000000"/>
                <w:lang w:bidi="si-LK"/>
              </w:rPr>
            </w:pPr>
            <w:r w:rsidRPr="001E4CA5">
              <w:rPr>
                <w:rFonts w:ascii="Calibri" w:hAnsi="Calibri" w:cs="Calibri"/>
                <w:color w:val="000000"/>
                <w:lang w:bidi="si-LK"/>
              </w:rPr>
              <w:t>566876</w:t>
            </w:r>
          </w:p>
        </w:tc>
      </w:tr>
    </w:tbl>
    <w:p w14:paraId="38D18FD0" w14:textId="69DA22B2" w:rsidR="006B0FB9" w:rsidRPr="00DF3579" w:rsidRDefault="006B0FB9" w:rsidP="006B0FB9">
      <w:pPr>
        <w:pStyle w:val="Caption"/>
        <w:jc w:val="center"/>
        <w:rPr>
          <w:lang w:bidi="si-LK"/>
        </w:rPr>
      </w:pPr>
      <w:bookmarkStart w:id="74" w:name="_Toc450070371"/>
      <w:r>
        <w:t xml:space="preserve">Tabuľka </w:t>
      </w:r>
      <w:r w:rsidR="00E05113">
        <w:fldChar w:fldCharType="begin"/>
      </w:r>
      <w:r w:rsidR="00E05113">
        <w:instrText xml:space="preserve"> SEQ Tabuľka \* ARABIC </w:instrText>
      </w:r>
      <w:r w:rsidR="00E05113">
        <w:fldChar w:fldCharType="separate"/>
      </w:r>
      <w:r w:rsidR="001B74CA">
        <w:rPr>
          <w:noProof/>
        </w:rPr>
        <w:t>1</w:t>
      </w:r>
      <w:r w:rsidR="00E05113">
        <w:rPr>
          <w:noProof/>
        </w:rPr>
        <w:fldChar w:fldCharType="end"/>
      </w:r>
      <w:r w:rsidR="00BE73CB">
        <w:rPr>
          <w:noProof/>
        </w:rPr>
        <w:t xml:space="preserve"> </w:t>
      </w:r>
      <w:r w:rsidR="00BE73CB">
        <w:t xml:space="preserve">– </w:t>
      </w:r>
      <w:r>
        <w:t>počet obrázkov a subjektov s pohlavím</w:t>
      </w:r>
      <w:bookmarkEnd w:id="74"/>
    </w:p>
    <w:p w14:paraId="5A86E9CA" w14:textId="77777777" w:rsidR="006B0FB9" w:rsidRDefault="006B0FB9" w:rsidP="006B0FB9">
      <w:pPr>
        <w:pStyle w:val="Heading4"/>
      </w:pPr>
      <w:r w:rsidRPr="005624EA">
        <w:t>Regresor veku</w:t>
      </w:r>
    </w:p>
    <w:p w14:paraId="04C3D250" w14:textId="77777777" w:rsidR="006B0FB9" w:rsidRDefault="006B0FB9" w:rsidP="006B0FB9">
      <w:pPr>
        <w:pStyle w:val="Style1"/>
      </w:pPr>
      <w:r>
        <w:t>Databáz s údajmi o veku je podstatne menej ako s údajmi o  pohlaví a mnoho z nich nie je dostatočne kvalitných alebo vek neudávajú v presných hodnotách. Často sa objavujú dáta, ktoré uvádzajú vekové rozpätie, preto je potrebné z toho nejakým spôsobom vyrobiť presný vek. Väčšinou sme z tohto rozpätia urobili priemer. Ak napríklad informáciu k tvári obsahovala vek od 15-20, subjektu sme priradili vek 17 rokov. Priemer však nebol pravidlom a rozhodovali sme sa od prípadu k prípadu.</w:t>
      </w:r>
    </w:p>
    <w:p w14:paraId="6767F810" w14:textId="77777777" w:rsidR="006B0FB9" w:rsidRDefault="006B0FB9" w:rsidP="006B0FB9">
      <w:pPr>
        <w:pStyle w:val="Style1"/>
      </w:pPr>
      <w:r>
        <w:t>Druhý problém bolo malé zastúpenie starších vekových skupín. Keďže tréning regresnej siete potrebuje mať horné obmedzenie veku a z celkových takmer 5000 subjektov sme mali len málo takých, ktorí mali 60 a viac rokov, rozhodli sme maximum stanoviť na 60.</w:t>
      </w:r>
    </w:p>
    <w:p w14:paraId="1AA47613" w14:textId="77777777" w:rsidR="006B0FB9" w:rsidRDefault="006B0FB9" w:rsidP="006B0FB9">
      <w:pPr>
        <w:pStyle w:val="Style1"/>
      </w:pPr>
      <w:r>
        <w:t>V tejto sme použili sme nasledovné databázy</w:t>
      </w:r>
    </w:p>
    <w:p w14:paraId="32527ED6" w14:textId="77777777" w:rsidR="006B0FB9" w:rsidRDefault="006B0FB9" w:rsidP="006B0FB9">
      <w:pPr>
        <w:pStyle w:val="Style1"/>
        <w:numPr>
          <w:ilvl w:val="0"/>
          <w:numId w:val="12"/>
        </w:numPr>
      </w:pPr>
      <w:r>
        <w:lastRenderedPageBreak/>
        <w:t>Adience benchmark</w:t>
      </w:r>
      <w:r w:rsidRPr="0044452E">
        <w:rPr>
          <w:i/>
          <w:iCs/>
        </w:rPr>
        <w:t xml:space="preserve"> </w:t>
      </w:r>
      <w:sdt>
        <w:sdtPr>
          <w:rPr>
            <w:i/>
            <w:iCs/>
          </w:rPr>
          <w:id w:val="-1669781956"/>
          <w:citation/>
        </w:sdtPr>
        <w:sdtEndPr/>
        <w:sdtContent>
          <w:r>
            <w:rPr>
              <w:i/>
              <w:iCs/>
            </w:rPr>
            <w:fldChar w:fldCharType="begin"/>
          </w:r>
          <w:r>
            <w:rPr>
              <w:i/>
              <w:iCs/>
            </w:rPr>
            <w:instrText xml:space="preserve"> CITATION Era14 \l 1051 </w:instrText>
          </w:r>
          <w:r>
            <w:rPr>
              <w:i/>
              <w:iCs/>
            </w:rPr>
            <w:fldChar w:fldCharType="separate"/>
          </w:r>
          <w:r w:rsidR="00BA7820">
            <w:rPr>
              <w:noProof/>
            </w:rPr>
            <w:t>[11]</w:t>
          </w:r>
          <w:r>
            <w:rPr>
              <w:i/>
              <w:iCs/>
            </w:rPr>
            <w:fldChar w:fldCharType="end"/>
          </w:r>
        </w:sdtContent>
      </w:sdt>
      <w:r>
        <w:t xml:space="preserve"> – databáza zozbieraná zo sociálnych sietí. Vek tu nie je presne vyplnený a zároveň rozpätia nie sú uniformné. Je to najväčšia, ktorú sme v práci použili.</w:t>
      </w:r>
    </w:p>
    <w:p w14:paraId="21D8999B" w14:textId="77777777" w:rsidR="006B0FB9" w:rsidRPr="00614076" w:rsidRDefault="006B0FB9" w:rsidP="006B0FB9">
      <w:pPr>
        <w:pStyle w:val="Style1"/>
        <w:numPr>
          <w:ilvl w:val="0"/>
          <w:numId w:val="12"/>
        </w:numPr>
      </w:pPr>
      <w:r w:rsidRPr="00614076">
        <w:rPr>
          <w:lang w:bidi="si-LK"/>
        </w:rPr>
        <w:t xml:space="preserve">CAS-PEAL </w:t>
      </w:r>
      <w:sdt>
        <w:sdtPr>
          <w:rPr>
            <w:lang w:bidi="si-LK"/>
          </w:rPr>
          <w:id w:val="-1658528093"/>
          <w:citation/>
        </w:sdtPr>
        <w:sdtEndPr/>
        <w:sdtContent>
          <w:r w:rsidRPr="00614076">
            <w:rPr>
              <w:lang w:bidi="si-LK"/>
            </w:rPr>
            <w:fldChar w:fldCharType="begin"/>
          </w:r>
          <w:r w:rsidRPr="00614076">
            <w:rPr>
              <w:lang w:bidi="si-LK"/>
            </w:rPr>
            <w:instrText xml:space="preserve"> CITATION Wen15 \l 1051 </w:instrText>
          </w:r>
          <w:r w:rsidRPr="00614076">
            <w:rPr>
              <w:lang w:bidi="si-LK"/>
            </w:rPr>
            <w:fldChar w:fldCharType="separate"/>
          </w:r>
          <w:r w:rsidR="00BA7820" w:rsidRPr="00614076">
            <w:rPr>
              <w:noProof/>
              <w:lang w:bidi="si-LK"/>
            </w:rPr>
            <w:t>[18]</w:t>
          </w:r>
          <w:r w:rsidRPr="00614076">
            <w:rPr>
              <w:lang w:bidi="si-LK"/>
            </w:rPr>
            <w:fldChar w:fldCharType="end"/>
          </w:r>
        </w:sdtContent>
      </w:sdt>
      <w:r w:rsidRPr="00614076">
        <w:rPr>
          <w:lang w:bidi="si-LK"/>
        </w:rPr>
        <w:t xml:space="preserve"> – neobsahuje presný vek. Delená na tri skupiny : mladý , stredný, starý. Keďže sa väčšinou jedná o čínskych študentov a pracovníkov univerzity rozhodli sme sa im prideliť sme im : mladý </w:t>
      </w:r>
      <w:r w:rsidRPr="00614076">
        <w:rPr>
          <w:lang w:bidi="si-LK"/>
        </w:rPr>
        <w:sym w:font="Wingdings" w:char="F0E0"/>
      </w:r>
      <w:r w:rsidRPr="00614076">
        <w:rPr>
          <w:lang w:bidi="si-LK"/>
        </w:rPr>
        <w:t xml:space="preserve"> 20, stredný </w:t>
      </w:r>
      <w:r w:rsidRPr="00614076">
        <w:rPr>
          <w:lang w:bidi="si-LK"/>
        </w:rPr>
        <w:sym w:font="Wingdings" w:char="F0E0"/>
      </w:r>
      <w:r w:rsidRPr="00614076">
        <w:rPr>
          <w:lang w:bidi="si-LK"/>
        </w:rPr>
        <w:t xml:space="preserve"> 35, starý </w:t>
      </w:r>
      <w:r w:rsidRPr="00614076">
        <w:rPr>
          <w:lang w:bidi="si-LK"/>
        </w:rPr>
        <w:sym w:font="Wingdings" w:char="F0E0"/>
      </w:r>
      <w:r w:rsidRPr="00614076">
        <w:rPr>
          <w:lang w:bidi="si-LK"/>
        </w:rPr>
        <w:t xml:space="preserve"> 55</w:t>
      </w:r>
    </w:p>
    <w:p w14:paraId="0D899C30" w14:textId="77777777" w:rsidR="006B0FB9" w:rsidRPr="00614076" w:rsidRDefault="006B0FB9" w:rsidP="006B0FB9">
      <w:pPr>
        <w:pStyle w:val="Style1"/>
        <w:numPr>
          <w:ilvl w:val="0"/>
          <w:numId w:val="12"/>
        </w:numPr>
        <w:rPr>
          <w:lang w:bidi="si-LK"/>
        </w:rPr>
      </w:pPr>
      <w:r w:rsidRPr="00614076">
        <w:rPr>
          <w:lang w:bidi="si-LK"/>
        </w:rPr>
        <w:t xml:space="preserve">Morph </w:t>
      </w:r>
      <w:sdt>
        <w:sdtPr>
          <w:rPr>
            <w:lang w:bidi="si-LK"/>
          </w:rPr>
          <w:id w:val="1348683236"/>
          <w:citation/>
        </w:sdtPr>
        <w:sdtEndPr/>
        <w:sdtContent>
          <w:r w:rsidRPr="00614076">
            <w:rPr>
              <w:lang w:bidi="si-LK"/>
            </w:rPr>
            <w:fldChar w:fldCharType="begin"/>
          </w:r>
          <w:r w:rsidRPr="00614076">
            <w:rPr>
              <w:lang w:bidi="si-LK"/>
            </w:rPr>
            <w:instrText xml:space="preserve"> CITATION MOR15 \l 1051 </w:instrText>
          </w:r>
          <w:r w:rsidRPr="00614076">
            <w:rPr>
              <w:lang w:bidi="si-LK"/>
            </w:rPr>
            <w:fldChar w:fldCharType="separate"/>
          </w:r>
          <w:r w:rsidR="00BA7820" w:rsidRPr="00614076">
            <w:rPr>
              <w:noProof/>
              <w:lang w:bidi="si-LK"/>
            </w:rPr>
            <w:t>[20]</w:t>
          </w:r>
          <w:r w:rsidRPr="00614076">
            <w:rPr>
              <w:lang w:bidi="si-LK"/>
            </w:rPr>
            <w:fldChar w:fldCharType="end"/>
          </w:r>
        </w:sdtContent>
      </w:sdt>
      <w:r w:rsidRPr="00614076">
        <w:rPr>
          <w:lang w:bidi="si-LK"/>
        </w:rPr>
        <w:t xml:space="preserve"> – obsahuje presný vek</w:t>
      </w:r>
    </w:p>
    <w:p w14:paraId="73399ED9" w14:textId="77777777" w:rsidR="006B0FB9" w:rsidRPr="00614076" w:rsidRDefault="006B0FB9" w:rsidP="006B0FB9">
      <w:pPr>
        <w:pStyle w:val="Style1"/>
        <w:numPr>
          <w:ilvl w:val="0"/>
          <w:numId w:val="12"/>
        </w:numPr>
      </w:pPr>
      <w:r w:rsidRPr="00614076">
        <w:rPr>
          <w:lang w:bidi="si-LK"/>
        </w:rPr>
        <w:t xml:space="preserve">Multi-Pie </w:t>
      </w:r>
      <w:sdt>
        <w:sdtPr>
          <w:rPr>
            <w:lang w:bidi="si-LK"/>
          </w:rPr>
          <w:id w:val="-961498694"/>
          <w:citation/>
        </w:sdtPr>
        <w:sdtEndPr/>
        <w:sdtContent>
          <w:r w:rsidRPr="00614076">
            <w:rPr>
              <w:lang w:bidi="si-LK"/>
            </w:rPr>
            <w:fldChar w:fldCharType="begin"/>
          </w:r>
          <w:r w:rsidRPr="00614076">
            <w:rPr>
              <w:lang w:bidi="si-LK"/>
            </w:rPr>
            <w:instrText xml:space="preserve"> CITATION Gro08 \l 1051 </w:instrText>
          </w:r>
          <w:r w:rsidRPr="00614076">
            <w:rPr>
              <w:lang w:bidi="si-LK"/>
            </w:rPr>
            <w:fldChar w:fldCharType="separate"/>
          </w:r>
          <w:r w:rsidR="00BA7820" w:rsidRPr="00614076">
            <w:rPr>
              <w:noProof/>
              <w:lang w:bidi="si-LK"/>
            </w:rPr>
            <w:t>[21]</w:t>
          </w:r>
          <w:r w:rsidRPr="00614076">
            <w:rPr>
              <w:lang w:bidi="si-LK"/>
            </w:rPr>
            <w:fldChar w:fldCharType="end"/>
          </w:r>
        </w:sdtContent>
      </w:sdt>
      <w:r w:rsidRPr="00614076">
        <w:rPr>
          <w:lang w:bidi="si-LK"/>
        </w:rPr>
        <w:t xml:space="preserve"> – obsahuje dátum narodenia. Keďže databáza bola vyrobená v roku 2000 a presný vek sa dá ľahko dopočítať</w:t>
      </w:r>
    </w:p>
    <w:p w14:paraId="048FDAA1" w14:textId="77777777" w:rsidR="006B0FB9" w:rsidRDefault="006B0FB9" w:rsidP="006B0FB9">
      <w:pPr>
        <w:pStyle w:val="Style1"/>
        <w:numPr>
          <w:ilvl w:val="0"/>
          <w:numId w:val="12"/>
        </w:numPr>
      </w:pPr>
      <w:r>
        <w:t xml:space="preserve">FG-NET </w:t>
      </w:r>
      <w:sdt>
        <w:sdtPr>
          <w:id w:val="142630974"/>
          <w:citation/>
        </w:sdtPr>
        <w:sdtEndPr/>
        <w:sdtContent>
          <w:r>
            <w:fldChar w:fldCharType="begin"/>
          </w:r>
          <w:r>
            <w:instrText xml:space="preserve"> CITATION GPa15 \l 1051 </w:instrText>
          </w:r>
          <w:r>
            <w:fldChar w:fldCharType="separate"/>
          </w:r>
          <w:r w:rsidR="00BA7820">
            <w:rPr>
              <w:noProof/>
            </w:rPr>
            <w:t>[22]</w:t>
          </w:r>
          <w:r>
            <w:fldChar w:fldCharType="end"/>
          </w:r>
        </w:sdtContent>
      </w:sdt>
      <w:r>
        <w:t xml:space="preserve"> – obsahuje presný vek. Jedna z najcitovanejších v podobných prácach. Špeciálne vyrobená pre rozpoznávanie veku. Obsahuje, ale pomerne málo obrázkov.</w:t>
      </w:r>
    </w:p>
    <w:p w14:paraId="1DC30644" w14:textId="77777777" w:rsidR="006B0FB9" w:rsidRDefault="006B0FB9" w:rsidP="006B0FB9">
      <w:pPr>
        <w:pStyle w:val="Style1"/>
        <w:numPr>
          <w:ilvl w:val="0"/>
          <w:numId w:val="12"/>
        </w:numPr>
      </w:pPr>
      <w:r>
        <w:t xml:space="preserve">FERET </w:t>
      </w:r>
      <w:sdt>
        <w:sdtPr>
          <w:id w:val="-1837454674"/>
          <w:citation/>
        </w:sdtPr>
        <w:sdtEndPr/>
        <w:sdtContent>
          <w:r>
            <w:fldChar w:fldCharType="begin"/>
          </w:r>
          <w:r>
            <w:instrText xml:space="preserve"> CITATION NIS15 \l 1051 </w:instrText>
          </w:r>
          <w:r>
            <w:fldChar w:fldCharType="separate"/>
          </w:r>
          <w:r w:rsidR="00BA7820">
            <w:rPr>
              <w:noProof/>
            </w:rPr>
            <w:t>[23]</w:t>
          </w:r>
          <w:r>
            <w:fldChar w:fldCharType="end"/>
          </w:r>
        </w:sdtContent>
      </w:sdt>
      <w:r>
        <w:t xml:space="preserve"> – obsahuje presný vek, laboratórna databáza</w:t>
      </w:r>
    </w:p>
    <w:p w14:paraId="5DD425E2" w14:textId="2519C759" w:rsidR="006B0FB9" w:rsidRDefault="006B0FB9" w:rsidP="006B0FB9">
      <w:pPr>
        <w:pStyle w:val="Style1"/>
        <w:numPr>
          <w:ilvl w:val="0"/>
          <w:numId w:val="12"/>
        </w:numPr>
      </w:pPr>
      <w:r>
        <w:t xml:space="preserve">GROUPS – </w:t>
      </w:r>
      <w:r w:rsidR="00013420">
        <w:t>obsahuje približný vek, doplnili sme ju v neskorších fázach</w:t>
      </w:r>
    </w:p>
    <w:tbl>
      <w:tblPr>
        <w:tblStyle w:val="ListTable6Colorful-Accent11"/>
        <w:tblW w:w="4678" w:type="dxa"/>
        <w:jc w:val="center"/>
        <w:tblLook w:val="05E0" w:firstRow="1" w:lastRow="1" w:firstColumn="1" w:lastColumn="1" w:noHBand="0" w:noVBand="1"/>
      </w:tblPr>
      <w:tblGrid>
        <w:gridCol w:w="1380"/>
        <w:gridCol w:w="1597"/>
        <w:gridCol w:w="1701"/>
      </w:tblGrid>
      <w:tr w:rsidR="006B0FB9" w:rsidRPr="00E97D64" w14:paraId="09C4EA4D" w14:textId="77777777" w:rsidTr="00F36EA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80" w:type="dxa"/>
            <w:noWrap/>
            <w:hideMark/>
          </w:tcPr>
          <w:p w14:paraId="2EBE3E5F" w14:textId="77777777" w:rsidR="006B0FB9" w:rsidRPr="00E97D64" w:rsidRDefault="006B0FB9" w:rsidP="00F36EAA">
            <w:pPr>
              <w:rPr>
                <w:rFonts w:ascii="Calibri" w:eastAsia="Times New Roman" w:hAnsi="Calibri" w:cs="Times New Roman"/>
                <w:b w:val="0"/>
                <w:bCs w:val="0"/>
                <w:i/>
                <w:iCs/>
                <w:color w:val="000000"/>
                <w:lang w:bidi="si-LK"/>
              </w:rPr>
            </w:pPr>
            <w:r w:rsidRPr="00E97D64">
              <w:rPr>
                <w:rFonts w:ascii="Calibri" w:eastAsia="Times New Roman" w:hAnsi="Calibri" w:cs="Times New Roman"/>
                <w:b w:val="0"/>
                <w:bCs w:val="0"/>
                <w:i/>
                <w:iCs/>
                <w:color w:val="000000"/>
                <w:lang w:bidi="si-LK"/>
              </w:rPr>
              <w:t>Databáza</w:t>
            </w:r>
          </w:p>
        </w:tc>
        <w:tc>
          <w:tcPr>
            <w:tcW w:w="1597" w:type="dxa"/>
            <w:noWrap/>
            <w:hideMark/>
          </w:tcPr>
          <w:p w14:paraId="536B923C" w14:textId="77777777" w:rsidR="006B0FB9" w:rsidRPr="00E97D64" w:rsidRDefault="006B0FB9" w:rsidP="00F36EAA">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i/>
                <w:iCs/>
                <w:color w:val="000000"/>
                <w:lang w:bidi="si-LK"/>
              </w:rPr>
            </w:pPr>
            <w:r w:rsidRPr="00E97D64">
              <w:rPr>
                <w:rFonts w:ascii="Calibri" w:eastAsia="Times New Roman" w:hAnsi="Calibri" w:cs="Times New Roman"/>
                <w:b w:val="0"/>
                <w:bCs w:val="0"/>
                <w:i/>
                <w:iCs/>
                <w:color w:val="000000"/>
                <w:lang w:bidi="si-LK"/>
              </w:rPr>
              <w:t>Počet obrázkov</w:t>
            </w:r>
          </w:p>
        </w:tc>
        <w:tc>
          <w:tcPr>
            <w:cnfStyle w:val="000100000000" w:firstRow="0" w:lastRow="0" w:firstColumn="0" w:lastColumn="1" w:oddVBand="0" w:evenVBand="0" w:oddHBand="0" w:evenHBand="0" w:firstRowFirstColumn="0" w:firstRowLastColumn="0" w:lastRowFirstColumn="0" w:lastRowLastColumn="0"/>
            <w:tcW w:w="1701" w:type="dxa"/>
          </w:tcPr>
          <w:p w14:paraId="60D5EBD3" w14:textId="77777777" w:rsidR="006B0FB9" w:rsidRPr="00E97D64" w:rsidRDefault="006B0FB9" w:rsidP="00F36EAA">
            <w:pPr>
              <w:jc w:val="center"/>
              <w:rPr>
                <w:rFonts w:ascii="Calibri" w:eastAsia="Times New Roman" w:hAnsi="Calibri" w:cs="Times New Roman"/>
                <w:b w:val="0"/>
                <w:bCs w:val="0"/>
                <w:i/>
                <w:iCs/>
                <w:color w:val="000000"/>
                <w:lang w:bidi="si-LK"/>
              </w:rPr>
            </w:pPr>
            <w:r w:rsidRPr="00E97D64">
              <w:rPr>
                <w:rFonts w:ascii="Calibri" w:eastAsia="Times New Roman" w:hAnsi="Calibri" w:cs="Times New Roman"/>
                <w:b w:val="0"/>
                <w:bCs w:val="0"/>
                <w:i/>
                <w:iCs/>
                <w:color w:val="000000"/>
                <w:lang w:bidi="si-LK"/>
              </w:rPr>
              <w:t>Počet subjektov</w:t>
            </w:r>
          </w:p>
        </w:tc>
      </w:tr>
      <w:tr w:rsidR="006B0FB9" w:rsidRPr="00E97D64" w14:paraId="4B2F182F" w14:textId="77777777" w:rsidTr="00F36EA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80" w:type="dxa"/>
            <w:noWrap/>
            <w:hideMark/>
          </w:tcPr>
          <w:p w14:paraId="625D4DFC" w14:textId="77777777" w:rsidR="006B0FB9" w:rsidRPr="00E97D64" w:rsidRDefault="006B0FB9" w:rsidP="00F36EAA">
            <w:pPr>
              <w:rPr>
                <w:rFonts w:ascii="Calibri" w:eastAsia="Times New Roman" w:hAnsi="Calibri" w:cs="Times New Roman"/>
                <w:b w:val="0"/>
                <w:bCs w:val="0"/>
                <w:color w:val="000000"/>
                <w:lang w:bidi="si-LK"/>
              </w:rPr>
            </w:pPr>
            <w:r>
              <w:rPr>
                <w:rFonts w:ascii="Calibri" w:eastAsia="Times New Roman" w:hAnsi="Calibri" w:cs="Times New Roman"/>
                <w:b w:val="0"/>
                <w:bCs w:val="0"/>
                <w:color w:val="000000"/>
                <w:lang w:bidi="si-LK"/>
              </w:rPr>
              <w:t>Adience</w:t>
            </w:r>
          </w:p>
        </w:tc>
        <w:tc>
          <w:tcPr>
            <w:tcW w:w="1597" w:type="dxa"/>
            <w:noWrap/>
            <w:hideMark/>
          </w:tcPr>
          <w:p w14:paraId="3085975C" w14:textId="77777777" w:rsidR="006B0FB9" w:rsidRPr="00E97D64" w:rsidRDefault="006B0FB9" w:rsidP="00F36E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si-LK"/>
              </w:rPr>
            </w:pPr>
            <w:r w:rsidRPr="00E97D64">
              <w:rPr>
                <w:rFonts w:ascii="Calibri" w:eastAsia="Times New Roman" w:hAnsi="Calibri" w:cs="Times New Roman"/>
                <w:color w:val="000000"/>
                <w:lang w:bidi="si-LK"/>
              </w:rPr>
              <w:t>15163</w:t>
            </w:r>
          </w:p>
        </w:tc>
        <w:tc>
          <w:tcPr>
            <w:cnfStyle w:val="000100000000" w:firstRow="0" w:lastRow="0" w:firstColumn="0" w:lastColumn="1" w:oddVBand="0" w:evenVBand="0" w:oddHBand="0" w:evenHBand="0" w:firstRowFirstColumn="0" w:firstRowLastColumn="0" w:lastRowFirstColumn="0" w:lastRowLastColumn="0"/>
            <w:tcW w:w="1701" w:type="dxa"/>
          </w:tcPr>
          <w:p w14:paraId="100C83F5" w14:textId="77777777" w:rsidR="006B0FB9" w:rsidRPr="00E97D64" w:rsidRDefault="006B0FB9" w:rsidP="00F36EAA">
            <w:pPr>
              <w:autoSpaceDE w:val="0"/>
              <w:autoSpaceDN w:val="0"/>
              <w:adjustRightInd w:val="0"/>
              <w:jc w:val="center"/>
              <w:rPr>
                <w:rFonts w:ascii="Calibri" w:hAnsi="Calibri" w:cs="Calibri"/>
                <w:b w:val="0"/>
                <w:bCs w:val="0"/>
                <w:color w:val="000000"/>
                <w:lang w:bidi="si-LK"/>
              </w:rPr>
            </w:pPr>
            <w:r w:rsidRPr="00E97D64">
              <w:rPr>
                <w:rFonts w:ascii="Calibri" w:hAnsi="Calibri" w:cs="Calibri"/>
                <w:b w:val="0"/>
                <w:bCs w:val="0"/>
                <w:color w:val="000000"/>
                <w:lang w:bidi="si-LK"/>
              </w:rPr>
              <w:t>2051</w:t>
            </w:r>
          </w:p>
        </w:tc>
      </w:tr>
      <w:tr w:rsidR="006B0FB9" w:rsidRPr="00E97D64" w14:paraId="388BE9EC" w14:textId="77777777" w:rsidTr="00F36EAA">
        <w:trPr>
          <w:trHeight w:val="300"/>
          <w:jc w:val="center"/>
        </w:trPr>
        <w:tc>
          <w:tcPr>
            <w:cnfStyle w:val="001000000000" w:firstRow="0" w:lastRow="0" w:firstColumn="1" w:lastColumn="0" w:oddVBand="0" w:evenVBand="0" w:oddHBand="0" w:evenHBand="0" w:firstRowFirstColumn="0" w:firstRowLastColumn="0" w:lastRowFirstColumn="0" w:lastRowLastColumn="0"/>
            <w:tcW w:w="1380" w:type="dxa"/>
            <w:noWrap/>
            <w:hideMark/>
          </w:tcPr>
          <w:p w14:paraId="68BF962B" w14:textId="77777777" w:rsidR="006B0FB9" w:rsidRPr="00E97D64" w:rsidRDefault="006B0FB9" w:rsidP="00F36EAA">
            <w:pPr>
              <w:rPr>
                <w:rFonts w:ascii="Calibri" w:eastAsia="Times New Roman" w:hAnsi="Calibri" w:cs="Times New Roman"/>
                <w:b w:val="0"/>
                <w:bCs w:val="0"/>
                <w:color w:val="000000"/>
                <w:lang w:bidi="si-LK"/>
              </w:rPr>
            </w:pPr>
            <w:r w:rsidRPr="00E97D64">
              <w:rPr>
                <w:rFonts w:ascii="Calibri" w:eastAsia="Times New Roman" w:hAnsi="Calibri" w:cs="Times New Roman"/>
                <w:b w:val="0"/>
                <w:bCs w:val="0"/>
                <w:color w:val="000000"/>
                <w:lang w:bidi="si-LK"/>
              </w:rPr>
              <w:t>CAS-PEAL-R1</w:t>
            </w:r>
          </w:p>
        </w:tc>
        <w:tc>
          <w:tcPr>
            <w:tcW w:w="1597" w:type="dxa"/>
            <w:noWrap/>
            <w:hideMark/>
          </w:tcPr>
          <w:p w14:paraId="18F0DA52" w14:textId="77777777" w:rsidR="006B0FB9" w:rsidRPr="00E97D64" w:rsidRDefault="006B0FB9" w:rsidP="00F36E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si-LK"/>
              </w:rPr>
            </w:pPr>
            <w:r w:rsidRPr="00E97D64">
              <w:rPr>
                <w:rFonts w:ascii="Calibri" w:eastAsia="Times New Roman" w:hAnsi="Calibri" w:cs="Times New Roman"/>
                <w:color w:val="000000"/>
                <w:lang w:bidi="si-LK"/>
              </w:rPr>
              <w:t>21172</w:t>
            </w:r>
          </w:p>
        </w:tc>
        <w:tc>
          <w:tcPr>
            <w:cnfStyle w:val="000100000000" w:firstRow="0" w:lastRow="0" w:firstColumn="0" w:lastColumn="1" w:oddVBand="0" w:evenVBand="0" w:oddHBand="0" w:evenHBand="0" w:firstRowFirstColumn="0" w:firstRowLastColumn="0" w:lastRowFirstColumn="0" w:lastRowLastColumn="0"/>
            <w:tcW w:w="1701" w:type="dxa"/>
          </w:tcPr>
          <w:p w14:paraId="6AF44870" w14:textId="77777777" w:rsidR="006B0FB9" w:rsidRPr="00E97D64" w:rsidRDefault="006B0FB9" w:rsidP="00F36EAA">
            <w:pPr>
              <w:autoSpaceDE w:val="0"/>
              <w:autoSpaceDN w:val="0"/>
              <w:adjustRightInd w:val="0"/>
              <w:jc w:val="center"/>
              <w:rPr>
                <w:rFonts w:ascii="Calibri" w:hAnsi="Calibri" w:cs="Calibri"/>
                <w:b w:val="0"/>
                <w:bCs w:val="0"/>
                <w:color w:val="000000"/>
                <w:lang w:bidi="si-LK"/>
              </w:rPr>
            </w:pPr>
            <w:r w:rsidRPr="00E97D64">
              <w:rPr>
                <w:rFonts w:ascii="Calibri" w:hAnsi="Calibri" w:cs="Calibri"/>
                <w:b w:val="0"/>
                <w:bCs w:val="0"/>
                <w:color w:val="000000"/>
                <w:lang w:bidi="si-LK"/>
              </w:rPr>
              <w:t>1039</w:t>
            </w:r>
          </w:p>
        </w:tc>
      </w:tr>
      <w:tr w:rsidR="006B0FB9" w:rsidRPr="00E97D64" w14:paraId="252A17EE" w14:textId="77777777" w:rsidTr="00F36EA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80" w:type="dxa"/>
            <w:noWrap/>
            <w:hideMark/>
          </w:tcPr>
          <w:p w14:paraId="6A99D8AD" w14:textId="77777777" w:rsidR="006B0FB9" w:rsidRPr="00E97D64" w:rsidRDefault="006B0FB9" w:rsidP="00F36EAA">
            <w:pPr>
              <w:rPr>
                <w:rFonts w:ascii="Calibri" w:eastAsia="Times New Roman" w:hAnsi="Calibri" w:cs="Times New Roman"/>
                <w:b w:val="0"/>
                <w:bCs w:val="0"/>
                <w:color w:val="000000"/>
                <w:lang w:bidi="si-LK"/>
              </w:rPr>
            </w:pPr>
            <w:r w:rsidRPr="00E97D64">
              <w:rPr>
                <w:rFonts w:ascii="Calibri" w:eastAsia="Times New Roman" w:hAnsi="Calibri" w:cs="Times New Roman"/>
                <w:b w:val="0"/>
                <w:bCs w:val="0"/>
                <w:color w:val="000000"/>
                <w:lang w:bidi="si-LK"/>
              </w:rPr>
              <w:t>ColorFeret</w:t>
            </w:r>
          </w:p>
        </w:tc>
        <w:tc>
          <w:tcPr>
            <w:tcW w:w="1597" w:type="dxa"/>
            <w:noWrap/>
            <w:hideMark/>
          </w:tcPr>
          <w:p w14:paraId="2B1A4BCD" w14:textId="77777777" w:rsidR="006B0FB9" w:rsidRPr="00E97D64" w:rsidRDefault="006B0FB9" w:rsidP="00F36E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si-LK"/>
              </w:rPr>
            </w:pPr>
            <w:r w:rsidRPr="00E97D64">
              <w:rPr>
                <w:rFonts w:ascii="Calibri" w:eastAsia="Times New Roman" w:hAnsi="Calibri" w:cs="Times New Roman"/>
                <w:color w:val="000000"/>
                <w:lang w:bidi="si-LK"/>
              </w:rPr>
              <w:t>5114</w:t>
            </w:r>
          </w:p>
        </w:tc>
        <w:tc>
          <w:tcPr>
            <w:cnfStyle w:val="000100000000" w:firstRow="0" w:lastRow="0" w:firstColumn="0" w:lastColumn="1" w:oddVBand="0" w:evenVBand="0" w:oddHBand="0" w:evenHBand="0" w:firstRowFirstColumn="0" w:firstRowLastColumn="0" w:lastRowFirstColumn="0" w:lastRowLastColumn="0"/>
            <w:tcW w:w="1701" w:type="dxa"/>
          </w:tcPr>
          <w:p w14:paraId="2ADAC0FB" w14:textId="77777777" w:rsidR="006B0FB9" w:rsidRPr="00E97D64" w:rsidRDefault="006B0FB9" w:rsidP="00F36EAA">
            <w:pPr>
              <w:autoSpaceDE w:val="0"/>
              <w:autoSpaceDN w:val="0"/>
              <w:adjustRightInd w:val="0"/>
              <w:jc w:val="center"/>
              <w:rPr>
                <w:rFonts w:ascii="Calibri" w:hAnsi="Calibri" w:cs="Calibri"/>
                <w:b w:val="0"/>
                <w:bCs w:val="0"/>
                <w:color w:val="000000"/>
                <w:lang w:bidi="si-LK"/>
              </w:rPr>
            </w:pPr>
            <w:r w:rsidRPr="00E97D64">
              <w:rPr>
                <w:rFonts w:ascii="Calibri" w:hAnsi="Calibri" w:cs="Calibri"/>
                <w:b w:val="0"/>
                <w:bCs w:val="0"/>
                <w:color w:val="000000"/>
                <w:lang w:bidi="si-LK"/>
              </w:rPr>
              <w:t>990</w:t>
            </w:r>
          </w:p>
        </w:tc>
      </w:tr>
      <w:tr w:rsidR="006B0FB9" w:rsidRPr="00E97D64" w14:paraId="28F18277" w14:textId="77777777" w:rsidTr="00F36EAA">
        <w:trPr>
          <w:trHeight w:val="300"/>
          <w:jc w:val="center"/>
        </w:trPr>
        <w:tc>
          <w:tcPr>
            <w:cnfStyle w:val="001000000000" w:firstRow="0" w:lastRow="0" w:firstColumn="1" w:lastColumn="0" w:oddVBand="0" w:evenVBand="0" w:oddHBand="0" w:evenHBand="0" w:firstRowFirstColumn="0" w:firstRowLastColumn="0" w:lastRowFirstColumn="0" w:lastRowLastColumn="0"/>
            <w:tcW w:w="1380" w:type="dxa"/>
            <w:noWrap/>
            <w:hideMark/>
          </w:tcPr>
          <w:p w14:paraId="5AE4C885" w14:textId="77777777" w:rsidR="006B0FB9" w:rsidRPr="00E97D64" w:rsidRDefault="006B0FB9" w:rsidP="00F36EAA">
            <w:pPr>
              <w:rPr>
                <w:rFonts w:ascii="Calibri" w:eastAsia="Times New Roman" w:hAnsi="Calibri" w:cs="Times New Roman"/>
                <w:b w:val="0"/>
                <w:bCs w:val="0"/>
                <w:color w:val="000000"/>
                <w:lang w:bidi="si-LK"/>
              </w:rPr>
            </w:pPr>
            <w:r w:rsidRPr="00E97D64">
              <w:rPr>
                <w:rFonts w:ascii="Calibri" w:eastAsia="Times New Roman" w:hAnsi="Calibri" w:cs="Times New Roman"/>
                <w:b w:val="0"/>
                <w:bCs w:val="0"/>
                <w:color w:val="000000"/>
                <w:lang w:bidi="si-LK"/>
              </w:rPr>
              <w:t>fg-net</w:t>
            </w:r>
          </w:p>
        </w:tc>
        <w:tc>
          <w:tcPr>
            <w:tcW w:w="1597" w:type="dxa"/>
            <w:noWrap/>
            <w:hideMark/>
          </w:tcPr>
          <w:p w14:paraId="15ED85F6" w14:textId="77777777" w:rsidR="006B0FB9" w:rsidRPr="00E97D64" w:rsidRDefault="006B0FB9" w:rsidP="00F36E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si-LK"/>
              </w:rPr>
            </w:pPr>
            <w:r w:rsidRPr="00E97D64">
              <w:rPr>
                <w:rFonts w:ascii="Calibri" w:eastAsia="Times New Roman" w:hAnsi="Calibri" w:cs="Times New Roman"/>
                <w:color w:val="000000"/>
                <w:lang w:bidi="si-LK"/>
              </w:rPr>
              <w:t>979</w:t>
            </w:r>
          </w:p>
        </w:tc>
        <w:tc>
          <w:tcPr>
            <w:cnfStyle w:val="000100000000" w:firstRow="0" w:lastRow="0" w:firstColumn="0" w:lastColumn="1" w:oddVBand="0" w:evenVBand="0" w:oddHBand="0" w:evenHBand="0" w:firstRowFirstColumn="0" w:firstRowLastColumn="0" w:lastRowFirstColumn="0" w:lastRowLastColumn="0"/>
            <w:tcW w:w="1701" w:type="dxa"/>
          </w:tcPr>
          <w:p w14:paraId="5438FA91" w14:textId="77777777" w:rsidR="006B0FB9" w:rsidRPr="00E97D64" w:rsidRDefault="006B0FB9" w:rsidP="00F36EAA">
            <w:pPr>
              <w:autoSpaceDE w:val="0"/>
              <w:autoSpaceDN w:val="0"/>
              <w:adjustRightInd w:val="0"/>
              <w:jc w:val="center"/>
              <w:rPr>
                <w:rFonts w:ascii="Calibri" w:hAnsi="Calibri" w:cs="Calibri"/>
                <w:b w:val="0"/>
                <w:bCs w:val="0"/>
                <w:color w:val="000000"/>
                <w:lang w:bidi="si-LK"/>
              </w:rPr>
            </w:pPr>
            <w:r w:rsidRPr="00E97D64">
              <w:rPr>
                <w:rFonts w:ascii="Calibri" w:hAnsi="Calibri" w:cs="Calibri"/>
                <w:b w:val="0"/>
                <w:bCs w:val="0"/>
                <w:color w:val="000000"/>
                <w:lang w:bidi="si-LK"/>
              </w:rPr>
              <w:t>82</w:t>
            </w:r>
          </w:p>
        </w:tc>
      </w:tr>
      <w:tr w:rsidR="006B0FB9" w:rsidRPr="00E97D64" w14:paraId="4881E92C" w14:textId="77777777" w:rsidTr="00F36EA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80" w:type="dxa"/>
            <w:noWrap/>
            <w:hideMark/>
          </w:tcPr>
          <w:p w14:paraId="5426D763" w14:textId="77777777" w:rsidR="006B0FB9" w:rsidRPr="00E97D64" w:rsidRDefault="006B0FB9" w:rsidP="00F36EAA">
            <w:pPr>
              <w:rPr>
                <w:rFonts w:ascii="Calibri" w:eastAsia="Times New Roman" w:hAnsi="Calibri" w:cs="Times New Roman"/>
                <w:b w:val="0"/>
                <w:bCs w:val="0"/>
                <w:color w:val="000000"/>
                <w:lang w:bidi="si-LK"/>
              </w:rPr>
            </w:pPr>
            <w:r w:rsidRPr="00E97D64">
              <w:rPr>
                <w:rFonts w:ascii="Calibri" w:eastAsia="Times New Roman" w:hAnsi="Calibri" w:cs="Times New Roman"/>
                <w:b w:val="0"/>
                <w:bCs w:val="0"/>
                <w:color w:val="000000"/>
                <w:lang w:bidi="si-LK"/>
              </w:rPr>
              <w:t>morph</w:t>
            </w:r>
          </w:p>
        </w:tc>
        <w:tc>
          <w:tcPr>
            <w:tcW w:w="1597" w:type="dxa"/>
            <w:noWrap/>
            <w:hideMark/>
          </w:tcPr>
          <w:p w14:paraId="7121C7BB" w14:textId="77777777" w:rsidR="006B0FB9" w:rsidRPr="00E97D64" w:rsidRDefault="006B0FB9" w:rsidP="00F36EA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bidi="si-LK"/>
              </w:rPr>
            </w:pPr>
            <w:r w:rsidRPr="00E97D64">
              <w:rPr>
                <w:rFonts w:ascii="Calibri" w:eastAsia="Times New Roman" w:hAnsi="Calibri" w:cs="Times New Roman"/>
                <w:color w:val="000000"/>
                <w:lang w:bidi="si-LK"/>
              </w:rPr>
              <w:t>1223</w:t>
            </w:r>
          </w:p>
        </w:tc>
        <w:tc>
          <w:tcPr>
            <w:cnfStyle w:val="000100000000" w:firstRow="0" w:lastRow="0" w:firstColumn="0" w:lastColumn="1" w:oddVBand="0" w:evenVBand="0" w:oddHBand="0" w:evenHBand="0" w:firstRowFirstColumn="0" w:firstRowLastColumn="0" w:lastRowFirstColumn="0" w:lastRowLastColumn="0"/>
            <w:tcW w:w="1701" w:type="dxa"/>
          </w:tcPr>
          <w:p w14:paraId="37F837D0" w14:textId="77777777" w:rsidR="006B0FB9" w:rsidRPr="00E97D64" w:rsidRDefault="006B0FB9" w:rsidP="00F36EAA">
            <w:pPr>
              <w:autoSpaceDE w:val="0"/>
              <w:autoSpaceDN w:val="0"/>
              <w:adjustRightInd w:val="0"/>
              <w:jc w:val="center"/>
              <w:rPr>
                <w:rFonts w:ascii="Calibri" w:hAnsi="Calibri" w:cs="Calibri"/>
                <w:b w:val="0"/>
                <w:bCs w:val="0"/>
                <w:color w:val="000000"/>
                <w:lang w:bidi="si-LK"/>
              </w:rPr>
            </w:pPr>
            <w:r w:rsidRPr="00E97D64">
              <w:rPr>
                <w:rFonts w:ascii="Calibri" w:hAnsi="Calibri" w:cs="Calibri"/>
                <w:b w:val="0"/>
                <w:bCs w:val="0"/>
                <w:color w:val="000000"/>
                <w:lang w:bidi="si-LK"/>
              </w:rPr>
              <w:t>927</w:t>
            </w:r>
          </w:p>
        </w:tc>
      </w:tr>
      <w:tr w:rsidR="006B0FB9" w:rsidRPr="00E97D64" w14:paraId="023B4767" w14:textId="77777777" w:rsidTr="00F36EAA">
        <w:trPr>
          <w:trHeight w:val="300"/>
          <w:jc w:val="center"/>
        </w:trPr>
        <w:tc>
          <w:tcPr>
            <w:cnfStyle w:val="001000000000" w:firstRow="0" w:lastRow="0" w:firstColumn="1" w:lastColumn="0" w:oddVBand="0" w:evenVBand="0" w:oddHBand="0" w:evenHBand="0" w:firstRowFirstColumn="0" w:firstRowLastColumn="0" w:lastRowFirstColumn="0" w:lastRowLastColumn="0"/>
            <w:tcW w:w="1380" w:type="dxa"/>
            <w:noWrap/>
            <w:hideMark/>
          </w:tcPr>
          <w:p w14:paraId="3ADB292E" w14:textId="77777777" w:rsidR="006B0FB9" w:rsidRPr="00E97D64" w:rsidRDefault="006B0FB9" w:rsidP="00F36EAA">
            <w:pPr>
              <w:rPr>
                <w:rFonts w:ascii="Calibri" w:eastAsia="Times New Roman" w:hAnsi="Calibri" w:cs="Times New Roman"/>
                <w:b w:val="0"/>
                <w:bCs w:val="0"/>
                <w:color w:val="000000"/>
                <w:lang w:bidi="si-LK"/>
              </w:rPr>
            </w:pPr>
            <w:r w:rsidRPr="00E97D64">
              <w:rPr>
                <w:rFonts w:ascii="Calibri" w:eastAsia="Times New Roman" w:hAnsi="Calibri" w:cs="Times New Roman"/>
                <w:b w:val="0"/>
                <w:bCs w:val="0"/>
                <w:color w:val="000000"/>
                <w:lang w:bidi="si-LK"/>
              </w:rPr>
              <w:t>Multi-Pie</w:t>
            </w:r>
          </w:p>
        </w:tc>
        <w:tc>
          <w:tcPr>
            <w:tcW w:w="1597" w:type="dxa"/>
            <w:noWrap/>
            <w:hideMark/>
          </w:tcPr>
          <w:p w14:paraId="04C7AEA5" w14:textId="77777777" w:rsidR="006B0FB9" w:rsidRPr="00E97D64" w:rsidRDefault="006B0FB9" w:rsidP="00F36EA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bidi="si-LK"/>
              </w:rPr>
            </w:pPr>
            <w:r w:rsidRPr="00E97D64">
              <w:rPr>
                <w:rFonts w:ascii="Calibri" w:eastAsia="Times New Roman" w:hAnsi="Calibri" w:cs="Times New Roman"/>
                <w:color w:val="000000"/>
                <w:lang w:bidi="si-LK"/>
              </w:rPr>
              <w:t>88700</w:t>
            </w:r>
          </w:p>
        </w:tc>
        <w:tc>
          <w:tcPr>
            <w:cnfStyle w:val="000100000000" w:firstRow="0" w:lastRow="0" w:firstColumn="0" w:lastColumn="1" w:oddVBand="0" w:evenVBand="0" w:oddHBand="0" w:evenHBand="0" w:firstRowFirstColumn="0" w:firstRowLastColumn="0" w:lastRowFirstColumn="0" w:lastRowLastColumn="0"/>
            <w:tcW w:w="1701" w:type="dxa"/>
          </w:tcPr>
          <w:p w14:paraId="7B8396C0" w14:textId="77777777" w:rsidR="006B0FB9" w:rsidRPr="00E97D64" w:rsidRDefault="006B0FB9" w:rsidP="00F36EAA">
            <w:pPr>
              <w:autoSpaceDE w:val="0"/>
              <w:autoSpaceDN w:val="0"/>
              <w:adjustRightInd w:val="0"/>
              <w:jc w:val="center"/>
              <w:rPr>
                <w:rFonts w:ascii="Calibri" w:hAnsi="Calibri" w:cs="Calibri"/>
                <w:b w:val="0"/>
                <w:bCs w:val="0"/>
                <w:color w:val="000000"/>
                <w:lang w:bidi="si-LK"/>
              </w:rPr>
            </w:pPr>
            <w:r w:rsidRPr="00E97D64">
              <w:rPr>
                <w:rFonts w:ascii="Calibri" w:hAnsi="Calibri" w:cs="Calibri"/>
                <w:b w:val="0"/>
                <w:bCs w:val="0"/>
                <w:color w:val="000000"/>
                <w:lang w:bidi="si-LK"/>
              </w:rPr>
              <w:t>337</w:t>
            </w:r>
          </w:p>
        </w:tc>
      </w:tr>
      <w:tr w:rsidR="006B0FB9" w:rsidRPr="00E97D64" w14:paraId="5B337060" w14:textId="77777777" w:rsidTr="00F36EAA">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80" w:type="dxa"/>
            <w:noWrap/>
            <w:hideMark/>
          </w:tcPr>
          <w:p w14:paraId="372EF370" w14:textId="77777777" w:rsidR="006B0FB9" w:rsidRPr="00E97D64" w:rsidRDefault="006B0FB9" w:rsidP="00F36EAA">
            <w:pPr>
              <w:rPr>
                <w:rFonts w:ascii="Calibri" w:eastAsia="Times New Roman" w:hAnsi="Calibri" w:cs="Times New Roman"/>
                <w:color w:val="000000"/>
                <w:lang w:bidi="si-LK"/>
              </w:rPr>
            </w:pPr>
            <w:r>
              <w:rPr>
                <w:rFonts w:ascii="Calibri" w:eastAsia="Times New Roman" w:hAnsi="Calibri" w:cs="Times New Roman"/>
                <w:color w:val="000000"/>
                <w:lang w:bidi="si-LK"/>
              </w:rPr>
              <w:t>Suma</w:t>
            </w:r>
          </w:p>
        </w:tc>
        <w:tc>
          <w:tcPr>
            <w:tcW w:w="1597" w:type="dxa"/>
            <w:noWrap/>
            <w:hideMark/>
          </w:tcPr>
          <w:p w14:paraId="1F3DF24C" w14:textId="77777777" w:rsidR="006B0FB9" w:rsidRPr="00E97D64" w:rsidRDefault="006B0FB9" w:rsidP="00F36EAA">
            <w:pPr>
              <w:jc w:val="center"/>
              <w:cnfStyle w:val="010000000000" w:firstRow="0" w:lastRow="1" w:firstColumn="0" w:lastColumn="0" w:oddVBand="0" w:evenVBand="0" w:oddHBand="0" w:evenHBand="0" w:firstRowFirstColumn="0" w:firstRowLastColumn="0" w:lastRowFirstColumn="0" w:lastRowLastColumn="0"/>
              <w:rPr>
                <w:rFonts w:ascii="Calibri" w:eastAsia="Times New Roman" w:hAnsi="Calibri" w:cs="Times New Roman"/>
                <w:color w:val="000000"/>
                <w:lang w:bidi="si-LK"/>
              </w:rPr>
            </w:pPr>
            <w:r w:rsidRPr="00E97D64">
              <w:rPr>
                <w:rFonts w:ascii="Calibri" w:eastAsia="Times New Roman" w:hAnsi="Calibri" w:cs="Times New Roman"/>
                <w:color w:val="000000"/>
                <w:lang w:bidi="si-LK"/>
              </w:rPr>
              <w:t>132351</w:t>
            </w:r>
          </w:p>
        </w:tc>
        <w:tc>
          <w:tcPr>
            <w:cnfStyle w:val="000100000000" w:firstRow="0" w:lastRow="0" w:firstColumn="0" w:lastColumn="1" w:oddVBand="0" w:evenVBand="0" w:oddHBand="0" w:evenHBand="0" w:firstRowFirstColumn="0" w:firstRowLastColumn="0" w:lastRowFirstColumn="0" w:lastRowLastColumn="0"/>
            <w:tcW w:w="1701" w:type="dxa"/>
          </w:tcPr>
          <w:p w14:paraId="26851997" w14:textId="77777777" w:rsidR="006B0FB9" w:rsidRPr="00E97D64" w:rsidRDefault="006B0FB9" w:rsidP="00F36EAA">
            <w:pPr>
              <w:keepNext/>
              <w:autoSpaceDE w:val="0"/>
              <w:autoSpaceDN w:val="0"/>
              <w:adjustRightInd w:val="0"/>
              <w:jc w:val="center"/>
              <w:rPr>
                <w:rFonts w:ascii="Calibri" w:hAnsi="Calibri" w:cs="Calibri"/>
                <w:color w:val="000000"/>
                <w:lang w:bidi="si-LK"/>
              </w:rPr>
            </w:pPr>
            <w:r w:rsidRPr="00E97D64">
              <w:rPr>
                <w:rFonts w:ascii="Calibri" w:hAnsi="Calibri" w:cs="Calibri"/>
                <w:color w:val="000000"/>
                <w:lang w:bidi="si-LK"/>
              </w:rPr>
              <w:t>5426</w:t>
            </w:r>
          </w:p>
        </w:tc>
      </w:tr>
    </w:tbl>
    <w:p w14:paraId="233BE356" w14:textId="6E309871" w:rsidR="006B0FB9" w:rsidRPr="00E51842" w:rsidRDefault="006B0FB9" w:rsidP="000F2DEF">
      <w:pPr>
        <w:pStyle w:val="Caption"/>
        <w:jc w:val="center"/>
      </w:pPr>
      <w:bookmarkStart w:id="75" w:name="_Toc450070372"/>
      <w:r>
        <w:t xml:space="preserve">Tabuľka </w:t>
      </w:r>
      <w:r w:rsidR="00E05113">
        <w:fldChar w:fldCharType="begin"/>
      </w:r>
      <w:r w:rsidR="00E05113">
        <w:instrText xml:space="preserve"> SEQ Tabuľka \* ARABIC </w:instrText>
      </w:r>
      <w:r w:rsidR="00E05113">
        <w:fldChar w:fldCharType="separate"/>
      </w:r>
      <w:r w:rsidR="001B74CA">
        <w:rPr>
          <w:noProof/>
        </w:rPr>
        <w:t>2</w:t>
      </w:r>
      <w:r w:rsidR="00E05113">
        <w:rPr>
          <w:noProof/>
        </w:rPr>
        <w:fldChar w:fldCharType="end"/>
      </w:r>
      <w:r w:rsidR="00BE73CB">
        <w:rPr>
          <w:noProof/>
        </w:rPr>
        <w:t xml:space="preserve"> </w:t>
      </w:r>
      <w:r w:rsidR="00BE73CB">
        <w:t xml:space="preserve">– </w:t>
      </w:r>
      <w:r>
        <w:t>rozdelenie obrázkov a subjektov s vekom</w:t>
      </w:r>
      <w:bookmarkEnd w:id="75"/>
    </w:p>
    <w:p w14:paraId="4B8D2552" w14:textId="7915E457" w:rsidR="006B0FB9" w:rsidRDefault="006B0FB9" w:rsidP="006B0FB9">
      <w:pPr>
        <w:pStyle w:val="Heading3"/>
      </w:pPr>
      <w:bookmarkStart w:id="76" w:name="_Ref449888700"/>
      <w:bookmarkStart w:id="77" w:name="_Toc450087560"/>
      <w:r w:rsidRPr="005624EA">
        <w:t>Normalizácia obrázkov</w:t>
      </w:r>
      <w:bookmarkEnd w:id="76"/>
      <w:bookmarkEnd w:id="77"/>
    </w:p>
    <w:p w14:paraId="613196CE" w14:textId="00F88363" w:rsidR="000F2DEF" w:rsidRDefault="006B0FB9" w:rsidP="007F2F2E">
      <w:pPr>
        <w:pStyle w:val="Style1"/>
      </w:pPr>
      <w:r>
        <w:t>Po vyselektovaní tvári je potrebné urobiť ich frontalizáciu, teda všetky obrázky by mali byť transformované tak, aby mali rovnaké rozlíšenie a pozície očí boli na rovnakej pozícii. Normalizáci</w:t>
      </w:r>
      <w:r w:rsidR="007F2F2E">
        <w:t>a prebieha v niekoľkých fázach.</w:t>
      </w:r>
    </w:p>
    <w:p w14:paraId="4FA175E7" w14:textId="77777777" w:rsidR="006B0FB9" w:rsidRPr="007358A2" w:rsidRDefault="006B0FB9" w:rsidP="006B0FB9">
      <w:pPr>
        <w:pStyle w:val="Style1"/>
        <w:numPr>
          <w:ilvl w:val="0"/>
          <w:numId w:val="13"/>
        </w:numPr>
        <w:rPr>
          <w:b/>
          <w:bCs/>
        </w:rPr>
      </w:pPr>
      <w:r w:rsidRPr="007358A2">
        <w:rPr>
          <w:b/>
          <w:bCs/>
        </w:rPr>
        <w:t>Vycentrovanie očí do rovnakých pozícií</w:t>
      </w:r>
    </w:p>
    <w:p w14:paraId="0034F012" w14:textId="7E936F48" w:rsidR="006B0FB9" w:rsidRDefault="006B0FB9" w:rsidP="006B0FB9">
      <w:pPr>
        <w:pStyle w:val="Style1"/>
        <w:ind w:left="323"/>
      </w:pPr>
      <w:r>
        <w:t xml:space="preserve">Cieľom je transformovať obrázok tak, aby pôvodné pozície očí </w:t>
      </w:r>
      <m:oMath>
        <m:r>
          <w:rPr>
            <w:rFonts w:ascii="Cambria Math" w:hAnsi="Cambria Math"/>
          </w:rPr>
          <m:t>(</m:t>
        </m:r>
        <m:sSub>
          <m:sSubPr>
            <m:ctrlPr>
              <w:rPr>
                <w:rFonts w:ascii="Cambria Math" w:hAnsi="Cambria Math"/>
                <w:i/>
                <w:lang w:val="en-US"/>
              </w:rPr>
            </m:ctrlPr>
          </m:sSubPr>
          <m:e>
            <m:r>
              <w:rPr>
                <w:rFonts w:ascii="Cambria Math" w:hAnsi="Cambria Math"/>
              </w:rPr>
              <m:t>x</m:t>
            </m:r>
            <m:ctrlPr>
              <w:rPr>
                <w:rFonts w:ascii="Cambria Math" w:hAnsi="Cambria Math"/>
                <w:i/>
              </w:rPr>
            </m:ctrlPr>
          </m:e>
          <m:sub>
            <m:r>
              <w:rPr>
                <w:rFonts w:ascii="Cambria Math" w:eastAsiaTheme="minorEastAsia" w:hAnsi="Cambria Math" w:cstheme="minorBidi"/>
                <w:color w:val="auto"/>
                <w:sz w:val="22"/>
                <w:szCs w:val="22"/>
                <w:lang w:val="en-US"/>
              </w:rPr>
              <m:t>1</m:t>
            </m:r>
          </m:sub>
        </m:sSub>
        <m:r>
          <w:rPr>
            <w:rFonts w:ascii="Cambria Math" w:eastAsiaTheme="minorEastAsia" w:hAnsi="Cambria Math" w:cstheme="minorBidi"/>
            <w:color w:val="auto"/>
            <w:sz w:val="22"/>
            <w:szCs w:val="22"/>
            <w:lang w:val="en-US"/>
          </w:rPr>
          <m:t>,</m:t>
        </m:r>
        <m:sSub>
          <m:sSubPr>
            <m:ctrlPr>
              <w:rPr>
                <w:rFonts w:ascii="Cambria Math" w:hAnsi="Cambria Math"/>
                <w:i/>
                <w:lang w:val="en-US"/>
              </w:rPr>
            </m:ctrlPr>
          </m:sSubPr>
          <m:e>
            <m:r>
              <w:rPr>
                <w:rFonts w:ascii="Cambria Math" w:eastAsiaTheme="minorEastAsia" w:hAnsi="Cambria Math" w:cstheme="minorBidi"/>
                <w:color w:val="auto"/>
                <w:sz w:val="22"/>
                <w:szCs w:val="22"/>
                <w:lang w:val="en-US"/>
              </w:rPr>
              <m:t>y</m:t>
            </m:r>
          </m:e>
          <m:sub>
            <m:r>
              <w:rPr>
                <w:rFonts w:ascii="Cambria Math" w:eastAsiaTheme="minorEastAsia" w:hAnsi="Cambria Math" w:cstheme="minorBidi"/>
                <w:color w:val="auto"/>
                <w:sz w:val="22"/>
                <w:szCs w:val="22"/>
                <w:lang w:val="en-US"/>
              </w:rPr>
              <m:t>1</m:t>
            </m:r>
          </m:sub>
        </m:sSub>
        <m:r>
          <w:rPr>
            <w:rFonts w:ascii="Cambria Math" w:eastAsiaTheme="minorEastAsia" w:hAnsi="Cambria Math" w:cstheme="minorBidi"/>
            <w:color w:val="auto"/>
            <w:sz w:val="22"/>
            <w:szCs w:val="22"/>
            <w:lang w:val="en-US"/>
          </w:rPr>
          <m:t>)</m:t>
        </m:r>
      </m:oMath>
      <w:r w:rsidRPr="00B14BED">
        <w:rPr>
          <w:rFonts w:asciiTheme="minorHAnsi" w:eastAsiaTheme="minorEastAsia" w:hAnsiTheme="minorHAnsi" w:cstheme="minorBidi"/>
          <w:color w:val="auto"/>
          <w:sz w:val="22"/>
          <w:szCs w:val="22"/>
          <w:lang w:val="en-US"/>
        </w:rPr>
        <w:t xml:space="preserve"> </w:t>
      </w:r>
      <w:r w:rsidRPr="007358A2">
        <w:t xml:space="preserve">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7358A2">
        <w:t xml:space="preserve"> boli transformované na nové</w:t>
      </w:r>
      <w:r w:rsidR="00614076">
        <w:t>,</w:t>
      </w:r>
      <w:r w:rsidRPr="007358A2">
        <w:t xml:space="preserve"> nami definované pozície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Pr="007358A2">
        <w:t xml:space="preserve"> a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t xml:space="preserve">. Napríklad, budeme chcieť, aby všetky normalizované tváre mali oči na pozíciách (40,40) (80,40). </w:t>
      </w:r>
      <w:r>
        <w:lastRenderedPageBreak/>
        <w:t xml:space="preserve">Maticu afinnej transformácie, ktorú použijeme vo OpenCV </w:t>
      </w:r>
      <w:r w:rsidR="00F2668C">
        <w:t>funkcii warpAffine, si musíme vy</w:t>
      </w:r>
      <w:r>
        <w:t>počítať.</w:t>
      </w:r>
    </w:p>
    <w:p w14:paraId="09EA969E" w14:textId="77777777" w:rsidR="006B0FB9" w:rsidRDefault="006B0FB9" w:rsidP="006B0FB9">
      <w:pPr>
        <w:pStyle w:val="Style1"/>
        <w:numPr>
          <w:ilvl w:val="0"/>
          <w:numId w:val="13"/>
        </w:numPr>
        <w:rPr>
          <w:b/>
          <w:bCs/>
        </w:rPr>
      </w:pPr>
      <w:r w:rsidRPr="007358A2">
        <w:rPr>
          <w:b/>
          <w:bCs/>
        </w:rPr>
        <w:t xml:space="preserve">Vyrezanie obrázka tak, aby mal </w:t>
      </w:r>
      <w:r>
        <w:rPr>
          <w:b/>
          <w:bCs/>
        </w:rPr>
        <w:t>zvolené</w:t>
      </w:r>
      <w:r w:rsidRPr="007358A2">
        <w:rPr>
          <w:b/>
          <w:bCs/>
        </w:rPr>
        <w:t xml:space="preserve"> rozlíšenie </w:t>
      </w:r>
    </w:p>
    <w:p w14:paraId="07A0E818" w14:textId="77777777" w:rsidR="006B0FB9" w:rsidRPr="00CA48E4" w:rsidRDefault="006B0FB9" w:rsidP="006B0FB9">
      <w:pPr>
        <w:pStyle w:val="Style1"/>
        <w:ind w:left="720" w:firstLine="0"/>
      </w:pPr>
      <w:r>
        <w:t>Môžeme to urobiť to v kroku 1 napríklad pomocou OpenCV</w:t>
      </w:r>
      <w:sdt>
        <w:sdtPr>
          <w:id w:val="-1128402590"/>
          <w:citation/>
        </w:sdtPr>
        <w:sdtEndPr/>
        <w:sdtContent>
          <w:r>
            <w:fldChar w:fldCharType="begin"/>
          </w:r>
          <w:r>
            <w:instrText xml:space="preserve"> CITATION GBr \l 1051 </w:instrText>
          </w:r>
          <w:r>
            <w:fldChar w:fldCharType="separate"/>
          </w:r>
          <w:r w:rsidR="00BA7820">
            <w:rPr>
              <w:noProof/>
            </w:rPr>
            <w:t xml:space="preserve"> [24]</w:t>
          </w:r>
          <w:r>
            <w:fldChar w:fldCharType="end"/>
          </w:r>
        </w:sdtContent>
      </w:sdt>
      <w:r>
        <w:t xml:space="preserve"> funkcie warpAffine, kde si rovno vieme definovať veľkosť výstupnej bitmapy. </w:t>
      </w:r>
    </w:p>
    <w:p w14:paraId="42F4A784" w14:textId="77777777" w:rsidR="006B0FB9" w:rsidRDefault="006B0FB9" w:rsidP="006B0FB9">
      <w:pPr>
        <w:pStyle w:val="Style1"/>
        <w:numPr>
          <w:ilvl w:val="0"/>
          <w:numId w:val="13"/>
        </w:numPr>
        <w:rPr>
          <w:b/>
          <w:bCs/>
        </w:rPr>
      </w:pPr>
      <w:r w:rsidRPr="007358A2">
        <w:rPr>
          <w:b/>
          <w:bCs/>
        </w:rPr>
        <w:t>Prevod do 8-bitového obrázka ( grayscale )</w:t>
      </w:r>
    </w:p>
    <w:p w14:paraId="3ECB567D" w14:textId="77777777" w:rsidR="006B0FB9" w:rsidRPr="005C010E" w:rsidRDefault="006B0FB9" w:rsidP="006B0FB9">
      <w:pPr>
        <w:pStyle w:val="Style1"/>
        <w:ind w:left="720" w:firstLine="0"/>
      </w:pPr>
      <w:r>
        <w:t>Opäť môžeme použiť OpenCV na prevod farebného obrázka do 8-bitovej čiernobielej bitmapy</w:t>
      </w:r>
    </w:p>
    <w:p w14:paraId="19C1BCB3" w14:textId="77777777" w:rsidR="006B0FB9" w:rsidRDefault="006B0FB9" w:rsidP="006B0FB9">
      <w:pPr>
        <w:pStyle w:val="Style1"/>
        <w:numPr>
          <w:ilvl w:val="0"/>
          <w:numId w:val="13"/>
        </w:numPr>
        <w:rPr>
          <w:b/>
          <w:bCs/>
        </w:rPr>
      </w:pPr>
      <w:r w:rsidRPr="007358A2">
        <w:rPr>
          <w:b/>
          <w:bCs/>
        </w:rPr>
        <w:t>Zmenšenie do požadovanej veľkosti</w:t>
      </w:r>
    </w:p>
    <w:p w14:paraId="3870D6DA" w14:textId="77777777" w:rsidR="006B0FB9" w:rsidRPr="005C010E" w:rsidRDefault="006B0FB9" w:rsidP="006B0FB9">
      <w:pPr>
        <w:pStyle w:val="Style1"/>
        <w:ind w:left="720" w:firstLine="0"/>
      </w:pPr>
      <w:r>
        <w:t>Je dobré v nechať si v prvej fáze obrázky väčšie napr. 128x128 a neskôr pri testovaní iných architektúr zmenšiť rozlíšenie na napr. 64x64.</w:t>
      </w:r>
    </w:p>
    <w:p w14:paraId="5BEF2908" w14:textId="77777777" w:rsidR="006B0FB9" w:rsidRDefault="006B0FB9" w:rsidP="006B0FB9">
      <w:pPr>
        <w:pStyle w:val="Style1"/>
        <w:numPr>
          <w:ilvl w:val="0"/>
          <w:numId w:val="13"/>
        </w:numPr>
        <w:rPr>
          <w:b/>
          <w:bCs/>
        </w:rPr>
      </w:pPr>
      <w:r w:rsidRPr="007358A2">
        <w:rPr>
          <w:b/>
          <w:bCs/>
        </w:rPr>
        <w:t xml:space="preserve">Môžeme použiť histogramovú ekvalizáciu </w:t>
      </w:r>
    </w:p>
    <w:p w14:paraId="01060ED2" w14:textId="77777777" w:rsidR="006B0FB9" w:rsidRDefault="006B0FB9" w:rsidP="006B0FB9">
      <w:pPr>
        <w:pStyle w:val="Style1"/>
        <w:ind w:left="720" w:firstLine="0"/>
      </w:pPr>
      <w:r>
        <w:t>Aj keď sa nám to v tejto práci ukázalo kontraproduktívne, niekedy má zmysel použiť ekvalizáciu na zvýraznenie kontrastu.</w:t>
      </w:r>
    </w:p>
    <w:p w14:paraId="60734BE1" w14:textId="77777777" w:rsidR="006B0FB9" w:rsidRDefault="006B0FB9" w:rsidP="006B0FB9">
      <w:pPr>
        <w:pStyle w:val="Style1"/>
        <w:numPr>
          <w:ilvl w:val="0"/>
          <w:numId w:val="13"/>
        </w:numPr>
        <w:rPr>
          <w:b/>
          <w:bCs/>
        </w:rPr>
      </w:pPr>
      <w:r>
        <w:rPr>
          <w:b/>
          <w:bCs/>
        </w:rPr>
        <w:t xml:space="preserve">Vektorizácia </w:t>
      </w:r>
    </w:p>
    <w:p w14:paraId="4232DC6B" w14:textId="77777777" w:rsidR="006B0FB9" w:rsidRDefault="006B0FB9" w:rsidP="006B0FB9">
      <w:pPr>
        <w:pStyle w:val="Style1"/>
        <w:ind w:left="720" w:firstLine="0"/>
      </w:pPr>
      <w:r>
        <w:t xml:space="preserve">Po frontalizácii je potrebné transformovať z bitmapu do vektorizovanej formy, pretože Caffe nepracuje pracuje len s jednorozmernými </w:t>
      </w:r>
      <w:r w:rsidRPr="00594A71">
        <w:rPr>
          <w:i/>
          <w:iCs/>
        </w:rPr>
        <w:t>blob</w:t>
      </w:r>
      <w:r>
        <w:t xml:space="preserve">-mi. </w:t>
      </w:r>
    </w:p>
    <w:p w14:paraId="094251AF" w14:textId="77777777" w:rsidR="00F2668C" w:rsidRDefault="00F2668C" w:rsidP="006B0FB9">
      <w:pPr>
        <w:pStyle w:val="Style1"/>
        <w:ind w:left="720" w:firstLine="0"/>
      </w:pPr>
    </w:p>
    <w:p w14:paraId="343EC678" w14:textId="77777777" w:rsidR="006B0FB9" w:rsidRDefault="006B0FB9" w:rsidP="006B0FB9">
      <w:pPr>
        <w:keepNext/>
        <w:jc w:val="center"/>
      </w:pPr>
      <w:r>
        <w:rPr>
          <w:noProof/>
          <w:lang w:bidi="si-LK"/>
        </w:rPr>
        <w:drawing>
          <wp:inline distT="0" distB="0" distL="0" distR="0" wp14:anchorId="0B0ADDDD" wp14:editId="3F0098FE">
            <wp:extent cx="2798859" cy="169613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8859" cy="1696134"/>
                    </a:xfrm>
                    <a:prstGeom prst="rect">
                      <a:avLst/>
                    </a:prstGeom>
                  </pic:spPr>
                </pic:pic>
              </a:graphicData>
            </a:graphic>
          </wp:inline>
        </w:drawing>
      </w:r>
    </w:p>
    <w:p w14:paraId="6750BC03" w14:textId="2780E501" w:rsidR="006B0FB9" w:rsidRDefault="006B0FB9" w:rsidP="006B0FB9">
      <w:pPr>
        <w:pStyle w:val="Caption"/>
        <w:jc w:val="center"/>
      </w:pPr>
      <w:bookmarkStart w:id="78" w:name="_Toc449891805"/>
      <w:bookmarkStart w:id="79" w:name="_Toc450070358"/>
      <w:r>
        <w:t xml:space="preserve">Obrázok </w:t>
      </w:r>
      <w:r w:rsidR="00E05113">
        <w:fldChar w:fldCharType="begin"/>
      </w:r>
      <w:r w:rsidR="00E05113">
        <w:instrText xml:space="preserve"> SEQ Obrázok \* ARABIC </w:instrText>
      </w:r>
      <w:r w:rsidR="00E05113">
        <w:fldChar w:fldCharType="separate"/>
      </w:r>
      <w:r w:rsidR="001B74CA">
        <w:rPr>
          <w:noProof/>
        </w:rPr>
        <w:t>12</w:t>
      </w:r>
      <w:r w:rsidR="00E05113">
        <w:rPr>
          <w:noProof/>
        </w:rPr>
        <w:fldChar w:fldCharType="end"/>
      </w:r>
      <w:r w:rsidR="00BE73CB">
        <w:rPr>
          <w:noProof/>
        </w:rPr>
        <w:t xml:space="preserve"> </w:t>
      </w:r>
      <w:r w:rsidR="00BE73CB">
        <w:t xml:space="preserve">– </w:t>
      </w:r>
      <w:r w:rsidRPr="002C5970">
        <w:t xml:space="preserve">príklad </w:t>
      </w:r>
      <w:r>
        <w:t>frontalizácie tváre</w:t>
      </w:r>
      <w:bookmarkEnd w:id="78"/>
      <w:bookmarkEnd w:id="79"/>
    </w:p>
    <w:p w14:paraId="50445ACD" w14:textId="77777777" w:rsidR="00F2668C" w:rsidRPr="00F2668C" w:rsidRDefault="00F2668C" w:rsidP="00F2668C"/>
    <w:p w14:paraId="1F49B7CD" w14:textId="2D689FC1" w:rsidR="006B0FB9" w:rsidRDefault="006B0FB9" w:rsidP="006B0FB9">
      <w:pPr>
        <w:pStyle w:val="Heading3"/>
      </w:pPr>
      <w:bookmarkStart w:id="80" w:name="_Toc450087561"/>
      <w:r w:rsidRPr="005624EA">
        <w:lastRenderedPageBreak/>
        <w:t>Zväčšenie trénovacej množiny</w:t>
      </w:r>
      <w:bookmarkEnd w:id="80"/>
    </w:p>
    <w:p w14:paraId="6A1CFED9" w14:textId="74366320" w:rsidR="006B0FB9" w:rsidRDefault="006B0FB9" w:rsidP="006B0FB9">
      <w:pPr>
        <w:pStyle w:val="Style1"/>
      </w:pPr>
      <w:r>
        <w:t>Jedna z techník na zvyšovanie presnosti algoritmu je umelé zväčšovanie trénovacej množiny. Zároveň tým, že ten istý obrázok mierne pozmeníme a ukážeme ho sieti viackrát, predchádzame preučeniu.</w:t>
      </w:r>
      <w:r w:rsidR="00F2668C">
        <w:t xml:space="preserve"> </w:t>
      </w:r>
      <w:r>
        <w:t xml:space="preserve">Normalizovanú tvár môžeme mierne rotovať, upraviť jas, naškálovať alebo ju horizontálne prevrátiť ( zrkadlový obraz ). </w:t>
      </w:r>
    </w:p>
    <w:p w14:paraId="2501CD11" w14:textId="04959213" w:rsidR="000F2DEF" w:rsidRPr="00B4463B" w:rsidRDefault="006B0FB9" w:rsidP="00034E8E">
      <w:pPr>
        <w:pStyle w:val="Style1"/>
      </w:pPr>
      <w:r>
        <w:t>Druhý dôvod pre upravene trénovacej množiny je vybalansovanie populácie. Ak by sme napríklad mali príliš veľa mužov oproti ženám, musíme počet žien dorovnať</w:t>
      </w:r>
      <w:r w:rsidR="00362D27">
        <w:t>.</w:t>
      </w:r>
    </w:p>
    <w:p w14:paraId="75123BC9" w14:textId="6DD6FF2A" w:rsidR="006B0FB9" w:rsidRDefault="006B0FB9" w:rsidP="006B0FB9">
      <w:pPr>
        <w:pStyle w:val="Heading4"/>
      </w:pPr>
      <w:r w:rsidRPr="005624EA">
        <w:t>Klasifikátor pohlavia</w:t>
      </w:r>
    </w:p>
    <w:p w14:paraId="578C8707" w14:textId="392411B2" w:rsidR="006B0FB9" w:rsidRPr="00956ADD" w:rsidRDefault="006B0FB9" w:rsidP="006B0FB9">
      <w:pPr>
        <w:pStyle w:val="Style1"/>
      </w:pPr>
      <w:r>
        <w:t xml:space="preserve">Pre úlohy klasifikácie pohlavia sme mali k dispozícii viac ako pol milióna obrázkov, preto sme sa rozhodli, že trénovaciu množinu nie je potrebné rozširovať. </w:t>
      </w:r>
    </w:p>
    <w:p w14:paraId="4524FEDE" w14:textId="67766AE7" w:rsidR="006B0FB9" w:rsidRDefault="006B0FB9" w:rsidP="006B0FB9">
      <w:pPr>
        <w:pStyle w:val="Heading4"/>
      </w:pPr>
      <w:r w:rsidRPr="005624EA">
        <w:t>Regresor veku</w:t>
      </w:r>
    </w:p>
    <w:p w14:paraId="155C7B3A" w14:textId="58F297E7" w:rsidR="00D64B59" w:rsidRDefault="006B0FB9" w:rsidP="00F4451F">
      <w:pPr>
        <w:pStyle w:val="Style1"/>
      </w:pPr>
      <w:r>
        <w:t>Zastúpenie jednotlivých vekových skupín bolo v použitých databázach nerovnomerné, konkrétne sme mali malý počet detí a ľudí nad 50 rokov. Preto bolo potrebné trénovacie dáta pre menej početné skupiny rozšíriť. Najprv sme zostrojili histogram, kde sme ľudí rozdelili do vekových sk</w:t>
      </w:r>
      <w:r w:rsidR="00F4451F">
        <w:t xml:space="preserve">upín : 0-10, 10-20, ... 60-70. </w:t>
      </w:r>
    </w:p>
    <w:p w14:paraId="71ABE123" w14:textId="77777777" w:rsidR="006B0FB9" w:rsidRPr="006937AD" w:rsidRDefault="006B0FB9" w:rsidP="006B0FB9">
      <w:pPr>
        <w:pStyle w:val="Style1"/>
        <w:ind w:left="2160" w:firstLine="720"/>
        <w:rPr>
          <w:i/>
        </w:rPr>
      </w:pPr>
      <m:oMathPara>
        <m:oMathParaPr>
          <m:jc m:val="left"/>
        </m:oMathParaPr>
        <m:oMath>
          <m:r>
            <w:rPr>
              <w:rFonts w:ascii="Cambria Math" w:hAnsi="Cambria Math"/>
              <w:lang w:val="en-US"/>
            </w:rPr>
            <m:t>m=</m:t>
          </m:r>
          <m:r>
            <m:rPr>
              <m:sty m:val="p"/>
            </m:rPr>
            <w:rPr>
              <w:rFonts w:ascii="Cambria Math" w:hAnsi="Cambria Math"/>
              <w:lang w:val="en-US"/>
            </w:rPr>
            <m:t>maxi</m:t>
          </m:r>
          <m:r>
            <w:rPr>
              <w:rFonts w:ascii="Cambria Math" w:hAnsi="Cambria Math"/>
            </w:rPr>
            <m:t>málna hodnota v historgrame</m:t>
          </m:r>
        </m:oMath>
      </m:oMathPara>
    </w:p>
    <w:p w14:paraId="69E8E703" w14:textId="77777777" w:rsidR="006B0FB9" w:rsidRPr="006937AD" w:rsidRDefault="00E05113" w:rsidP="006B0FB9">
      <w:pPr>
        <w:pStyle w:val="Style1"/>
        <w:ind w:left="2160" w:firstLine="720"/>
        <w:rPr>
          <w:rStyle w:val="PlaceholderText"/>
          <w:i/>
          <w:color w:val="000000" w:themeColor="text1"/>
        </w:rPr>
      </w:pPr>
      <m:oMathPara>
        <m:oMathParaPr>
          <m:jc m:val="left"/>
        </m:oMathParaPr>
        <m:oMath>
          <m:sSub>
            <m:sSubPr>
              <m:ctrlPr>
                <w:rPr>
                  <w:rStyle w:val="PlaceholderText"/>
                  <w:rFonts w:ascii="Cambria Math" w:hAnsi="Cambria Math"/>
                  <w:i/>
                  <w:color w:val="000000" w:themeColor="text1"/>
                </w:rPr>
              </m:ctrlPr>
            </m:sSubPr>
            <m:e>
              <m:r>
                <w:rPr>
                  <w:rStyle w:val="PlaceholderText"/>
                  <w:rFonts w:ascii="Cambria Math" w:hAnsi="Cambria Math"/>
                  <w:color w:val="000000" w:themeColor="text1"/>
                </w:rPr>
                <m:t>n</m:t>
              </m:r>
            </m:e>
            <m:sub>
              <m:r>
                <w:rPr>
                  <w:rStyle w:val="PlaceholderText"/>
                  <w:rFonts w:ascii="Cambria Math" w:hAnsi="Cambria Math"/>
                  <w:color w:val="000000" w:themeColor="text1"/>
                </w:rPr>
                <m:t>i</m:t>
              </m:r>
            </m:sub>
          </m:sSub>
          <m:r>
            <w:rPr>
              <w:rStyle w:val="PlaceholderText"/>
              <w:rFonts w:ascii="Cambria Math" w:hAnsi="Cambria Math"/>
              <w:color w:val="000000" w:themeColor="text1"/>
            </w:rPr>
            <m:t>=</m:t>
          </m:r>
          <m:func>
            <m:funcPr>
              <m:ctrlPr>
                <w:rPr>
                  <w:rStyle w:val="PlaceholderText"/>
                  <w:rFonts w:ascii="Cambria Math" w:hAnsi="Cambria Math"/>
                  <w:i/>
                  <w:color w:val="000000" w:themeColor="text1"/>
                </w:rPr>
              </m:ctrlPr>
            </m:funcPr>
            <m:fName>
              <m:r>
                <w:rPr>
                  <w:rStyle w:val="PlaceholderText"/>
                  <w:rFonts w:ascii="Cambria Math" w:hAnsi="Cambria Math"/>
                  <w:color w:val="000000" w:themeColor="text1"/>
                </w:rPr>
                <m:t>2*min</m:t>
              </m:r>
            </m:fName>
            <m:e>
              <m:d>
                <m:dPr>
                  <m:ctrlPr>
                    <w:rPr>
                      <w:rStyle w:val="PlaceholderText"/>
                      <w:rFonts w:ascii="Cambria Math" w:hAnsi="Cambria Math"/>
                      <w:i/>
                      <w:color w:val="000000" w:themeColor="text1"/>
                    </w:rPr>
                  </m:ctrlPr>
                </m:dPr>
                <m:e>
                  <m:r>
                    <w:rPr>
                      <w:rStyle w:val="PlaceholderText"/>
                      <w:rFonts w:ascii="Cambria Math" w:hAnsi="Cambria Math"/>
                      <w:color w:val="000000" w:themeColor="text1"/>
                    </w:rPr>
                    <m:t xml:space="preserve">10, </m:t>
                  </m:r>
                  <m:f>
                    <m:fPr>
                      <m:ctrlPr>
                        <w:rPr>
                          <w:rStyle w:val="PlaceholderText"/>
                          <w:rFonts w:ascii="Cambria Math" w:hAnsi="Cambria Math"/>
                          <w:i/>
                          <w:color w:val="000000" w:themeColor="text1"/>
                          <w:lang w:val="en-US"/>
                        </w:rPr>
                      </m:ctrlPr>
                    </m:fPr>
                    <m:num>
                      <m:d>
                        <m:dPr>
                          <m:begChr m:val="|"/>
                          <m:endChr m:val="|"/>
                          <m:ctrlPr>
                            <w:rPr>
                              <w:rStyle w:val="PlaceholderText"/>
                              <w:rFonts w:ascii="Cambria Math" w:hAnsi="Cambria Math"/>
                              <w:i/>
                              <w:color w:val="000000" w:themeColor="text1"/>
                              <w:lang w:val="en-US"/>
                            </w:rPr>
                          </m:ctrlPr>
                        </m:dPr>
                        <m:e>
                          <m:sSub>
                            <m:sSubPr>
                              <m:ctrlPr>
                                <w:rPr>
                                  <w:rStyle w:val="PlaceholderText"/>
                                  <w:rFonts w:ascii="Cambria Math" w:hAnsi="Cambria Math"/>
                                  <w:i/>
                                  <w:color w:val="000000" w:themeColor="text1"/>
                                  <w:lang w:val="en-US"/>
                                </w:rPr>
                              </m:ctrlPr>
                            </m:sSubPr>
                            <m:e>
                              <m:r>
                                <w:rPr>
                                  <w:rStyle w:val="PlaceholderText"/>
                                  <w:rFonts w:ascii="Cambria Math" w:hAnsi="Cambria Math"/>
                                  <w:color w:val="000000" w:themeColor="text1"/>
                                  <w:lang w:val="en-US"/>
                                </w:rPr>
                                <m:t>v</m:t>
                              </m:r>
                            </m:e>
                            <m:sub>
                              <m:r>
                                <w:rPr>
                                  <w:rStyle w:val="PlaceholderText"/>
                                  <w:rFonts w:ascii="Cambria Math" w:hAnsi="Cambria Math"/>
                                  <w:color w:val="000000" w:themeColor="text1"/>
                                  <w:lang w:val="en-US"/>
                                </w:rPr>
                                <m:t>i</m:t>
                              </m:r>
                            </m:sub>
                          </m:sSub>
                        </m:e>
                      </m:d>
                      <m:ctrlPr>
                        <w:rPr>
                          <w:rFonts w:ascii="Cambria Math" w:hAnsi="Cambria Math"/>
                          <w:i/>
                          <w:color w:val="000000" w:themeColor="text1"/>
                          <w:lang w:val="en-US"/>
                        </w:rPr>
                      </m:ctrlPr>
                    </m:num>
                    <m:den>
                      <m:r>
                        <w:rPr>
                          <w:rFonts w:ascii="Cambria Math" w:hAnsi="Cambria Math"/>
                          <w:color w:val="000000" w:themeColor="text1"/>
                          <w:lang w:val="en-US"/>
                        </w:rPr>
                        <m:t>m</m:t>
                      </m:r>
                    </m:den>
                  </m:f>
                  <m:ctrlPr>
                    <w:rPr>
                      <w:rStyle w:val="PlaceholderText"/>
                      <w:rFonts w:ascii="Cambria Math" w:hAnsi="Cambria Math"/>
                      <w:i/>
                      <w:color w:val="000000" w:themeColor="text1"/>
                      <w:lang w:val="en-US"/>
                    </w:rPr>
                  </m:ctrlPr>
                </m:e>
              </m:d>
            </m:e>
          </m:func>
        </m:oMath>
      </m:oMathPara>
    </w:p>
    <w:p w14:paraId="5C566FE4" w14:textId="47EFEEE2" w:rsidR="006B0FB9" w:rsidRDefault="00034E8E" w:rsidP="00F4451F">
      <w:pPr>
        <w:pStyle w:val="Style1"/>
      </w:pPr>
      <w:r>
        <w:rPr>
          <w:noProof/>
          <w:lang w:bidi="si-LK"/>
        </w:rPr>
        <mc:AlternateContent>
          <mc:Choice Requires="wps">
            <w:drawing>
              <wp:anchor distT="0" distB="0" distL="114300" distR="114300" simplePos="0" relativeHeight="251661312" behindDoc="0" locked="0" layoutInCell="1" allowOverlap="1" wp14:anchorId="7F8D662B" wp14:editId="6E9828FE">
                <wp:simplePos x="0" y="0"/>
                <wp:positionH relativeFrom="column">
                  <wp:posOffset>10491</wp:posOffset>
                </wp:positionH>
                <wp:positionV relativeFrom="paragraph">
                  <wp:posOffset>2916444</wp:posOffset>
                </wp:positionV>
                <wp:extent cx="5553075" cy="269875"/>
                <wp:effectExtent l="0" t="0" r="9525" b="0"/>
                <wp:wrapThrough wrapText="bothSides">
                  <wp:wrapPolygon edited="0">
                    <wp:start x="0" y="0"/>
                    <wp:lineTo x="0" y="19821"/>
                    <wp:lineTo x="21563" y="19821"/>
                    <wp:lineTo x="21563"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553075" cy="269875"/>
                        </a:xfrm>
                        <a:prstGeom prst="rect">
                          <a:avLst/>
                        </a:prstGeom>
                        <a:solidFill>
                          <a:prstClr val="white"/>
                        </a:solidFill>
                        <a:ln>
                          <a:noFill/>
                        </a:ln>
                        <a:effectLst/>
                      </wps:spPr>
                      <wps:txbx>
                        <w:txbxContent>
                          <w:p w14:paraId="373ACCE1" w14:textId="47C0747A" w:rsidR="00042828" w:rsidRPr="001964CA" w:rsidRDefault="00042828" w:rsidP="000F2DEF">
                            <w:pPr>
                              <w:pStyle w:val="Caption"/>
                              <w:jc w:val="center"/>
                              <w:rPr>
                                <w:rFonts w:ascii="Times New Roman" w:eastAsia="Times New Roman" w:hAnsi="Times New Roman" w:cs="Times New Roman"/>
                                <w:noProof/>
                                <w:color w:val="000000"/>
                                <w:sz w:val="24"/>
                                <w:szCs w:val="24"/>
                              </w:rPr>
                            </w:pPr>
                            <w:bookmarkStart w:id="81" w:name="_Toc450070373"/>
                            <w:r>
                              <w:t xml:space="preserve">Tabuľka </w:t>
                            </w:r>
                            <w:r w:rsidR="00E05113">
                              <w:fldChar w:fldCharType="begin"/>
                            </w:r>
                            <w:r w:rsidR="00E05113">
                              <w:instrText xml:space="preserve"> SEQ Tabuľka \* ARABIC </w:instrText>
                            </w:r>
                            <w:r w:rsidR="00E05113">
                              <w:fldChar w:fldCharType="separate"/>
                            </w:r>
                            <w:r w:rsidR="001B74CA">
                              <w:rPr>
                                <w:noProof/>
                              </w:rPr>
                              <w:t>3</w:t>
                            </w:r>
                            <w:r w:rsidR="00E05113">
                              <w:rPr>
                                <w:noProof/>
                              </w:rPr>
                              <w:fldChar w:fldCharType="end"/>
                            </w:r>
                            <w:r>
                              <w:rPr>
                                <w:noProof/>
                              </w:rPr>
                              <w:t xml:space="preserve"> </w:t>
                            </w:r>
                            <w:r>
                              <w:t>– histogramy trénovacej množiny vek pred a po zväčšení</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8D662B" id="_x0000_t202" coordsize="21600,21600" o:spt="202" path="m,l,21600r21600,l21600,xe">
                <v:stroke joinstyle="miter"/>
                <v:path gradientshapeok="t" o:connecttype="rect"/>
              </v:shapetype>
              <v:shape id="Text Box 19" o:spid="_x0000_s1026" type="#_x0000_t202" style="position:absolute;left:0;text-align:left;margin-left:.85pt;margin-top:229.65pt;width:437.25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" stroked="f">
                <v:textbox inset="0,0,0,0">
                  <w:txbxContent>
                    <w:p w14:paraId="373ACCE1" w14:textId="47C0747A" w:rsidR="00042828" w:rsidRPr="001964CA" w:rsidRDefault="00042828" w:rsidP="000F2DEF">
                      <w:pPr>
                        <w:pStyle w:val="Caption"/>
                        <w:jc w:val="center"/>
                        <w:rPr>
                          <w:rFonts w:ascii="Times New Roman" w:eastAsia="Times New Roman" w:hAnsi="Times New Roman" w:cs="Times New Roman"/>
                          <w:noProof/>
                          <w:color w:val="000000"/>
                          <w:sz w:val="24"/>
                          <w:szCs w:val="24"/>
                        </w:rPr>
                      </w:pPr>
                      <w:bookmarkStart w:id="82" w:name="_Toc450070373"/>
                      <w:r>
                        <w:t xml:space="preserve">Tabuľka </w:t>
                      </w:r>
                      <w:r w:rsidR="00E05113">
                        <w:fldChar w:fldCharType="begin"/>
                      </w:r>
                      <w:r w:rsidR="00E05113">
                        <w:instrText xml:space="preserve"> SEQ Tabuľka \* ARABIC </w:instrText>
                      </w:r>
                      <w:r w:rsidR="00E05113">
                        <w:fldChar w:fldCharType="separate"/>
                      </w:r>
                      <w:r w:rsidR="001B74CA">
                        <w:rPr>
                          <w:noProof/>
                        </w:rPr>
                        <w:t>3</w:t>
                      </w:r>
                      <w:r w:rsidR="00E05113">
                        <w:rPr>
                          <w:noProof/>
                        </w:rPr>
                        <w:fldChar w:fldCharType="end"/>
                      </w:r>
                      <w:r>
                        <w:rPr>
                          <w:noProof/>
                        </w:rPr>
                        <w:t xml:space="preserve"> </w:t>
                      </w:r>
                      <w:r>
                        <w:t>– histogramy trénovacej množiny vek pred a po zväčšení</w:t>
                      </w:r>
                      <w:bookmarkEnd w:id="82"/>
                    </w:p>
                  </w:txbxContent>
                </v:textbox>
                <w10:wrap type="through"/>
              </v:shape>
            </w:pict>
          </mc:Fallback>
        </mc:AlternateContent>
      </w:r>
      <w:r>
        <w:rPr>
          <w:noProof/>
          <w:lang w:bidi="si-LK"/>
        </w:rPr>
        <w:drawing>
          <wp:anchor distT="0" distB="0" distL="114300" distR="114300" simplePos="0" relativeHeight="251655168" behindDoc="1" locked="0" layoutInCell="1" allowOverlap="1" wp14:anchorId="0C435115" wp14:editId="338DFAC7">
            <wp:simplePos x="0" y="0"/>
            <wp:positionH relativeFrom="column">
              <wp:posOffset>2181</wp:posOffset>
            </wp:positionH>
            <wp:positionV relativeFrom="paragraph">
              <wp:posOffset>813988</wp:posOffset>
            </wp:positionV>
            <wp:extent cx="2743200" cy="2045970"/>
            <wp:effectExtent l="0" t="0" r="0" b="11430"/>
            <wp:wrapThrough wrapText="bothSides">
              <wp:wrapPolygon edited="0">
                <wp:start x="0" y="0"/>
                <wp:lineTo x="0" y="21520"/>
                <wp:lineTo x="21450" y="21520"/>
                <wp:lineTo x="21450" y="0"/>
                <wp:lineTo x="0" y="0"/>
              </wp:wrapPolygon>
            </wp:wrapThrough>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Pr>
          <w:noProof/>
          <w:lang w:bidi="si-LK"/>
        </w:rPr>
        <w:drawing>
          <wp:anchor distT="0" distB="0" distL="114300" distR="114300" simplePos="0" relativeHeight="251657216" behindDoc="0" locked="0" layoutInCell="1" allowOverlap="1" wp14:anchorId="4C88D2DD" wp14:editId="17204C25">
            <wp:simplePos x="0" y="0"/>
            <wp:positionH relativeFrom="column">
              <wp:posOffset>2844496</wp:posOffset>
            </wp:positionH>
            <wp:positionV relativeFrom="paragraph">
              <wp:posOffset>809542</wp:posOffset>
            </wp:positionV>
            <wp:extent cx="2734945" cy="2028825"/>
            <wp:effectExtent l="0" t="0" r="8255" b="9525"/>
            <wp:wrapThrough wrapText="bothSides">
              <wp:wrapPolygon edited="0">
                <wp:start x="0" y="0"/>
                <wp:lineTo x="0" y="21499"/>
                <wp:lineTo x="21515" y="21499"/>
                <wp:lineTo x="21515" y="0"/>
                <wp:lineTo x="0" y="0"/>
              </wp:wrapPolygon>
            </wp:wrapThrough>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sidR="00F4451F">
        <w:rPr>
          <w:rStyle w:val="PlaceholderText"/>
          <w:color w:val="000000"/>
        </w:rPr>
        <w:t xml:space="preserve">Kde </w:t>
      </w:r>
      <m:oMath>
        <m:sSub>
          <m:sSubPr>
            <m:ctrlPr>
              <w:rPr>
                <w:rStyle w:val="PlaceholderText"/>
                <w:rFonts w:ascii="Cambria Math" w:hAnsi="Cambria Math"/>
                <w:i/>
                <w:color w:val="000000" w:themeColor="text1"/>
              </w:rPr>
            </m:ctrlPr>
          </m:sSubPr>
          <m:e>
            <m:r>
              <w:rPr>
                <w:rStyle w:val="PlaceholderText"/>
                <w:rFonts w:ascii="Cambria Math" w:hAnsi="Cambria Math"/>
                <w:color w:val="000000" w:themeColor="text1"/>
              </w:rPr>
              <m:t>n</m:t>
            </m:r>
          </m:e>
          <m:sub>
            <m:r>
              <w:rPr>
                <w:rStyle w:val="PlaceholderText"/>
                <w:rFonts w:ascii="Cambria Math" w:hAnsi="Cambria Math"/>
                <w:color w:val="000000" w:themeColor="text1"/>
              </w:rPr>
              <m:t>i</m:t>
            </m:r>
          </m:sub>
        </m:sSub>
        <m:r>
          <w:rPr>
            <w:rStyle w:val="PlaceholderText"/>
            <w:rFonts w:ascii="Cambria Math" w:hAnsi="Cambria Math"/>
            <w:color w:val="000000" w:themeColor="text1"/>
          </w:rPr>
          <m:t xml:space="preserve"> </m:t>
        </m:r>
      </m:oMath>
      <w:r w:rsidR="00F4451F">
        <w:rPr>
          <w:rStyle w:val="PlaceholderText"/>
          <w:color w:val="000000" w:themeColor="text1"/>
        </w:rPr>
        <w:t xml:space="preserve">je </w:t>
      </w:r>
      <w:r w:rsidR="006B0FB9">
        <w:t xml:space="preserve">počet kópií každej vekovej skupiny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6B0FB9">
        <w:t xml:space="preserve">, pričom sme si nastavili maximálny počet zväčšení na 10 . Tiež chceme mať jednu horizontálne prevrátenú tvár. ( preto 2 ). Na </w:t>
      </w:r>
      <w:r w:rsidR="006B0FB9" w:rsidRPr="006C7C06">
        <w:rPr>
          <w:i/>
          <w:iCs/>
        </w:rPr>
        <w:t>tabu</w:t>
      </w:r>
      <w:r w:rsidR="006B0FB9">
        <w:rPr>
          <w:i/>
          <w:iCs/>
        </w:rPr>
        <w:t>ľke 3</w:t>
      </w:r>
      <w:r w:rsidR="006B0FB9">
        <w:t xml:space="preserve"> môžeme vidieť histogram rozdelenia vekových skupín pred a po zväčšení.</w:t>
      </w:r>
    </w:p>
    <w:p w14:paraId="7B0F569D" w14:textId="77777777" w:rsidR="006B0FB9" w:rsidRDefault="006B0FB9" w:rsidP="006B0FB9">
      <w:pPr>
        <w:pStyle w:val="Heading4"/>
      </w:pPr>
      <w:r>
        <w:lastRenderedPageBreak/>
        <w:t>Prevod do LMDB databázy</w:t>
      </w:r>
    </w:p>
    <w:p w14:paraId="167ACE9B" w14:textId="4E30A110" w:rsidR="006B0FB9" w:rsidRDefault="006B0FB9" w:rsidP="006B0FB9">
      <w:pPr>
        <w:pStyle w:val="Style1"/>
      </w:pPr>
      <w:r>
        <w:t>Fáza, v ktorej musíme pripraviť potrebné *.mdb</w:t>
      </w:r>
      <w:r w:rsidR="008220E1">
        <w:t xml:space="preserve"> (LDMB databázový súbor)</w:t>
      </w:r>
      <w:r>
        <w:t xml:space="preserve"> súbory, na ktoré sa budeme odkazovať v trénovacom train_test.prototxt súbore. Pomocou API schopného pracovať s LMDB( napríklad  v pythone ) si pripravíme </w:t>
      </w:r>
      <w:r w:rsidR="00F4451F">
        <w:t xml:space="preserve">dva </w:t>
      </w:r>
      <w:r>
        <w:t>*.mdb súbory. V jednom budú uložené vektorizované obrázky vo formáte akému Caffe rozumie a v druhom budú ich anotácie (ground truth),</w:t>
      </w:r>
      <w:ins w:id="83" w:author="MX" w:date="2016-04-30T11:29:00Z">
        <w:r w:rsidR="006C2FB2">
          <w:t xml:space="preserve"> </w:t>
        </w:r>
      </w:ins>
      <w:r>
        <w:t>teda pohlavie a vek pre každý subjekt.</w:t>
      </w:r>
    </w:p>
    <w:p w14:paraId="584A5672" w14:textId="15A7B78F" w:rsidR="008220E1" w:rsidRDefault="008220E1" w:rsidP="00F4451F">
      <w:pPr>
        <w:pStyle w:val="Style1"/>
      </w:pPr>
      <w:r>
        <w:t>Anotácie priraďujeme pre pohlavie tak</w:t>
      </w:r>
      <w:r w:rsidR="00F4451F">
        <w:t>, že všetkým mužom priradíme 0 a</w:t>
      </w:r>
      <w:r>
        <w:t xml:space="preserve"> ženám 1. Pretože</w:t>
      </w:r>
      <w:r w:rsidR="00F4451F">
        <w:t xml:space="preserve"> pri regresii používame sigmoid</w:t>
      </w:r>
      <w:r>
        <w:t xml:space="preserve">, pre odhadovanie veku sme každú hodnotu vydelili maximálnym vekom (teda 60) tak, aby sme mali hodnoty na intervale &lt;0,1&gt;.   </w:t>
      </w:r>
    </w:p>
    <w:p w14:paraId="0054D6AC" w14:textId="6F911633" w:rsidR="006B0FB9" w:rsidRPr="00764406" w:rsidRDefault="006B0FB9" w:rsidP="006B0FB9">
      <w:pPr>
        <w:pStyle w:val="Style1"/>
      </w:pPr>
      <w:r>
        <w:t>Ak používame normalizáciu centrovaním do (0,0)</w:t>
      </w:r>
      <w:r w:rsidR="00362D27">
        <w:t xml:space="preserve">, </w:t>
      </w:r>
      <w:r>
        <w:t>môžeme použiť nástroj</w:t>
      </w:r>
      <w:r w:rsidR="006C2FB2">
        <w:t xml:space="preserve"> priamo z</w:t>
      </w:r>
      <w:r>
        <w:t xml:space="preserve"> Caffe frameworku </w:t>
      </w:r>
      <w:r w:rsidRPr="00764406">
        <w:rPr>
          <w:i/>
          <w:iCs/>
        </w:rPr>
        <w:t>tools/compute_image_mean</w:t>
      </w:r>
      <w:r w:rsidR="006C2FB2">
        <w:rPr>
          <w:i/>
          <w:iCs/>
        </w:rPr>
        <w:t>,</w:t>
      </w:r>
      <w:r>
        <w:rPr>
          <w:i/>
          <w:iCs/>
        </w:rPr>
        <w:t xml:space="preserve"> </w:t>
      </w:r>
      <w:r>
        <w:t xml:space="preserve">ktorému zadáme cestu k adresárom s *.mdb súbormi a ten nám vyrobí potrebný *.binaryproto a *.npy </w:t>
      </w:r>
      <w:r w:rsidRPr="00F4451F">
        <w:rPr>
          <w:i/>
          <w:iCs/>
        </w:rPr>
        <w:t>mean</w:t>
      </w:r>
      <w:r>
        <w:t xml:space="preserve"> </w:t>
      </w:r>
      <w:r w:rsidR="00F4451F">
        <w:t xml:space="preserve">( priemerným obrázok ) </w:t>
      </w:r>
      <w:r>
        <w:t>súbor</w:t>
      </w:r>
      <w:r w:rsidR="00F4451F">
        <w:t>.</w:t>
      </w:r>
    </w:p>
    <w:p w14:paraId="51BC271A" w14:textId="55AFF459" w:rsidR="006B0FB9" w:rsidRDefault="006B0FB9" w:rsidP="006B0FB9">
      <w:pPr>
        <w:pStyle w:val="Heading2"/>
      </w:pPr>
      <w:bookmarkStart w:id="84" w:name="_Toc450087562"/>
      <w:r w:rsidRPr="005624EA">
        <w:t>Trénovanie</w:t>
      </w:r>
      <w:bookmarkEnd w:id="84"/>
    </w:p>
    <w:p w14:paraId="3A34E724" w14:textId="33FF3407" w:rsidR="006B0FB9" w:rsidRDefault="006B0FB9" w:rsidP="006B0FB9">
      <w:pPr>
        <w:pStyle w:val="Style1"/>
      </w:pPr>
      <w:r>
        <w:t>V tejto fáze si vysvetlíme ako pripraviť, ako púšťať samotné trénovanie, čo je cross validáci</w:t>
      </w:r>
      <w:r w:rsidR="00362D27">
        <w:t>a</w:t>
      </w:r>
      <w:r w:rsidR="00F4451F">
        <w:t xml:space="preserve"> a ako sme ju použili. Ukážeme si</w:t>
      </w:r>
      <w:r>
        <w:t xml:space="preserve"> ako nájsť najlepší model alebo ako vizualizovať architektúru siete a výsledné konvolučné filtre. </w:t>
      </w:r>
    </w:p>
    <w:p w14:paraId="3D78E06C" w14:textId="654B0ECC" w:rsidR="008220E1" w:rsidRPr="006C7C06" w:rsidRDefault="008220E1" w:rsidP="008220E1">
      <w:pPr>
        <w:pStyle w:val="Style1"/>
      </w:pPr>
      <w:r>
        <w:rPr>
          <w:rStyle w:val="Style1Char"/>
        </w:rPr>
        <w:t xml:space="preserve">Kvôli povahe úlohy sme pre klasifikátor pohlavia sme použili ako chybovú funkciu softmax, pre regresor veku sigmoid vrstvu nasledovanú euclid vrstvou. </w:t>
      </w:r>
    </w:p>
    <w:p w14:paraId="1A941803" w14:textId="7C21BE75" w:rsidR="006B0FB9" w:rsidRDefault="006B0FB9" w:rsidP="006B0FB9">
      <w:pPr>
        <w:pStyle w:val="Heading3"/>
      </w:pPr>
      <w:bookmarkStart w:id="85" w:name="_Toc450087563"/>
      <w:r w:rsidRPr="005624EA">
        <w:t>Príprava trénovania, architektúry sietí</w:t>
      </w:r>
      <w:bookmarkEnd w:id="85"/>
    </w:p>
    <w:p w14:paraId="7ADF035C" w14:textId="5945BB42" w:rsidR="006B0FB9" w:rsidRPr="00F539DB" w:rsidRDefault="006B0FB9" w:rsidP="00AC7482">
      <w:pPr>
        <w:pStyle w:val="Style1"/>
      </w:pPr>
      <w:r>
        <w:t xml:space="preserve">Potom ako pripravíme dáta vo formáte, ktorému Caffe rozumie, musíme vyrobiť trénovacie súbory ( solver.txt, train_test.prototxt, predict.prototxt ). Aby sme zabezpečili jednoduché hľadanie najlepšej architektúry, potrebovali sme generovať *.prototxt súbory z predpripravených šablón. Chceli sme testovať aký vplyv majú na výslednú chybu parametre ako : veľkosť kroku, veľkosť kernelu, počet výstupov konvolučnej vrstvy, dropout, počet iterácií, rýchlosť učenia atď. Ak je všetko pripravené, spustíme nad generovanými *.prototxt súbormi program </w:t>
      </w:r>
      <w:r w:rsidRPr="00F539DB">
        <w:rPr>
          <w:rStyle w:val="Style1Char"/>
          <w:i/>
          <w:iCs/>
        </w:rPr>
        <w:t>caffe train</w:t>
      </w:r>
      <w:r>
        <w:rPr>
          <w:rStyle w:val="Style1Char"/>
          <w:i/>
          <w:iCs/>
        </w:rPr>
        <w:t xml:space="preserve">, </w:t>
      </w:r>
      <w:r>
        <w:rPr>
          <w:rStyle w:val="Style1Char"/>
        </w:rPr>
        <w:t xml:space="preserve">ktorý vykoná trénovanie. </w:t>
      </w:r>
    </w:p>
    <w:p w14:paraId="4ACAE78A" w14:textId="42FF2FA2" w:rsidR="006B0FB9" w:rsidRPr="005624EA" w:rsidRDefault="006B0FB9" w:rsidP="006B0FB9">
      <w:pPr>
        <w:pStyle w:val="Heading3"/>
      </w:pPr>
      <w:bookmarkStart w:id="86" w:name="_Ref449911148"/>
      <w:bookmarkStart w:id="87" w:name="_Toc450087564"/>
      <w:r w:rsidRPr="005624EA">
        <w:lastRenderedPageBreak/>
        <w:t>K-fold cross validácia</w:t>
      </w:r>
      <w:bookmarkEnd w:id="86"/>
      <w:bookmarkEnd w:id="87"/>
    </w:p>
    <w:p w14:paraId="65218015" w14:textId="25BE3293" w:rsidR="006B0FB9" w:rsidRDefault="00AC7482" w:rsidP="00AC7482">
      <w:pPr>
        <w:pStyle w:val="Style1"/>
      </w:pPr>
      <w:r>
        <w:t xml:space="preserve">Za účelom vylepšenia presnosti algoritmu a zabráneniu preučenia sa pri metódach strojového učenia používa tzv. </w:t>
      </w:r>
      <w:r w:rsidRPr="00F4451F">
        <w:rPr>
          <w:rFonts w:eastAsiaTheme="minorEastAsia"/>
          <w:i/>
          <w:iCs/>
          <w:color w:val="auto"/>
          <w:sz w:val="22"/>
          <w:szCs w:val="22"/>
        </w:rPr>
        <w:t>cross validácia</w:t>
      </w:r>
      <w:r>
        <w:t>. Trénovaciu množinu ( testovaciu máme odloženú ) si rozdelíme na dve časti – estimačnú</w:t>
      </w:r>
      <w:r w:rsidR="00C801B2">
        <w:t xml:space="preserve">, na ktorej prebieha samotné trénovanie  </w:t>
      </w:r>
      <w:r>
        <w:t>a</w:t>
      </w:r>
      <w:r w:rsidR="00C801B2">
        <w:t> </w:t>
      </w:r>
      <w:r>
        <w:t>validačn</w:t>
      </w:r>
      <w:r w:rsidR="00C801B2">
        <w:t>ú, na ktorej vyhodnocujeme trénovaciu chybu. Upravovanie váh a spätná propagácia teda prebieha len na základe dát z estimačnej množiny.</w:t>
      </w:r>
    </w:p>
    <w:p w14:paraId="74E541D0" w14:textId="23773C70" w:rsidR="00906C70" w:rsidRDefault="009328F7" w:rsidP="008A7CC5">
      <w:pPr>
        <w:pStyle w:val="Style1"/>
      </w:pPr>
      <w:r>
        <w:t xml:space="preserve">Pri </w:t>
      </w:r>
      <w:r w:rsidR="00F4451F" w:rsidRPr="00F4451F">
        <w:rPr>
          <w:i/>
          <w:iCs/>
        </w:rPr>
        <w:t>k</w:t>
      </w:r>
      <w:r w:rsidR="00F4451F">
        <w:rPr>
          <w:i/>
          <w:iCs/>
        </w:rPr>
        <w:t>-fold cross validácii</w:t>
      </w:r>
      <w:r w:rsidR="00C801B2">
        <w:t xml:space="preserve"> si najprv celú trénovaciu množinu </w:t>
      </w:r>
      <w:r w:rsidR="00906C70">
        <w:t xml:space="preserve">náhodne </w:t>
      </w:r>
      <w:r w:rsidR="00BD7D70">
        <w:t xml:space="preserve">usporiadame a </w:t>
      </w:r>
      <w:r w:rsidR="00C801B2">
        <w:t>rozdel</w:t>
      </w:r>
      <w:r w:rsidR="00906C70">
        <w:t xml:space="preserve">íme na </w:t>
      </w:r>
      <w:r w:rsidR="00906C70">
        <w:rPr>
          <w:i/>
          <w:iCs/>
        </w:rPr>
        <w:t xml:space="preserve">k </w:t>
      </w:r>
      <w:r w:rsidR="00906C70">
        <w:t>častí.</w:t>
      </w:r>
      <w:r w:rsidR="00362D27">
        <w:t xml:space="preserve"> </w:t>
      </w:r>
      <w:r w:rsidR="00F4451F">
        <w:t>V prvom</w:t>
      </w:r>
      <w:r>
        <w:t xml:space="preserve"> kroku</w:t>
      </w:r>
      <w:r w:rsidR="00BD7D70">
        <w:t xml:space="preserve"> </w:t>
      </w:r>
      <w:r w:rsidR="008065DD">
        <w:t xml:space="preserve">zvolíme </w:t>
      </w:r>
      <w:r w:rsidR="00BD7D70">
        <w:t xml:space="preserve">časti </w:t>
      </w:r>
      <w:r w:rsidR="00906C70">
        <w:t>(</w:t>
      </w:r>
      <w:r w:rsidR="00906C70" w:rsidRPr="00906C70">
        <w:rPr>
          <w:i/>
          <w:iCs/>
        </w:rPr>
        <w:t>1,2 ... k-1)</w:t>
      </w:r>
      <w:r w:rsidR="00906C70">
        <w:t xml:space="preserve"> za estimačnú a</w:t>
      </w:r>
      <w:r w:rsidR="008065DD">
        <w:t> </w:t>
      </w:r>
      <w:r w:rsidR="00906C70" w:rsidRPr="00906C70">
        <w:rPr>
          <w:i/>
          <w:iCs/>
        </w:rPr>
        <w:t>k</w:t>
      </w:r>
      <w:r w:rsidR="008065DD">
        <w:rPr>
          <w:i/>
          <w:iCs/>
        </w:rPr>
        <w:t xml:space="preserve"> </w:t>
      </w:r>
      <w:r w:rsidR="00906C70">
        <w:t>za validačnú množinu. Urobím</w:t>
      </w:r>
      <w:r w:rsidR="00BD7D70">
        <w:t>e to druhýkrát a estimačnou budú</w:t>
      </w:r>
      <w:r w:rsidR="00906C70">
        <w:t xml:space="preserve"> teraz </w:t>
      </w:r>
      <w:r w:rsidR="00BD7D70">
        <w:t xml:space="preserve">časti </w:t>
      </w:r>
      <w:r w:rsidR="00906C70">
        <w:t>(1, 2...</w:t>
      </w:r>
      <w:r w:rsidR="00906C70" w:rsidRPr="00906C70">
        <w:rPr>
          <w:i/>
          <w:iCs/>
        </w:rPr>
        <w:t>k</w:t>
      </w:r>
      <w:r w:rsidR="00906C70">
        <w:rPr>
          <w:i/>
          <w:iCs/>
        </w:rPr>
        <w:t>-2,</w:t>
      </w:r>
      <w:r w:rsidR="00F4451F">
        <w:rPr>
          <w:i/>
          <w:iCs/>
        </w:rPr>
        <w:t xml:space="preserve"> k</w:t>
      </w:r>
      <w:r w:rsidR="00906C70">
        <w:rPr>
          <w:i/>
          <w:iCs/>
        </w:rPr>
        <w:t>)</w:t>
      </w:r>
      <w:r w:rsidR="00906C70">
        <w:t xml:space="preserve">, validačnou </w:t>
      </w:r>
      <w:r w:rsidR="00906C70" w:rsidRPr="00906C70">
        <w:rPr>
          <w:i/>
          <w:iCs/>
        </w:rPr>
        <w:t>(k-1)</w:t>
      </w:r>
      <w:r w:rsidR="00BD7D70">
        <w:rPr>
          <w:i/>
          <w:iCs/>
        </w:rPr>
        <w:t xml:space="preserve">. </w:t>
      </w:r>
      <w:r w:rsidR="00BD7D70">
        <w:t>D</w:t>
      </w:r>
      <w:r w:rsidR="00906C70">
        <w:t xml:space="preserve">ostaneme 7 rôznych kombinácii, </w:t>
      </w:r>
      <w:r w:rsidR="00BD7D70">
        <w:t>v ktorých</w:t>
      </w:r>
      <w:r w:rsidR="00906C70">
        <w:t xml:space="preserve"> </w:t>
      </w:r>
      <w:r w:rsidR="00BD7D70">
        <w:t>máme rôzne validačné a trochu inú estimačné</w:t>
      </w:r>
      <w:r w:rsidR="008065DD">
        <w:t xml:space="preserve"> množiny</w:t>
      </w:r>
      <w:r w:rsidR="00906C70">
        <w:t>. (vždy chýba jedna časť) . Trénovanie budeme musieť pustiť na vše</w:t>
      </w:r>
      <w:r w:rsidR="00F4451F">
        <w:t>tkých kombináciách ( fold</w:t>
      </w:r>
      <w:r>
        <w:t>och.</w:t>
      </w:r>
      <w:r w:rsidR="00BD7D70">
        <w:t xml:space="preserve">), čím dostaneme </w:t>
      </w:r>
      <w:r w:rsidRPr="009328F7">
        <w:rPr>
          <w:i/>
          <w:iCs/>
        </w:rPr>
        <w:t>k</w:t>
      </w:r>
      <w:r>
        <w:t> rôznych modelov</w:t>
      </w:r>
      <w:r w:rsidR="00BD7D70">
        <w:t xml:space="preserve">, ktorých výsledky môžeme spriemerovať a tak lepšie odhadnúť chybu danej architektúry. </w:t>
      </w:r>
      <w:r w:rsidR="008A7CC5">
        <w:t>V práci sme pre obe úlohy použili 4-fold cross validáciu.</w:t>
      </w:r>
    </w:p>
    <w:p w14:paraId="2986B32C" w14:textId="5D7B6C77" w:rsidR="008A7CC5" w:rsidRDefault="001A4877" w:rsidP="00906C70">
      <w:pPr>
        <w:pStyle w:val="Style1"/>
      </w:pPr>
      <w:r>
        <w:t xml:space="preserve">Caffe podporuje cross validáciu definovaním </w:t>
      </w:r>
      <w:r w:rsidR="008A7CC5">
        <w:t>TEST</w:t>
      </w:r>
      <w:r w:rsidR="00BD7D70">
        <w:t xml:space="preserve"> ( validácia )</w:t>
      </w:r>
      <w:r w:rsidR="008A7CC5">
        <w:t xml:space="preserve"> a</w:t>
      </w:r>
      <w:r w:rsidR="00BD7D70">
        <w:t> </w:t>
      </w:r>
      <w:r w:rsidR="008A7CC5">
        <w:t>TRAIN</w:t>
      </w:r>
      <w:r w:rsidR="00BD7D70">
        <w:t xml:space="preserve"> ( estimácia )</w:t>
      </w:r>
      <w:r w:rsidR="008A7CC5">
        <w:t xml:space="preserve"> </w:t>
      </w:r>
      <w:r>
        <w:t>fáz</w:t>
      </w:r>
      <w:r w:rsidR="008A7CC5">
        <w:t>.</w:t>
      </w:r>
      <w:r>
        <w:t xml:space="preserve"> </w:t>
      </w:r>
      <w:r w:rsidR="008A7CC5">
        <w:t xml:space="preserve">Budeme mať dve vstupné vrstvy, ktoré budú ukazovať na iné *.mdb súbory. Jedna bude aktivovaná len vo váze TEST(validácia) a ukazovať bude na *.mdb s validačnou množinou, druhá vo fáze TRAIN a ukazovať bude na *.mdb s estimačnou množinou. Názov TEST si netreba mýliť s finálnym testovaním a testovacou množinou. </w:t>
      </w:r>
    </w:p>
    <w:p w14:paraId="44C835F1" w14:textId="77777777" w:rsidR="00F84672" w:rsidRDefault="00F84672" w:rsidP="00906C70">
      <w:pPr>
        <w:pStyle w:val="Style1"/>
      </w:pPr>
    </w:p>
    <w:p w14:paraId="220CD5F3" w14:textId="77777777" w:rsidR="006B0FB9" w:rsidRPr="005624EA" w:rsidRDefault="006B0FB9" w:rsidP="006B0FB9">
      <w:pPr>
        <w:pStyle w:val="Heading4"/>
      </w:pPr>
      <w:r w:rsidRPr="005624EA">
        <w:t>Hľadanie najlepšieho modelu</w:t>
      </w:r>
    </w:p>
    <w:p w14:paraId="617894A1" w14:textId="04CEA71D" w:rsidR="006B0FB9" w:rsidRPr="00276F04" w:rsidRDefault="001A4877" w:rsidP="001A4877">
      <w:pPr>
        <w:pStyle w:val="Style1"/>
      </w:pPr>
      <w:r>
        <w:t xml:space="preserve">Keďže počas trénovania </w:t>
      </w:r>
      <w:r w:rsidR="008065DD">
        <w:t xml:space="preserve">nemusíme dosiahnuť </w:t>
      </w:r>
      <w:r>
        <w:t xml:space="preserve">najnižšiu chybu </w:t>
      </w:r>
      <w:r w:rsidR="008065DD">
        <w:t>v poslednej iterácii</w:t>
      </w:r>
      <w:r>
        <w:t>, potrebovali by sme si ukladať priebežné modely a ich validačné chyby. Caffe to našťastie podporuje a pri definovaní solver.txt súboru si môžeme zvoliť frekvenciu ukladania snapshotov( *.caffemodel</w:t>
      </w:r>
      <w:r w:rsidR="00362D27">
        <w:t xml:space="preserve"> súbory</w:t>
      </w:r>
      <w:r w:rsidR="008065DD">
        <w:t xml:space="preserve"> ) , na ktorých budeme hľadať najlepší model.</w:t>
      </w:r>
    </w:p>
    <w:p w14:paraId="4570F93B" w14:textId="2E50E3BD" w:rsidR="000353B8" w:rsidRPr="005624EA" w:rsidRDefault="000353B8" w:rsidP="001A4877">
      <w:pPr>
        <w:pStyle w:val="Style1"/>
      </w:pPr>
      <w:r>
        <w:t xml:space="preserve">Počas trénovania si štandardný výstup budeme ukladať do logovacie textového súboru, </w:t>
      </w:r>
      <w:r w:rsidR="008A2E77">
        <w:t>v ktorom potom hľadáme reťazec – „</w:t>
      </w:r>
      <w:r w:rsidR="008A2E77" w:rsidRPr="008A2E77">
        <w:rPr>
          <w:i/>
          <w:iCs/>
        </w:rPr>
        <w:t>Test net output #0: loss =</w:t>
      </w:r>
      <w:r w:rsidR="008A2E77">
        <w:rPr>
          <w:i/>
          <w:iCs/>
        </w:rPr>
        <w:t xml:space="preserve"> nejaké </w:t>
      </w:r>
      <w:r w:rsidR="00FD7F1F">
        <w:rPr>
          <w:i/>
          <w:iCs/>
        </w:rPr>
        <w:t>číslo</w:t>
      </w:r>
      <w:r w:rsidR="008A2E77">
        <w:rPr>
          <w:i/>
          <w:iCs/>
        </w:rPr>
        <w:t xml:space="preserve"> </w:t>
      </w:r>
      <w:r w:rsidR="008A2E77">
        <w:t>“ – na základe ktorého vyberieme snapshot s najnižšou validačnou chybou.</w:t>
      </w:r>
    </w:p>
    <w:p w14:paraId="6306348F" w14:textId="77777777" w:rsidR="000F2DEF" w:rsidRPr="005624EA" w:rsidRDefault="000F2DEF" w:rsidP="000F2DEF">
      <w:pPr>
        <w:pStyle w:val="Heading4"/>
      </w:pPr>
      <w:r w:rsidRPr="005624EA">
        <w:lastRenderedPageBreak/>
        <w:t xml:space="preserve">Vizualizácia siete, </w:t>
      </w:r>
      <w:r>
        <w:t xml:space="preserve">chyby, </w:t>
      </w:r>
      <w:r w:rsidRPr="005624EA">
        <w:t>natrénovaných filtrov</w:t>
      </w:r>
    </w:p>
    <w:p w14:paraId="001B4139" w14:textId="206EF6CD" w:rsidR="000F2DEF" w:rsidRDefault="000F2DEF" w:rsidP="000F2DEF">
      <w:pPr>
        <w:pStyle w:val="Style1"/>
      </w:pPr>
      <w:r>
        <w:t xml:space="preserve">Caffe ponúka niekoľko možností ako výsledky trénovania vizualizovať. </w:t>
      </w:r>
      <w:r>
        <w:rPr>
          <w:smallCaps/>
        </w:rPr>
        <w:t xml:space="preserve"> </w:t>
      </w:r>
      <w:r>
        <w:t>Kombináciou Numpy knižnice a  Caffe API pre python môžeme načítať natrénovaný *.caffemodel súbor, podhodiť mu nejaký obrázok a</w:t>
      </w:r>
      <w:r w:rsidR="008065DD">
        <w:t xml:space="preserve"> z jednotlivých vrstiev </w:t>
      </w:r>
      <w:r>
        <w:t>extrahovať konvolučné filtre a</w:t>
      </w:r>
      <w:r w:rsidR="008065DD">
        <w:t xml:space="preserve"> feature ma</w:t>
      </w:r>
      <w:r>
        <w:t>p</w:t>
      </w:r>
      <w:r w:rsidR="008065DD">
        <w:t>y</w:t>
      </w:r>
      <w:r>
        <w:t>. Zavolaním nasledovnej funkcie vieme načítať model.</w:t>
      </w:r>
    </w:p>
    <w:p w14:paraId="30A1D112" w14:textId="77777777" w:rsidR="000F2DEF" w:rsidRDefault="000F2DEF" w:rsidP="000F2DEF">
      <w:pPr>
        <w:pStyle w:val="Style1"/>
        <w:rPr>
          <w:i/>
          <w:iCs/>
        </w:rPr>
      </w:pPr>
      <w:r w:rsidRPr="00F02DEE">
        <w:rPr>
          <w:i/>
          <w:iCs/>
        </w:rPr>
        <w:t>net</w:t>
      </w:r>
      <w:r>
        <w:t xml:space="preserve"> = </w:t>
      </w:r>
      <w:r w:rsidRPr="00F02DEE">
        <w:rPr>
          <w:i/>
          <w:iCs/>
        </w:rPr>
        <w:t>caffe.Net(</w:t>
      </w:r>
      <w:r>
        <w:rPr>
          <w:i/>
          <w:iCs/>
          <w:lang w:val="en-US"/>
        </w:rPr>
        <w:t xml:space="preserve">‘predict.txt’,’model.caffemodel’, </w:t>
      </w:r>
      <w:r w:rsidRPr="00F02DEE">
        <w:rPr>
          <w:i/>
          <w:iCs/>
          <w:lang w:val="en-US"/>
        </w:rPr>
        <w:t>caffe.TEST</w:t>
      </w:r>
      <w:r w:rsidRPr="00F02DEE">
        <w:rPr>
          <w:i/>
          <w:iCs/>
        </w:rPr>
        <w:t>)</w:t>
      </w:r>
    </w:p>
    <w:p w14:paraId="4ADE5D35" w14:textId="77597949" w:rsidR="000F2DEF" w:rsidRPr="00F02DEE" w:rsidRDefault="008065DD" w:rsidP="000F2DEF">
      <w:pPr>
        <w:pStyle w:val="Style1"/>
        <w:ind w:firstLine="0"/>
      </w:pPr>
      <w:r>
        <w:t>P</w:t>
      </w:r>
      <w:r w:rsidR="000F2DEF">
        <w:t xml:space="preserve">omocou </w:t>
      </w:r>
      <w:r w:rsidR="000F2DEF" w:rsidRPr="00F02DEE">
        <w:rPr>
          <w:i/>
          <w:iCs/>
        </w:rPr>
        <w:t>net.params</w:t>
      </w:r>
      <w:r w:rsidR="000F2DEF">
        <w:t xml:space="preserve"> </w:t>
      </w:r>
      <w:r>
        <w:t>dostaneme potrebné dáta na vizualiz</w:t>
      </w:r>
      <w:r w:rsidR="009709F4">
        <w:t>áciu.</w:t>
      </w:r>
    </w:p>
    <w:p w14:paraId="4FAA8EEC" w14:textId="77777777" w:rsidR="000F2DEF" w:rsidRDefault="000F2DEF" w:rsidP="000F2DEF">
      <w:pPr>
        <w:pStyle w:val="Style1"/>
      </w:pPr>
      <w:r w:rsidRPr="00F02DEE">
        <w:rPr>
          <w:i/>
          <w:iCs/>
        </w:rPr>
        <w:t>net.params[layer][0].data</w:t>
      </w:r>
      <w:r>
        <w:rPr>
          <w:i/>
          <w:iCs/>
        </w:rPr>
        <w:t xml:space="preserve">  </w:t>
      </w:r>
      <w:r w:rsidRPr="00F02DEE">
        <w:sym w:font="Wingdings" w:char="F0E0"/>
      </w:r>
      <w:r>
        <w:rPr>
          <w:i/>
          <w:iCs/>
        </w:rPr>
        <w:t xml:space="preserve"> </w:t>
      </w:r>
      <w:r>
        <w:t>filtre</w:t>
      </w:r>
    </w:p>
    <w:p w14:paraId="5D39D750" w14:textId="77777777" w:rsidR="000F2DEF" w:rsidRDefault="000F2DEF" w:rsidP="000F2DEF">
      <w:pPr>
        <w:pStyle w:val="Style1"/>
      </w:pPr>
      <w:r w:rsidRPr="00F02DEE">
        <w:rPr>
          <w:i/>
          <w:iCs/>
        </w:rPr>
        <w:t>net.blobs[layer].data[0,:]</w:t>
      </w:r>
      <w:r>
        <w:rPr>
          <w:i/>
          <w:iCs/>
        </w:rPr>
        <w:t xml:space="preserve">   </w:t>
      </w:r>
      <w:r w:rsidRPr="00F02DEE">
        <w:sym w:font="Wingdings" w:char="F0E0"/>
      </w:r>
      <w:r>
        <w:rPr>
          <w:i/>
          <w:iCs/>
        </w:rPr>
        <w:t xml:space="preserve"> </w:t>
      </w:r>
      <w:r>
        <w:t>feature mapy</w:t>
      </w:r>
    </w:p>
    <w:p w14:paraId="0F060144" w14:textId="0F6CA0B8" w:rsidR="000F2DEF" w:rsidRDefault="000F2DEF" w:rsidP="000F2DEF">
      <w:pPr>
        <w:pStyle w:val="Style1"/>
        <w:ind w:firstLine="0"/>
      </w:pPr>
      <w:r>
        <w:t>Tieto jednorozmerné polia  môžeme ďalej pretransformovať na bitmapy a uložiť. Podrobný návod je možné nájsť v návodoch na oficiálnej stránke Caffe.</w:t>
      </w:r>
    </w:p>
    <w:p w14:paraId="746B4213" w14:textId="5201B810" w:rsidR="000F2DEF" w:rsidRDefault="000F2DEF" w:rsidP="000F2DEF">
      <w:pPr>
        <w:pStyle w:val="Style1"/>
      </w:pPr>
      <w:r>
        <w:t xml:space="preserve">Niekedy je vhodné vidieť </w:t>
      </w:r>
      <w:r w:rsidR="009709F4">
        <w:t xml:space="preserve">architektúru siete na obrázku, čo vieme docieliť </w:t>
      </w:r>
      <w:r>
        <w:t xml:space="preserve">pomocou funkcie </w:t>
      </w:r>
      <w:r w:rsidRPr="00CB48E2">
        <w:rPr>
          <w:i/>
          <w:iCs/>
        </w:rPr>
        <w:t>caffe.draw.draw_net_to_file</w:t>
      </w:r>
      <w:r>
        <w:rPr>
          <w:i/>
          <w:iCs/>
        </w:rPr>
        <w:t xml:space="preserve"> </w:t>
      </w:r>
      <w:r w:rsidR="009709F4">
        <w:rPr>
          <w:i/>
          <w:iCs/>
        </w:rPr>
        <w:t>.</w:t>
      </w:r>
    </w:p>
    <w:p w14:paraId="51D2D1D5" w14:textId="60B4304B" w:rsidR="000F2DEF" w:rsidRPr="005624EA" w:rsidRDefault="000F2DEF" w:rsidP="000F2DEF">
      <w:pPr>
        <w:pStyle w:val="Style1"/>
      </w:pPr>
      <w:r>
        <w:t xml:space="preserve">Vizualizácia estimačnej a validačnej </w:t>
      </w:r>
      <w:r w:rsidR="009709F4">
        <w:t>chyby je zložitejšia, pretože C</w:t>
      </w:r>
      <w:r>
        <w:t>affe na to priamo neponúka nástroje. Ak si v</w:t>
      </w:r>
      <w:r w:rsidR="009709F4">
        <w:t>šak zapneme debugovacie výstupy</w:t>
      </w:r>
      <w:r>
        <w:t>, môžeme tieto údaje vyčítať z logov</w:t>
      </w:r>
      <w:r w:rsidR="009709F4">
        <w:t xml:space="preserve">acieho súboru a  </w:t>
      </w:r>
      <w:r>
        <w:t xml:space="preserve">zostaviť graf vývoja chýb. </w:t>
      </w:r>
    </w:p>
    <w:p w14:paraId="1FC8A6D5" w14:textId="4E1EB003" w:rsidR="000F2DEF" w:rsidRDefault="000F2DEF" w:rsidP="000F2DEF">
      <w:pPr>
        <w:pStyle w:val="Heading2"/>
      </w:pPr>
      <w:bookmarkStart w:id="88" w:name="_Toc450087565"/>
      <w:r w:rsidRPr="005624EA">
        <w:t>Testovanie</w:t>
      </w:r>
      <w:bookmarkEnd w:id="88"/>
    </w:p>
    <w:p w14:paraId="6FB4F3AC" w14:textId="1C89D9BF" w:rsidR="000F2DEF" w:rsidRDefault="000F2DEF" w:rsidP="000F2DEF">
      <w:pPr>
        <w:pStyle w:val="Style1"/>
      </w:pPr>
      <w:r>
        <w:t>Ako sme spomínali, pôvodné dáta si rozdelíme na testovaciu a trénovaciu množinu. Nad trénovacou, ktorú sme delili na validačnú a estimačnú časť, prebieha trénovanie zatiaľ, čo testovaciu sme mám</w:t>
      </w:r>
      <w:r w:rsidR="00591C8F">
        <w:t>e odloženú. Po skončení trénovan</w:t>
      </w:r>
      <w:r>
        <w:t xml:space="preserve">ia a nájdení najlepšieho modelu podľa validačnej chyby, nám ostáva otestovať schopnosť generalizácie, čo urobíme práve </w:t>
      </w:r>
      <w:r w:rsidR="00591C8F">
        <w:t xml:space="preserve">testovaním </w:t>
      </w:r>
      <w:r>
        <w:t xml:space="preserve">nad testovacou množinou. Dáta v nej si musíme normalizovať presne tak, ako sme to </w:t>
      </w:r>
      <w:r w:rsidR="00591C8F">
        <w:t xml:space="preserve">urobili </w:t>
      </w:r>
      <w:r>
        <w:t xml:space="preserve">v </w:t>
      </w:r>
      <w:r w:rsidR="00E17F74">
        <w:fldChar w:fldCharType="begin"/>
      </w:r>
      <w:r w:rsidR="00E17F74">
        <w:instrText xml:space="preserve"> REF _Ref449888700 \r \h </w:instrText>
      </w:r>
      <w:r w:rsidR="00E17F74">
        <w:fldChar w:fldCharType="separate"/>
      </w:r>
      <w:r w:rsidR="001B74CA">
        <w:t>2.1.2</w:t>
      </w:r>
      <w:r w:rsidR="00E17F74">
        <w:fldChar w:fldCharType="end"/>
      </w:r>
      <w:r w:rsidR="00E17F74">
        <w:t>.</w:t>
      </w:r>
    </w:p>
    <w:p w14:paraId="0BF4F377" w14:textId="31C0A61E" w:rsidR="000F2DEF" w:rsidRDefault="000F2DEF" w:rsidP="000F2DEF">
      <w:pPr>
        <w:pStyle w:val="Style1"/>
      </w:pPr>
      <w:r>
        <w:t xml:space="preserve">Zo všetkých sietí, ktoré sme natrénovali hľadáme model s najnižšou testovacou chybou, ktorý potom </w:t>
      </w:r>
      <w:r w:rsidR="00591C8F">
        <w:t xml:space="preserve">môžeme použiť </w:t>
      </w:r>
      <w:r>
        <w:t>v</w:t>
      </w:r>
      <w:r w:rsidR="00591C8F">
        <w:t> GUI aplikácii</w:t>
      </w:r>
      <w:r>
        <w:t xml:space="preserve">. Keďže sme </w:t>
      </w:r>
      <w:r w:rsidR="00591C8F">
        <w:t>trénovali K-fold cross validáciou</w:t>
      </w:r>
      <w:r>
        <w:t xml:space="preserve">, najlepší </w:t>
      </w:r>
      <w:r w:rsidR="00591C8F">
        <w:t xml:space="preserve">model </w:t>
      </w:r>
      <w:r>
        <w:t xml:space="preserve">vyberieme podľa </w:t>
      </w:r>
      <w:r w:rsidR="00591C8F">
        <w:t xml:space="preserve">najnižšej </w:t>
      </w:r>
      <w:r>
        <w:t xml:space="preserve">priemernej testovacej chyby, ktorú počítame </w:t>
      </w:r>
      <w:r w:rsidR="00591C8F">
        <w:t xml:space="preserve">zo </w:t>
      </w:r>
      <w:r>
        <w:t xml:space="preserve">všetkých </w:t>
      </w:r>
      <w:r w:rsidRPr="00591C8F">
        <w:rPr>
          <w:i/>
          <w:iCs/>
        </w:rPr>
        <w:t>k</w:t>
      </w:r>
      <w:r>
        <w:t xml:space="preserve"> častí. </w:t>
      </w:r>
    </w:p>
    <w:p w14:paraId="4F2CD7F3" w14:textId="2518228F" w:rsidR="000F2DEF" w:rsidRDefault="000F2DEF" w:rsidP="000F2DEF">
      <w:pPr>
        <w:pStyle w:val="Heading3"/>
      </w:pPr>
      <w:bookmarkStart w:id="89" w:name="_Toc450087566"/>
      <w:r w:rsidRPr="005624EA">
        <w:lastRenderedPageBreak/>
        <w:t>Klasifikátor pohlavia</w:t>
      </w:r>
      <w:bookmarkEnd w:id="89"/>
    </w:p>
    <w:p w14:paraId="06655634" w14:textId="115DCAF4" w:rsidR="000F2DEF" w:rsidRPr="000B4562" w:rsidRDefault="000F2DEF" w:rsidP="000F2DEF">
      <w:pPr>
        <w:pStyle w:val="Style1"/>
      </w:pPr>
      <w:r>
        <w:t>Keďže sa jednalo o klasifikačnú úlohu vyhodnocovali sme testovaciu chyby, vypoč</w:t>
      </w:r>
      <w:r w:rsidR="00591C8F">
        <w:t>ítali sme confustion maticu, FP</w:t>
      </w:r>
      <w:r>
        <w:t>R</w:t>
      </w:r>
      <w:r w:rsidR="00591C8F">
        <w:t>, FN</w:t>
      </w:r>
      <w:r>
        <w:t>R</w:t>
      </w:r>
      <w:r w:rsidR="00591C8F">
        <w:t>, TPR a TNR</w:t>
      </w:r>
      <w:r>
        <w:t>.</w:t>
      </w:r>
    </w:p>
    <w:p w14:paraId="78A8C2F5" w14:textId="77777777" w:rsidR="000F2DEF" w:rsidRDefault="000F2DEF" w:rsidP="000F2DEF">
      <w:pPr>
        <w:pStyle w:val="Heading4"/>
      </w:pPr>
      <w:r>
        <w:t xml:space="preserve">Testovacia chyba </w:t>
      </w:r>
      <w:r w:rsidRPr="005624EA">
        <w:t xml:space="preserve"> ( accuracy ) </w:t>
      </w:r>
    </w:p>
    <w:p w14:paraId="12A7246B" w14:textId="74C6D6A7" w:rsidR="000F2DEF" w:rsidRDefault="000F2DEF" w:rsidP="000F2DEF">
      <w:pPr>
        <w:pStyle w:val="Style1"/>
      </w:pPr>
      <w:r>
        <w:t>Testovacie chyba je základné vyhodnotenie presnosti nášho algoritmu. Prejdeme cez všetky testovacie dáta a  určíme koľko percent z nich nám sieť odhadla správne. Podobne ako pri vizualizácii</w:t>
      </w:r>
      <w:r w:rsidR="00591C8F">
        <w:t>,</w:t>
      </w:r>
      <w:r>
        <w:t xml:space="preserve"> </w:t>
      </w:r>
      <w:r w:rsidR="003B4CCC">
        <w:t xml:space="preserve">aj tu </w:t>
      </w:r>
      <w:r>
        <w:t xml:space="preserve">môžeme použiť funkciu </w:t>
      </w:r>
      <w:r w:rsidRPr="00F02DEE">
        <w:rPr>
          <w:i/>
          <w:iCs/>
        </w:rPr>
        <w:t>caffe.Net</w:t>
      </w:r>
      <w:r>
        <w:rPr>
          <w:i/>
          <w:iCs/>
        </w:rPr>
        <w:t xml:space="preserve"> </w:t>
      </w:r>
      <w:r>
        <w:t xml:space="preserve">na načítanie siete a následne </w:t>
      </w:r>
      <w:r w:rsidRPr="00F02DEE">
        <w:rPr>
          <w:i/>
          <w:iCs/>
        </w:rPr>
        <w:t>caffe.Net</w:t>
      </w:r>
      <w:r>
        <w:rPr>
          <w:i/>
          <w:iCs/>
        </w:rPr>
        <w:t xml:space="preserve">.forward </w:t>
      </w:r>
      <w:r>
        <w:t xml:space="preserve">na vypočítanie predikcie. To nám vráti dvojrozmerné </w:t>
      </w:r>
      <w:r w:rsidR="00591C8F">
        <w:t xml:space="preserve">pole </w:t>
      </w:r>
      <w:r>
        <w:t>( odpoveď na softmax</w:t>
      </w:r>
      <w:r w:rsidR="00591C8F">
        <w:t xml:space="preserve"> s 2 neurónmi</w:t>
      </w:r>
      <w:r>
        <w:t xml:space="preserve"> ), nad ktorým zavoláme </w:t>
      </w:r>
      <w:r w:rsidRPr="00F66A7F">
        <w:rPr>
          <w:i/>
          <w:iCs/>
        </w:rPr>
        <w:t>argmax</w:t>
      </w:r>
      <w:r w:rsidR="00591C8F">
        <w:t>, čím dostaneme</w:t>
      </w:r>
      <w:r>
        <w:t xml:space="preserve"> predikované pohlavie.</w:t>
      </w:r>
    </w:p>
    <w:p w14:paraId="6F515FC8" w14:textId="77777777" w:rsidR="006B0FB9" w:rsidRDefault="006B0FB9" w:rsidP="006B0FB9">
      <w:pPr>
        <w:pStyle w:val="Heading4"/>
      </w:pPr>
      <w:r w:rsidRPr="005624EA">
        <w:t>Confusion matica</w:t>
      </w:r>
    </w:p>
    <w:p w14:paraId="15FF9B0F" w14:textId="5E10FAC5" w:rsidR="000E0E98" w:rsidRDefault="000E0E98" w:rsidP="000E0E98">
      <w:pPr>
        <w:pStyle w:val="Style1"/>
      </w:pPr>
      <w:r>
        <w:t xml:space="preserve">Confusion matica (známa aj ako </w:t>
      </w:r>
      <w:r w:rsidRPr="009248F6">
        <w:rPr>
          <w:i/>
          <w:iCs/>
        </w:rPr>
        <w:t>matica chyb</w:t>
      </w:r>
      <w:r>
        <w:rPr>
          <w:i/>
          <w:iCs/>
        </w:rPr>
        <w:t xml:space="preserve">y ) </w:t>
      </w:r>
      <w:r>
        <w:t xml:space="preserve">je špeciálny typ dvojdimenzionálnej </w:t>
      </w:r>
      <w:r w:rsidRPr="009248F6">
        <w:t>kontingenčn</w:t>
      </w:r>
      <w:r w:rsidR="00A957FF">
        <w:t>ej tabuľky</w:t>
      </w:r>
      <w:r>
        <w:t>, ktorá sa používa v strojovom učení na podrobnú vizualizáciu chyby</w:t>
      </w:r>
      <w:r w:rsidR="00A957FF">
        <w:t xml:space="preserve"> pri klasifikácii</w:t>
      </w:r>
      <w:r>
        <w:t xml:space="preserve">. Stĺpce matice reprezentujú inštancie predikcií triedy, riadky reprezentujú očakávané hodnoty. Pre klasifikáciu pohlavia, teda dvoch tried,  bude vyzerať 2x2 matica </w:t>
      </w:r>
      <w:r w:rsidRPr="007A4112">
        <w:rPr>
          <w:b/>
          <w:bCs/>
          <w:i/>
          <w:iCs/>
        </w:rPr>
        <w:t>C</w:t>
      </w:r>
      <w:r>
        <w:t xml:space="preserve"> nasledovne. </w:t>
      </w:r>
    </w:p>
    <w:tbl>
      <w:tblPr>
        <w:tblStyle w:val="TableGrid"/>
        <w:tblW w:w="5000" w:type="pct"/>
        <w:tblLook w:val="0060" w:firstRow="1" w:lastRow="1" w:firstColumn="0" w:lastColumn="0" w:noHBand="0" w:noVBand="0"/>
      </w:tblPr>
      <w:tblGrid>
        <w:gridCol w:w="1903"/>
        <w:gridCol w:w="1323"/>
        <w:gridCol w:w="2341"/>
        <w:gridCol w:w="2127"/>
        <w:gridCol w:w="1309"/>
      </w:tblGrid>
      <w:tr w:rsidR="00D746D3" w:rsidRPr="00747D36" w14:paraId="168E4A2F" w14:textId="77777777" w:rsidTr="00D746D3">
        <w:trPr>
          <w:gridAfter w:val="1"/>
          <w:wAfter w:w="727" w:type="pct"/>
        </w:trPr>
        <w:tc>
          <w:tcPr>
            <w:tcW w:w="1792" w:type="pct"/>
            <w:gridSpan w:val="2"/>
            <w:vMerge w:val="restart"/>
            <w:tcBorders>
              <w:top w:val="nil"/>
              <w:left w:val="nil"/>
              <w:bottom w:val="single" w:sz="4" w:space="0" w:color="auto"/>
              <w:right w:val="single" w:sz="4" w:space="0" w:color="auto"/>
            </w:tcBorders>
            <w:shd w:val="clear" w:color="auto" w:fill="FFFFFF" w:themeFill="background1"/>
            <w:vAlign w:val="center"/>
          </w:tcPr>
          <w:p w14:paraId="25C733DE" w14:textId="77777777" w:rsidR="00D746D3" w:rsidRPr="00747D36" w:rsidRDefault="00D746D3" w:rsidP="00F53ADE">
            <w:pPr>
              <w:pStyle w:val="Style1"/>
              <w:ind w:firstLine="0"/>
              <w:jc w:val="center"/>
              <w:rPr>
                <w:b/>
                <w:bCs/>
                <w:sz w:val="16"/>
                <w:szCs w:val="16"/>
              </w:rPr>
            </w:pPr>
          </w:p>
        </w:tc>
        <w:tc>
          <w:tcPr>
            <w:tcW w:w="2481" w:type="pct"/>
            <w:gridSpan w:val="2"/>
            <w:tcBorders>
              <w:left w:val="single" w:sz="4" w:space="0" w:color="auto"/>
            </w:tcBorders>
            <w:shd w:val="clear" w:color="auto" w:fill="FFFFCC"/>
            <w:vAlign w:val="center"/>
          </w:tcPr>
          <w:p w14:paraId="661D8BEF" w14:textId="77777777" w:rsidR="00D746D3" w:rsidRPr="00747D36" w:rsidRDefault="00D746D3" w:rsidP="00F53ADE">
            <w:pPr>
              <w:pStyle w:val="Style1"/>
              <w:ind w:firstLine="0"/>
              <w:jc w:val="center"/>
              <w:rPr>
                <w:b/>
                <w:bCs/>
                <w:sz w:val="16"/>
                <w:szCs w:val="16"/>
              </w:rPr>
            </w:pPr>
            <w:r w:rsidRPr="00747D36">
              <w:rPr>
                <w:b/>
                <w:bCs/>
                <w:sz w:val="16"/>
                <w:szCs w:val="16"/>
              </w:rPr>
              <w:t>Predikované hodnoty</w:t>
            </w:r>
          </w:p>
        </w:tc>
      </w:tr>
      <w:tr w:rsidR="00D746D3" w:rsidRPr="00747D36" w14:paraId="7417B680" w14:textId="77777777" w:rsidTr="00D746D3">
        <w:trPr>
          <w:gridAfter w:val="1"/>
          <w:wAfter w:w="727" w:type="pct"/>
        </w:trPr>
        <w:tc>
          <w:tcPr>
            <w:tcW w:w="1792" w:type="pct"/>
            <w:gridSpan w:val="2"/>
            <w:vMerge/>
            <w:tcBorders>
              <w:top w:val="single" w:sz="4" w:space="0" w:color="auto"/>
              <w:left w:val="nil"/>
              <w:bottom w:val="single" w:sz="4" w:space="0" w:color="auto"/>
              <w:right w:val="single" w:sz="4" w:space="0" w:color="auto"/>
            </w:tcBorders>
            <w:shd w:val="clear" w:color="auto" w:fill="FFFFFF" w:themeFill="background1"/>
            <w:vAlign w:val="center"/>
          </w:tcPr>
          <w:p w14:paraId="6BC0B84D" w14:textId="77777777" w:rsidR="00D746D3" w:rsidRPr="00747D36" w:rsidRDefault="00D746D3" w:rsidP="00F53ADE">
            <w:pPr>
              <w:pStyle w:val="Style1"/>
              <w:ind w:firstLine="0"/>
              <w:jc w:val="center"/>
              <w:rPr>
                <w:b/>
                <w:bCs/>
                <w:sz w:val="16"/>
                <w:szCs w:val="16"/>
              </w:rPr>
            </w:pPr>
          </w:p>
        </w:tc>
        <w:tc>
          <w:tcPr>
            <w:tcW w:w="1300" w:type="pct"/>
            <w:tcBorders>
              <w:left w:val="single" w:sz="4" w:space="0" w:color="auto"/>
            </w:tcBorders>
            <w:shd w:val="clear" w:color="auto" w:fill="FFFFCC"/>
            <w:vAlign w:val="center"/>
          </w:tcPr>
          <w:p w14:paraId="5B6B49E6" w14:textId="77777777" w:rsidR="00D746D3" w:rsidRPr="00747D36" w:rsidRDefault="00D746D3" w:rsidP="00F53ADE">
            <w:pPr>
              <w:pStyle w:val="Style1"/>
              <w:ind w:firstLine="0"/>
              <w:jc w:val="center"/>
              <w:rPr>
                <w:b/>
                <w:bCs/>
                <w:sz w:val="16"/>
                <w:szCs w:val="16"/>
              </w:rPr>
            </w:pPr>
            <w:r w:rsidRPr="00747D36">
              <w:rPr>
                <w:b/>
                <w:bCs/>
                <w:sz w:val="16"/>
                <w:szCs w:val="16"/>
              </w:rPr>
              <w:t>Trieda 1 (muž)</w:t>
            </w:r>
          </w:p>
        </w:tc>
        <w:tc>
          <w:tcPr>
            <w:tcW w:w="1181" w:type="pct"/>
            <w:shd w:val="clear" w:color="auto" w:fill="FFFFCC"/>
            <w:vAlign w:val="center"/>
          </w:tcPr>
          <w:p w14:paraId="3DFED3FF" w14:textId="77777777" w:rsidR="00D746D3" w:rsidRPr="00747D36" w:rsidRDefault="00D746D3" w:rsidP="00F53ADE">
            <w:pPr>
              <w:pStyle w:val="Style1"/>
              <w:ind w:firstLine="0"/>
              <w:jc w:val="center"/>
              <w:rPr>
                <w:b/>
                <w:bCs/>
                <w:sz w:val="16"/>
                <w:szCs w:val="16"/>
              </w:rPr>
            </w:pPr>
            <w:r w:rsidRPr="00747D36">
              <w:rPr>
                <w:b/>
                <w:bCs/>
                <w:sz w:val="16"/>
                <w:szCs w:val="16"/>
              </w:rPr>
              <w:t>Trieda 2 (žena)</w:t>
            </w:r>
          </w:p>
        </w:tc>
      </w:tr>
      <w:tr w:rsidR="00B20F7B" w14:paraId="711B5B51" w14:textId="77777777" w:rsidTr="00D746D3">
        <w:tc>
          <w:tcPr>
            <w:tcW w:w="1057" w:type="pct"/>
            <w:vMerge w:val="restart"/>
            <w:tcBorders>
              <w:top w:val="single" w:sz="4" w:space="0" w:color="auto"/>
            </w:tcBorders>
            <w:shd w:val="clear" w:color="auto" w:fill="F2F2F2" w:themeFill="background1" w:themeFillShade="F2"/>
            <w:vAlign w:val="center"/>
          </w:tcPr>
          <w:p w14:paraId="4CC136AC" w14:textId="77777777" w:rsidR="00D746D3" w:rsidRPr="00747D36" w:rsidRDefault="00D746D3" w:rsidP="00F53ADE">
            <w:pPr>
              <w:pStyle w:val="Style1"/>
              <w:ind w:firstLine="0"/>
              <w:jc w:val="center"/>
              <w:rPr>
                <w:b/>
                <w:bCs/>
                <w:sz w:val="16"/>
                <w:szCs w:val="16"/>
              </w:rPr>
            </w:pPr>
            <w:r w:rsidRPr="00747D36">
              <w:rPr>
                <w:b/>
                <w:bCs/>
                <w:sz w:val="16"/>
                <w:szCs w:val="16"/>
              </w:rPr>
              <w:t>Skutočné hodnoty</w:t>
            </w:r>
          </w:p>
        </w:tc>
        <w:tc>
          <w:tcPr>
            <w:tcW w:w="735" w:type="pct"/>
            <w:tcBorders>
              <w:top w:val="single" w:sz="4" w:space="0" w:color="auto"/>
            </w:tcBorders>
            <w:shd w:val="clear" w:color="auto" w:fill="CCFFFF"/>
            <w:vAlign w:val="center"/>
          </w:tcPr>
          <w:p w14:paraId="2B5B4D29" w14:textId="77777777" w:rsidR="00D746D3" w:rsidRPr="00747D36" w:rsidRDefault="00D746D3" w:rsidP="00F53ADE">
            <w:pPr>
              <w:pStyle w:val="Style1"/>
              <w:ind w:firstLine="0"/>
              <w:jc w:val="center"/>
              <w:rPr>
                <w:b/>
                <w:bCs/>
                <w:sz w:val="16"/>
                <w:szCs w:val="16"/>
              </w:rPr>
            </w:pPr>
            <w:r w:rsidRPr="00747D36">
              <w:rPr>
                <w:b/>
                <w:bCs/>
                <w:sz w:val="16"/>
                <w:szCs w:val="16"/>
              </w:rPr>
              <w:t>Trieda 1 (muž)</w:t>
            </w:r>
          </w:p>
        </w:tc>
        <w:tc>
          <w:tcPr>
            <w:tcW w:w="1300" w:type="pct"/>
            <w:shd w:val="clear" w:color="auto" w:fill="CCFFCC"/>
            <w:vAlign w:val="center"/>
          </w:tcPr>
          <w:p w14:paraId="68ABEE37" w14:textId="77777777" w:rsidR="00D746D3" w:rsidRPr="00747D36" w:rsidRDefault="00D746D3" w:rsidP="00F53ADE">
            <w:pPr>
              <w:pStyle w:val="Style1"/>
              <w:ind w:firstLine="0"/>
              <w:jc w:val="center"/>
              <w:rPr>
                <w:b/>
                <w:bCs/>
                <w:sz w:val="16"/>
                <w:szCs w:val="16"/>
              </w:rPr>
            </w:pPr>
            <w:r w:rsidRPr="00747D36">
              <w:rPr>
                <w:b/>
                <w:bCs/>
                <w:sz w:val="16"/>
                <w:szCs w:val="16"/>
              </w:rPr>
              <w:t>Počet správne klasifikovaných mužov</w:t>
            </w:r>
          </w:p>
          <w:p w14:paraId="26DEA965" w14:textId="77777777" w:rsidR="00D746D3" w:rsidRPr="00747D36" w:rsidRDefault="00D746D3" w:rsidP="00F53ADE">
            <w:pPr>
              <w:pStyle w:val="Style1"/>
              <w:ind w:firstLine="0"/>
              <w:jc w:val="center"/>
              <w:rPr>
                <w:b/>
                <w:bCs/>
                <w:sz w:val="16"/>
                <w:szCs w:val="16"/>
              </w:rPr>
            </w:pPr>
            <w:r w:rsidRPr="00747D36">
              <w:rPr>
                <w:b/>
                <w:bCs/>
                <w:sz w:val="16"/>
                <w:szCs w:val="16"/>
              </w:rPr>
              <w:t>(true positive)</w:t>
            </w:r>
          </w:p>
        </w:tc>
        <w:tc>
          <w:tcPr>
            <w:tcW w:w="1181" w:type="pct"/>
            <w:shd w:val="clear" w:color="auto" w:fill="FFB9B9"/>
            <w:vAlign w:val="center"/>
          </w:tcPr>
          <w:p w14:paraId="4715535E" w14:textId="77777777" w:rsidR="00D746D3" w:rsidRPr="00747D36" w:rsidRDefault="00D746D3" w:rsidP="00F53ADE">
            <w:pPr>
              <w:pStyle w:val="Style1"/>
              <w:ind w:firstLine="0"/>
              <w:jc w:val="center"/>
              <w:rPr>
                <w:b/>
                <w:bCs/>
                <w:sz w:val="16"/>
                <w:szCs w:val="16"/>
              </w:rPr>
            </w:pPr>
            <w:r w:rsidRPr="00747D36">
              <w:rPr>
                <w:b/>
                <w:bCs/>
                <w:sz w:val="16"/>
                <w:szCs w:val="16"/>
              </w:rPr>
              <w:t>Počet mužov klasifikovaných ako ženy (false negative)</w:t>
            </w:r>
          </w:p>
        </w:tc>
        <w:tc>
          <w:tcPr>
            <w:tcW w:w="727" w:type="pct"/>
            <w:shd w:val="clear" w:color="auto" w:fill="CCFFFF"/>
            <w:vAlign w:val="center"/>
          </w:tcPr>
          <w:p w14:paraId="74242708" w14:textId="77777777" w:rsidR="00D746D3" w:rsidRPr="00747D36" w:rsidRDefault="00D746D3" w:rsidP="00F53ADE">
            <w:pPr>
              <w:pStyle w:val="Style1"/>
              <w:ind w:firstLine="0"/>
              <w:jc w:val="center"/>
              <w:rPr>
                <w:b/>
                <w:bCs/>
                <w:sz w:val="16"/>
                <w:szCs w:val="16"/>
              </w:rPr>
            </w:pPr>
            <w:r w:rsidRPr="00747D36">
              <w:rPr>
                <w:b/>
                <w:bCs/>
                <w:sz w:val="16"/>
                <w:szCs w:val="16"/>
              </w:rPr>
              <w:t>Počet mužov</w:t>
            </w:r>
          </w:p>
          <w:p w14:paraId="182C2886" w14:textId="00A0BBE6" w:rsidR="00B20F7B" w:rsidRPr="00747D36" w:rsidRDefault="00B20F7B" w:rsidP="00F53ADE">
            <w:pPr>
              <w:pStyle w:val="Style1"/>
              <w:ind w:firstLine="0"/>
              <w:jc w:val="center"/>
              <w:rPr>
                <w:b/>
                <w:bCs/>
                <w:sz w:val="16"/>
                <w:szCs w:val="16"/>
              </w:rPr>
            </w:pPr>
            <w:r w:rsidRPr="00747D36">
              <w:rPr>
                <w:b/>
                <w:bCs/>
                <w:sz w:val="16"/>
                <w:szCs w:val="16"/>
              </w:rPr>
              <w:t>(condition positive)</w:t>
            </w:r>
          </w:p>
        </w:tc>
      </w:tr>
      <w:tr w:rsidR="00B20F7B" w14:paraId="03700137" w14:textId="77777777" w:rsidTr="00D746D3">
        <w:tc>
          <w:tcPr>
            <w:tcW w:w="1057" w:type="pct"/>
            <w:vMerge/>
            <w:tcBorders>
              <w:bottom w:val="single" w:sz="4" w:space="0" w:color="auto"/>
            </w:tcBorders>
            <w:shd w:val="clear" w:color="auto" w:fill="F2F2F2" w:themeFill="background1" w:themeFillShade="F2"/>
            <w:vAlign w:val="center"/>
          </w:tcPr>
          <w:p w14:paraId="418B2CEF" w14:textId="77777777" w:rsidR="00D746D3" w:rsidRPr="00747D36" w:rsidRDefault="00D746D3" w:rsidP="00F53ADE">
            <w:pPr>
              <w:pStyle w:val="Style1"/>
              <w:ind w:firstLine="0"/>
              <w:jc w:val="center"/>
              <w:rPr>
                <w:sz w:val="16"/>
                <w:szCs w:val="16"/>
              </w:rPr>
            </w:pPr>
          </w:p>
        </w:tc>
        <w:tc>
          <w:tcPr>
            <w:tcW w:w="735" w:type="pct"/>
            <w:tcBorders>
              <w:bottom w:val="single" w:sz="4" w:space="0" w:color="auto"/>
            </w:tcBorders>
            <w:shd w:val="clear" w:color="auto" w:fill="CCFFFF"/>
            <w:vAlign w:val="center"/>
          </w:tcPr>
          <w:p w14:paraId="1347A611" w14:textId="77777777" w:rsidR="00D746D3" w:rsidRPr="00747D36" w:rsidRDefault="00D746D3" w:rsidP="00F53ADE">
            <w:pPr>
              <w:pStyle w:val="Style1"/>
              <w:ind w:firstLine="0"/>
              <w:jc w:val="center"/>
              <w:rPr>
                <w:b/>
                <w:bCs/>
                <w:sz w:val="16"/>
                <w:szCs w:val="16"/>
              </w:rPr>
            </w:pPr>
            <w:r w:rsidRPr="00747D36">
              <w:rPr>
                <w:b/>
                <w:bCs/>
                <w:sz w:val="16"/>
                <w:szCs w:val="16"/>
              </w:rPr>
              <w:t>Trieda 2 (žena)</w:t>
            </w:r>
          </w:p>
        </w:tc>
        <w:tc>
          <w:tcPr>
            <w:tcW w:w="1300" w:type="pct"/>
            <w:shd w:val="clear" w:color="auto" w:fill="FFB9B9"/>
            <w:vAlign w:val="center"/>
          </w:tcPr>
          <w:p w14:paraId="3EBA9A77" w14:textId="74FA6653" w:rsidR="00D746D3" w:rsidRPr="00747D36" w:rsidRDefault="00D746D3" w:rsidP="00F53ADE">
            <w:pPr>
              <w:pStyle w:val="Style1"/>
              <w:ind w:firstLine="0"/>
              <w:jc w:val="center"/>
              <w:rPr>
                <w:b/>
                <w:bCs/>
                <w:sz w:val="16"/>
                <w:szCs w:val="16"/>
              </w:rPr>
            </w:pPr>
            <w:r w:rsidRPr="00747D36">
              <w:rPr>
                <w:b/>
                <w:bCs/>
                <w:sz w:val="16"/>
                <w:szCs w:val="16"/>
              </w:rPr>
              <w:t xml:space="preserve">Počet </w:t>
            </w:r>
            <w:r w:rsidR="00CB4534" w:rsidRPr="00747D36">
              <w:rPr>
                <w:b/>
                <w:bCs/>
                <w:sz w:val="16"/>
                <w:szCs w:val="16"/>
              </w:rPr>
              <w:t xml:space="preserve">žien </w:t>
            </w:r>
            <w:r w:rsidRPr="00747D36">
              <w:rPr>
                <w:b/>
                <w:bCs/>
                <w:sz w:val="16"/>
                <w:szCs w:val="16"/>
              </w:rPr>
              <w:t xml:space="preserve">klasifikovaných </w:t>
            </w:r>
            <w:r w:rsidR="00CB4534" w:rsidRPr="00747D36">
              <w:rPr>
                <w:b/>
                <w:bCs/>
                <w:sz w:val="16"/>
                <w:szCs w:val="16"/>
              </w:rPr>
              <w:t>ako muži</w:t>
            </w:r>
          </w:p>
          <w:p w14:paraId="17C49B3A" w14:textId="77777777" w:rsidR="00D746D3" w:rsidRPr="00747D36" w:rsidRDefault="00D746D3" w:rsidP="00F53ADE">
            <w:pPr>
              <w:pStyle w:val="Style1"/>
              <w:ind w:firstLine="0"/>
              <w:jc w:val="center"/>
              <w:rPr>
                <w:b/>
                <w:bCs/>
                <w:sz w:val="16"/>
                <w:szCs w:val="16"/>
              </w:rPr>
            </w:pPr>
            <w:r w:rsidRPr="00747D36">
              <w:rPr>
                <w:b/>
                <w:bCs/>
                <w:sz w:val="16"/>
                <w:szCs w:val="16"/>
              </w:rPr>
              <w:t>(false positive)</w:t>
            </w:r>
          </w:p>
        </w:tc>
        <w:tc>
          <w:tcPr>
            <w:tcW w:w="1181" w:type="pct"/>
            <w:shd w:val="clear" w:color="auto" w:fill="CCFFCC"/>
            <w:vAlign w:val="center"/>
          </w:tcPr>
          <w:p w14:paraId="6C83CB4C" w14:textId="5A38F70D" w:rsidR="00D746D3" w:rsidRPr="00747D36" w:rsidRDefault="00D746D3" w:rsidP="00CB4534">
            <w:pPr>
              <w:pStyle w:val="Style1"/>
              <w:ind w:firstLine="0"/>
              <w:jc w:val="center"/>
              <w:rPr>
                <w:b/>
                <w:bCs/>
                <w:sz w:val="16"/>
                <w:szCs w:val="16"/>
              </w:rPr>
            </w:pPr>
            <w:r w:rsidRPr="00747D36">
              <w:rPr>
                <w:b/>
                <w:bCs/>
                <w:sz w:val="16"/>
                <w:szCs w:val="16"/>
              </w:rPr>
              <w:t xml:space="preserve">Počet </w:t>
            </w:r>
            <w:r w:rsidR="00CB4534" w:rsidRPr="00747D36">
              <w:rPr>
                <w:b/>
                <w:bCs/>
                <w:sz w:val="16"/>
                <w:szCs w:val="16"/>
              </w:rPr>
              <w:t>správne klasifikovaných žien</w:t>
            </w:r>
            <w:r w:rsidRPr="00747D36">
              <w:rPr>
                <w:b/>
                <w:bCs/>
                <w:sz w:val="16"/>
                <w:szCs w:val="16"/>
              </w:rPr>
              <w:t>(true negative)</w:t>
            </w:r>
          </w:p>
        </w:tc>
        <w:tc>
          <w:tcPr>
            <w:tcW w:w="727" w:type="pct"/>
            <w:shd w:val="clear" w:color="auto" w:fill="CCFFFF"/>
            <w:vAlign w:val="center"/>
          </w:tcPr>
          <w:p w14:paraId="54A3E37B" w14:textId="77777777" w:rsidR="00D746D3" w:rsidRPr="00747D36" w:rsidRDefault="00D746D3" w:rsidP="00F53ADE">
            <w:pPr>
              <w:pStyle w:val="Style1"/>
              <w:ind w:firstLine="0"/>
              <w:jc w:val="center"/>
              <w:rPr>
                <w:b/>
                <w:bCs/>
                <w:sz w:val="16"/>
                <w:szCs w:val="16"/>
              </w:rPr>
            </w:pPr>
            <w:r w:rsidRPr="00747D36">
              <w:rPr>
                <w:b/>
                <w:bCs/>
                <w:sz w:val="16"/>
                <w:szCs w:val="16"/>
              </w:rPr>
              <w:t>Počet žien</w:t>
            </w:r>
          </w:p>
          <w:p w14:paraId="171B0A8A" w14:textId="4AE1B927" w:rsidR="00B20F7B" w:rsidRPr="00747D36" w:rsidRDefault="00B20F7B" w:rsidP="00B20F7B">
            <w:pPr>
              <w:pStyle w:val="Style1"/>
              <w:ind w:firstLine="0"/>
              <w:jc w:val="center"/>
              <w:rPr>
                <w:b/>
                <w:bCs/>
                <w:sz w:val="16"/>
                <w:szCs w:val="16"/>
              </w:rPr>
            </w:pPr>
            <w:r w:rsidRPr="00747D36">
              <w:rPr>
                <w:b/>
                <w:bCs/>
                <w:sz w:val="16"/>
                <w:szCs w:val="16"/>
              </w:rPr>
              <w:t>(condition negative)</w:t>
            </w:r>
          </w:p>
        </w:tc>
      </w:tr>
      <w:tr w:rsidR="00D746D3" w:rsidRPr="00747D36" w14:paraId="0DA2F920" w14:textId="77777777" w:rsidTr="00D746D3">
        <w:trPr>
          <w:gridAfter w:val="1"/>
          <w:wAfter w:w="727" w:type="pct"/>
          <w:trHeight w:val="616"/>
        </w:trPr>
        <w:tc>
          <w:tcPr>
            <w:tcW w:w="1792" w:type="pct"/>
            <w:gridSpan w:val="2"/>
            <w:tcBorders>
              <w:top w:val="single" w:sz="4" w:space="0" w:color="auto"/>
              <w:left w:val="nil"/>
              <w:bottom w:val="nil"/>
              <w:right w:val="single" w:sz="4" w:space="0" w:color="auto"/>
            </w:tcBorders>
            <w:shd w:val="clear" w:color="auto" w:fill="FFFFFF" w:themeFill="background1"/>
            <w:vAlign w:val="center"/>
          </w:tcPr>
          <w:p w14:paraId="7AEB4D7B" w14:textId="77777777" w:rsidR="00D746D3" w:rsidRPr="00747D36" w:rsidRDefault="00D746D3" w:rsidP="00F53ADE">
            <w:pPr>
              <w:pStyle w:val="Style1"/>
              <w:ind w:firstLine="0"/>
              <w:jc w:val="center"/>
              <w:rPr>
                <w:b/>
                <w:bCs/>
                <w:sz w:val="16"/>
                <w:szCs w:val="16"/>
              </w:rPr>
            </w:pPr>
          </w:p>
        </w:tc>
        <w:tc>
          <w:tcPr>
            <w:tcW w:w="1300" w:type="pct"/>
            <w:tcBorders>
              <w:left w:val="single" w:sz="4" w:space="0" w:color="auto"/>
            </w:tcBorders>
            <w:shd w:val="clear" w:color="auto" w:fill="CCFFFF"/>
            <w:vAlign w:val="center"/>
          </w:tcPr>
          <w:p w14:paraId="300851DC" w14:textId="77777777" w:rsidR="00D746D3" w:rsidRPr="00747D36" w:rsidRDefault="00D746D3" w:rsidP="00F53ADE">
            <w:pPr>
              <w:pStyle w:val="Style1"/>
              <w:ind w:firstLine="0"/>
              <w:jc w:val="center"/>
              <w:rPr>
                <w:b/>
                <w:bCs/>
                <w:sz w:val="16"/>
                <w:szCs w:val="16"/>
              </w:rPr>
            </w:pPr>
            <w:r w:rsidRPr="00747D36">
              <w:rPr>
                <w:b/>
                <w:bCs/>
                <w:sz w:val="16"/>
                <w:szCs w:val="16"/>
              </w:rPr>
              <w:t>Počet predikovaných mužov</w:t>
            </w:r>
          </w:p>
        </w:tc>
        <w:tc>
          <w:tcPr>
            <w:tcW w:w="1181" w:type="pct"/>
            <w:shd w:val="clear" w:color="auto" w:fill="CCFFFF"/>
            <w:vAlign w:val="center"/>
          </w:tcPr>
          <w:p w14:paraId="4A39273C" w14:textId="77777777" w:rsidR="00D746D3" w:rsidRPr="00747D36" w:rsidRDefault="00D746D3" w:rsidP="00C4697F">
            <w:pPr>
              <w:pStyle w:val="Style1"/>
              <w:keepNext/>
              <w:ind w:firstLine="0"/>
              <w:jc w:val="center"/>
              <w:rPr>
                <w:b/>
                <w:bCs/>
                <w:sz w:val="16"/>
                <w:szCs w:val="16"/>
              </w:rPr>
            </w:pPr>
            <w:r w:rsidRPr="00747D36">
              <w:rPr>
                <w:b/>
                <w:bCs/>
                <w:sz w:val="16"/>
                <w:szCs w:val="16"/>
              </w:rPr>
              <w:t>Počet predikovaných žien</w:t>
            </w:r>
          </w:p>
        </w:tc>
      </w:tr>
    </w:tbl>
    <w:p w14:paraId="747341D2" w14:textId="77777777" w:rsidR="00C4697F" w:rsidRDefault="00C4697F" w:rsidP="00C4697F">
      <w:pPr>
        <w:pStyle w:val="Caption"/>
        <w:ind w:left="720" w:firstLine="720"/>
        <w:jc w:val="center"/>
      </w:pPr>
    </w:p>
    <w:p w14:paraId="682607A1" w14:textId="3834C3EF" w:rsidR="000E0E98" w:rsidRDefault="00C4697F" w:rsidP="00C4697F">
      <w:pPr>
        <w:pStyle w:val="Caption"/>
        <w:ind w:left="720" w:firstLine="720"/>
        <w:jc w:val="center"/>
      </w:pPr>
      <w:bookmarkStart w:id="90" w:name="_Toc450070374"/>
      <w:r>
        <w:t xml:space="preserve">Tabuľka </w:t>
      </w:r>
      <w:r w:rsidR="00E05113">
        <w:fldChar w:fldCharType="begin"/>
      </w:r>
      <w:r w:rsidR="00E05113">
        <w:instrText xml:space="preserve"> SEQ Tabuľka \* ARABIC </w:instrText>
      </w:r>
      <w:r w:rsidR="00E05113">
        <w:fldChar w:fldCharType="separate"/>
      </w:r>
      <w:r w:rsidR="001B74CA">
        <w:rPr>
          <w:noProof/>
        </w:rPr>
        <w:t>4</w:t>
      </w:r>
      <w:r w:rsidR="00E05113">
        <w:rPr>
          <w:noProof/>
        </w:rPr>
        <w:fldChar w:fldCharType="end"/>
      </w:r>
      <w:r w:rsidR="00BE73CB">
        <w:rPr>
          <w:noProof/>
        </w:rPr>
        <w:t xml:space="preserve"> </w:t>
      </w:r>
      <w:r w:rsidR="00BE73CB">
        <w:t xml:space="preserve">– </w:t>
      </w:r>
      <w:r>
        <w:t>confusion matica</w:t>
      </w:r>
      <w:bookmarkEnd w:id="90"/>
    </w:p>
    <w:p w14:paraId="17625612" w14:textId="4C713F57" w:rsidR="00D746D3" w:rsidRPr="00D746D3" w:rsidRDefault="00D746D3" w:rsidP="00D746D3">
      <w:pPr>
        <w:pStyle w:val="Style1"/>
      </w:pPr>
      <w:r w:rsidRPr="00D746D3">
        <w:t xml:space="preserve">Maticu môžeme znormalizovať tak, že každú </w:t>
      </w:r>
      <w:r w:rsidR="00A957FF">
        <w:t xml:space="preserve">hodnotu C </w:t>
      </w:r>
      <w:r w:rsidRPr="00D746D3">
        <w:t xml:space="preserve">vydelíme súčtom príslušného riadka. </w:t>
      </w:r>
    </w:p>
    <w:p w14:paraId="328CA5D0" w14:textId="59D15BF6" w:rsidR="00D746D3" w:rsidRPr="00D746D3" w:rsidRDefault="00E05113" w:rsidP="00D746D3">
      <w:pPr>
        <w:spacing w:after="120" w:line="360" w:lineRule="auto"/>
        <w:jc w:val="both"/>
        <w:rPr>
          <w:rFonts w:ascii="Times New Roman" w:hAnsi="Times New Roman" w:cs="Times New Roman"/>
          <w:color w:val="000000"/>
          <w:sz w:val="24"/>
          <w:szCs w:val="24"/>
        </w:rPr>
      </w:pPr>
      <m:oMathPara>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ij</m:t>
              </m:r>
            </m:sub>
          </m:sSub>
          <m:r>
            <w:rPr>
              <w:rFonts w:ascii="Cambria Math" w:hAnsi="Cambria Math" w:cs="Times New Roman"/>
              <w:color w:val="000000"/>
              <w:sz w:val="24"/>
              <w:szCs w:val="24"/>
            </w:rPr>
            <m:t>=</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ij</m:t>
                  </m:r>
                </m:sub>
              </m:sSub>
            </m:num>
            <m:den>
              <m:nary>
                <m:naryPr>
                  <m:chr m:val="∑"/>
                  <m:limLoc m:val="undOvr"/>
                  <m:supHide m:val="1"/>
                  <m:ctrlPr>
                    <w:rPr>
                      <w:rFonts w:ascii="Cambria Math" w:hAnsi="Cambria Math" w:cs="Times New Roman"/>
                      <w:i/>
                      <w:color w:val="000000"/>
                      <w:sz w:val="24"/>
                      <w:szCs w:val="24"/>
                    </w:rPr>
                  </m:ctrlPr>
                </m:naryPr>
                <m:sub>
                  <m:r>
                    <w:rPr>
                      <w:rFonts w:ascii="Cambria Math" w:hAnsi="Cambria Math" w:cs="Times New Roman"/>
                      <w:color w:val="000000"/>
                      <w:sz w:val="24"/>
                      <w:szCs w:val="24"/>
                    </w:rPr>
                    <m:t>k=0</m:t>
                  </m:r>
                </m:sub>
                <m:sup/>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ik</m:t>
                      </m:r>
                    </m:sub>
                  </m:sSub>
                </m:e>
              </m:nary>
            </m:den>
          </m:f>
        </m:oMath>
      </m:oMathPara>
    </w:p>
    <w:p w14:paraId="2A20761F" w14:textId="08D33BF8" w:rsidR="00D746D3" w:rsidRPr="00D746D3" w:rsidRDefault="00D746D3" w:rsidP="00D746D3">
      <w:pPr>
        <w:pStyle w:val="Style1"/>
        <w:rPr>
          <w:lang w:val="en-US"/>
        </w:rPr>
      </w:pPr>
      <w:r>
        <w:lastRenderedPageBreak/>
        <w:t xml:space="preserve">Výslednú chybu dostanem spočítaním všetkých prvkov mimo diagonály a naopak na presnosť ( accuracy ) nám stačí spočítať </w:t>
      </w:r>
      <w:r w:rsidR="00A957FF">
        <w:t>prvky na diagonále</w:t>
      </w:r>
    </w:p>
    <w:p w14:paraId="7ADCCD46" w14:textId="7851CA88" w:rsidR="00D746D3" w:rsidRPr="00D746D3" w:rsidRDefault="00B20F7B" w:rsidP="00D746D3">
      <w:pPr>
        <w:spacing w:after="120" w:line="360" w:lineRule="auto"/>
        <w:ind w:left="3600" w:firstLine="720"/>
        <w:jc w:val="both"/>
        <w:rPr>
          <w:rFonts w:ascii="Times New Roman" w:hAnsi="Times New Roman" w:cs="Times New Roman"/>
          <w:color w:val="000000"/>
          <w:sz w:val="24"/>
          <w:szCs w:val="24"/>
        </w:rPr>
      </w:pPr>
      <m:oMathPara>
        <m:oMathParaPr>
          <m:jc m:val="left"/>
        </m:oMathParaPr>
        <m:oMath>
          <m:r>
            <w:rPr>
              <w:rFonts w:ascii="Cambria Math" w:hAnsi="Cambria Math" w:cs="Times New Roman"/>
              <w:color w:val="000000"/>
              <w:sz w:val="24"/>
              <w:szCs w:val="24"/>
            </w:rPr>
            <m:t>error=</m:t>
          </m:r>
          <m:f>
            <m:fPr>
              <m:ctrlPr>
                <w:rPr>
                  <w:rFonts w:ascii="Cambria Math" w:hAnsi="Cambria Math" w:cs="Times New Roman"/>
                  <w:i/>
                  <w:color w:val="000000"/>
                  <w:sz w:val="24"/>
                  <w:szCs w:val="24"/>
                </w:rPr>
              </m:ctrlPr>
            </m:fPr>
            <m:num>
              <m:r>
                <w:rPr>
                  <w:rFonts w:ascii="Cambria Math" w:hAnsi="Cambria Math" w:cs="Times New Roman"/>
                  <w:color w:val="000000"/>
                  <w:sz w:val="24"/>
                  <w:szCs w:val="24"/>
                </w:rPr>
                <m:t>1</m:t>
              </m:r>
            </m:num>
            <m:den>
              <m:r>
                <w:rPr>
                  <w:rFonts w:ascii="Cambria Math" w:hAnsi="Cambria Math" w:cs="Times New Roman"/>
                  <w:color w:val="000000"/>
                  <w:sz w:val="24"/>
                  <w:szCs w:val="24"/>
                </w:rPr>
                <m:t>2</m:t>
              </m:r>
            </m:den>
          </m:f>
          <m:nary>
            <m:naryPr>
              <m:chr m:val="∑"/>
              <m:limLoc m:val="undOvr"/>
              <m:supHide m:val="1"/>
              <m:ctrlPr>
                <w:rPr>
                  <w:rFonts w:ascii="Cambria Math" w:hAnsi="Cambria Math" w:cs="Times New Roman"/>
                  <w:i/>
                  <w:color w:val="000000"/>
                  <w:sz w:val="24"/>
                  <w:szCs w:val="24"/>
                </w:rPr>
              </m:ctrlPr>
            </m:naryPr>
            <m:sub>
              <m:eqArr>
                <m:eqArrPr>
                  <m:ctrlPr>
                    <w:rPr>
                      <w:rFonts w:ascii="Cambria Math" w:hAnsi="Cambria Math" w:cs="Times New Roman"/>
                      <w:i/>
                      <w:color w:val="000000"/>
                      <w:sz w:val="24"/>
                      <w:szCs w:val="24"/>
                    </w:rPr>
                  </m:ctrlPr>
                </m:eqArrPr>
                <m:e>
                  <m:r>
                    <w:rPr>
                      <w:rFonts w:ascii="Cambria Math" w:hAnsi="Cambria Math" w:cs="Times New Roman"/>
                      <w:color w:val="000000"/>
                      <w:sz w:val="24"/>
                      <w:szCs w:val="24"/>
                    </w:rPr>
                    <m:t>i=0,</m:t>
                  </m:r>
                </m:e>
                <m:e>
                  <m:r>
                    <w:rPr>
                      <w:rFonts w:ascii="Cambria Math" w:hAnsi="Cambria Math" w:cs="Times New Roman"/>
                      <w:color w:val="000000"/>
                      <w:sz w:val="24"/>
                      <w:szCs w:val="24"/>
                    </w:rPr>
                    <m:t>i</m:t>
                  </m:r>
                  <m:r>
                    <w:rPr>
                      <w:rFonts w:ascii="Cambria Math" w:hAnsi="Cambria Math" w:cs="Times New Roman"/>
                      <w:color w:val="000000"/>
                      <w:sz w:val="24"/>
                      <w:szCs w:val="24"/>
                      <w:lang w:val="en-US"/>
                    </w:rPr>
                    <m:t>≠j</m:t>
                  </m:r>
                </m:e>
              </m:eqArr>
            </m:sub>
            <m:sup/>
            <m:e>
              <m:nary>
                <m:naryPr>
                  <m:chr m:val="∑"/>
                  <m:limLoc m:val="undOvr"/>
                  <m:supHide m:val="1"/>
                  <m:ctrlPr>
                    <w:rPr>
                      <w:rFonts w:ascii="Cambria Math" w:hAnsi="Cambria Math" w:cs="Times New Roman"/>
                      <w:i/>
                      <w:color w:val="000000"/>
                      <w:sz w:val="24"/>
                      <w:szCs w:val="24"/>
                    </w:rPr>
                  </m:ctrlPr>
                </m:naryPr>
                <m:sub>
                  <m:eqArr>
                    <m:eqArrPr>
                      <m:ctrlPr>
                        <w:rPr>
                          <w:rFonts w:ascii="Cambria Math" w:hAnsi="Cambria Math" w:cs="Times New Roman"/>
                          <w:i/>
                          <w:color w:val="000000"/>
                          <w:sz w:val="24"/>
                          <w:szCs w:val="24"/>
                        </w:rPr>
                      </m:ctrlPr>
                    </m:eqArrPr>
                    <m:e>
                      <m:r>
                        <w:rPr>
                          <w:rFonts w:ascii="Cambria Math" w:hAnsi="Cambria Math" w:cs="Times New Roman"/>
                          <w:color w:val="000000"/>
                          <w:sz w:val="24"/>
                          <w:szCs w:val="24"/>
                        </w:rPr>
                        <m:t>j=0</m:t>
                      </m:r>
                    </m:e>
                    <m:e>
                      <m:r>
                        <w:rPr>
                          <w:rFonts w:ascii="Cambria Math" w:hAnsi="Cambria Math" w:cs="Times New Roman"/>
                          <w:color w:val="000000"/>
                          <w:sz w:val="24"/>
                          <w:szCs w:val="24"/>
                        </w:rPr>
                        <m:t>j</m:t>
                      </m:r>
                      <m:r>
                        <w:rPr>
                          <w:rFonts w:ascii="Cambria Math" w:hAnsi="Cambria Math" w:cs="Times New Roman"/>
                          <w:color w:val="000000"/>
                          <w:sz w:val="24"/>
                          <w:szCs w:val="24"/>
                          <w:lang w:val="en-US"/>
                        </w:rPr>
                        <m:t>≠i</m:t>
                      </m:r>
                    </m:e>
                  </m:eqArr>
                </m:sub>
                <m:sup/>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ij</m:t>
                      </m:r>
                    </m:sub>
                  </m:sSub>
                </m:e>
              </m:nary>
            </m:e>
          </m:nary>
          <m:r>
            <w:rPr>
              <w:rFonts w:ascii="Cambria Math" w:hAnsi="Cambria Math" w:cs="Times New Roman"/>
              <w:color w:val="000000"/>
              <w:sz w:val="24"/>
              <w:szCs w:val="24"/>
            </w:rPr>
            <m:t xml:space="preserve"> </m:t>
          </m:r>
        </m:oMath>
      </m:oMathPara>
    </w:p>
    <w:p w14:paraId="03BBDE6F" w14:textId="56BF7320" w:rsidR="00D746D3" w:rsidRPr="00D746D3" w:rsidRDefault="00B20F7B" w:rsidP="00D746D3">
      <w:pPr>
        <w:spacing w:after="120" w:line="360" w:lineRule="auto"/>
        <w:ind w:left="3600"/>
        <w:jc w:val="both"/>
        <w:rPr>
          <w:rFonts w:ascii="Times New Roman" w:hAnsi="Times New Roman" w:cs="Times New Roman"/>
          <w:color w:val="000000"/>
          <w:sz w:val="24"/>
          <w:szCs w:val="24"/>
        </w:rPr>
      </w:pPr>
      <m:oMathPara>
        <m:oMathParaPr>
          <m:jc m:val="left"/>
        </m:oMathParaPr>
        <m:oMath>
          <m:r>
            <w:rPr>
              <w:rFonts w:ascii="Cambria Math" w:hAnsi="Cambria Math" w:cs="Times New Roman"/>
              <w:color w:val="000000"/>
              <w:sz w:val="24"/>
              <w:szCs w:val="24"/>
            </w:rPr>
            <m:t>accuracy=</m:t>
          </m:r>
          <m:f>
            <m:fPr>
              <m:ctrlPr>
                <w:rPr>
                  <w:rFonts w:ascii="Cambria Math" w:hAnsi="Cambria Math" w:cs="Times New Roman"/>
                  <w:i/>
                  <w:color w:val="000000"/>
                  <w:sz w:val="24"/>
                  <w:szCs w:val="24"/>
                </w:rPr>
              </m:ctrlPr>
            </m:fPr>
            <m:num>
              <m:r>
                <w:rPr>
                  <w:rFonts w:ascii="Cambria Math" w:hAnsi="Cambria Math" w:cs="Times New Roman"/>
                  <w:color w:val="000000"/>
                  <w:sz w:val="24"/>
                  <w:szCs w:val="24"/>
                </w:rPr>
                <m:t>1</m:t>
              </m:r>
            </m:num>
            <m:den>
              <m:r>
                <w:rPr>
                  <w:rFonts w:ascii="Cambria Math" w:hAnsi="Cambria Math" w:cs="Times New Roman"/>
                  <w:color w:val="000000"/>
                  <w:sz w:val="24"/>
                  <w:szCs w:val="24"/>
                </w:rPr>
                <m:t>2</m:t>
              </m:r>
            </m:den>
          </m:f>
          <m:nary>
            <m:naryPr>
              <m:chr m:val="∑"/>
              <m:limLoc m:val="undOvr"/>
              <m:supHide m:val="1"/>
              <m:ctrlPr>
                <w:rPr>
                  <w:rFonts w:ascii="Cambria Math" w:hAnsi="Cambria Math" w:cs="Times New Roman"/>
                  <w:i/>
                  <w:color w:val="000000"/>
                  <w:sz w:val="24"/>
                  <w:szCs w:val="24"/>
                </w:rPr>
              </m:ctrlPr>
            </m:naryPr>
            <m:sub>
              <m:r>
                <w:rPr>
                  <w:rFonts w:ascii="Cambria Math" w:hAnsi="Cambria Math" w:cs="Times New Roman"/>
                  <w:color w:val="000000"/>
                  <w:sz w:val="24"/>
                  <w:szCs w:val="24"/>
                </w:rPr>
                <m:t>i=0</m:t>
              </m:r>
            </m:sub>
            <m:sup/>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ii</m:t>
                  </m:r>
                </m:sub>
              </m:sSub>
            </m:e>
          </m:nary>
        </m:oMath>
      </m:oMathPara>
    </w:p>
    <w:p w14:paraId="178C426B" w14:textId="77777777" w:rsidR="00D746D3" w:rsidRPr="000E0E98" w:rsidRDefault="00D746D3" w:rsidP="00D746D3">
      <w:pPr>
        <w:pStyle w:val="Style1"/>
      </w:pPr>
    </w:p>
    <w:p w14:paraId="1FD470C5" w14:textId="0BB1CC1C" w:rsidR="006B0FB9" w:rsidRDefault="00B20F7B" w:rsidP="006B0FB9">
      <w:pPr>
        <w:pStyle w:val="Heading4"/>
      </w:pPr>
      <w:r>
        <w:t xml:space="preserve">TPR,TNR ,FPR,FNR </w:t>
      </w:r>
    </w:p>
    <w:p w14:paraId="5EDACD25" w14:textId="2E209E27" w:rsidR="00CB4534" w:rsidRDefault="00B20F7B" w:rsidP="00B20F7B">
      <w:pPr>
        <w:pStyle w:val="Style1"/>
      </w:pPr>
      <w:r>
        <w:t>Pri klasifikačnej úlohe nás</w:t>
      </w:r>
      <w:r w:rsidR="00362AA7">
        <w:t xml:space="preserve"> zaujímajú</w:t>
      </w:r>
      <w:r>
        <w:t xml:space="preserve"> nasledujúce údaje</w:t>
      </w:r>
      <w:r w:rsidR="00362AA7">
        <w:t xml:space="preserve"> : s</w:t>
      </w:r>
      <w:r w:rsidR="00362AA7" w:rsidRPr="00362AA7">
        <w:t>enzitivita</w:t>
      </w:r>
      <w:r w:rsidR="00362AA7">
        <w:t>, š</w:t>
      </w:r>
      <w:r w:rsidR="00362AA7" w:rsidRPr="00362AA7">
        <w:t>pecificita</w:t>
      </w:r>
      <w:r w:rsidR="00362AA7">
        <w:rPr>
          <w:b/>
          <w:bCs/>
        </w:rPr>
        <w:t xml:space="preserve">, </w:t>
      </w:r>
      <w:r w:rsidR="00362AA7">
        <w:t>f</w:t>
      </w:r>
      <w:r w:rsidR="00362AA7" w:rsidRPr="00362AA7">
        <w:t>alošná negativita</w:t>
      </w:r>
      <w:r w:rsidR="00362AA7">
        <w:t xml:space="preserve">, </w:t>
      </w:r>
      <w:r w:rsidR="00362AA7" w:rsidRPr="00362AA7">
        <w:t>falošná pozitivita</w:t>
      </w:r>
      <w:r w:rsidR="00362AA7">
        <w:t>.</w:t>
      </w:r>
      <w:r w:rsidR="00C4697F">
        <w:t xml:space="preserve"> </w:t>
      </w:r>
      <w:r w:rsidR="00362AA7">
        <w:t>Podľa nich</w:t>
      </w:r>
      <w:r w:rsidR="00CB4534">
        <w:t xml:space="preserve"> môžeme určiť, či</w:t>
      </w:r>
      <w:r w:rsidR="00362AA7">
        <w:t xml:space="preserve"> je</w:t>
      </w:r>
      <w:r w:rsidR="00CB4534">
        <w:t xml:space="preserve"> klasifikačný al</w:t>
      </w:r>
      <w:r w:rsidR="00362AA7">
        <w:t>g</w:t>
      </w:r>
      <w:r w:rsidR="003B4CCC">
        <w:t xml:space="preserve">oritmus je dobre vybalansovaný a </w:t>
      </w:r>
      <w:r w:rsidR="00362AA7">
        <w:t>c</w:t>
      </w:r>
      <w:r w:rsidR="00CB4534">
        <w:t xml:space="preserve">hceme mať, čo najnižšie </w:t>
      </w:r>
      <w:r w:rsidR="00362AA7" w:rsidRPr="00362AA7">
        <w:t>FNR</w:t>
      </w:r>
      <w:r w:rsidR="00CB4534">
        <w:t xml:space="preserve">, </w:t>
      </w:r>
      <w:r w:rsidR="00362AA7" w:rsidRPr="00362AA7">
        <w:t>FPR</w:t>
      </w:r>
      <w:r w:rsidR="0055583C">
        <w:t>,</w:t>
      </w:r>
      <w:r w:rsidR="00CB4534">
        <w:t xml:space="preserve"> a </w:t>
      </w:r>
      <w:r w:rsidR="0055583C">
        <w:t>a</w:t>
      </w:r>
      <w:r w:rsidR="00CB4534">
        <w:t>by ich hodnoty boli podobné.</w:t>
      </w:r>
    </w:p>
    <w:p w14:paraId="3EF0088B" w14:textId="46804668" w:rsidR="00B20F7B" w:rsidRDefault="00CB4534" w:rsidP="00B20F7B">
      <w:pPr>
        <w:pStyle w:val="Style1"/>
      </w:pPr>
      <w:r>
        <w:t>Tieto údaje m</w:t>
      </w:r>
      <w:r w:rsidR="00C4697F">
        <w:t xml:space="preserve">ôžeme </w:t>
      </w:r>
      <w:r w:rsidR="00362AA7">
        <w:t>jednoducho</w:t>
      </w:r>
      <w:r w:rsidR="00C4697F">
        <w:t xml:space="preserve"> zobrať z normalizovanej conf</w:t>
      </w:r>
      <w:r w:rsidR="00362AA7">
        <w:t>usion matice.</w:t>
      </w:r>
      <w:r w:rsidR="00C4697F">
        <w:t xml:space="preserve"> Podľa tabuľky 4 sme si ako pozitívnu triedu stanovili muža, preto sa budeme pozerať na nas</w:t>
      </w:r>
      <w:r w:rsidR="00362AA7">
        <w:t>ledujúce údaje z tohto pohľadu.</w:t>
      </w:r>
      <w:r w:rsidR="00C4697F">
        <w:t xml:space="preserve"> </w:t>
      </w:r>
    </w:p>
    <w:p w14:paraId="525A44AA" w14:textId="4193DF8B" w:rsidR="00B20F7B" w:rsidRPr="00C4697F" w:rsidRDefault="00C4697F" w:rsidP="00C4697F">
      <w:pPr>
        <w:pStyle w:val="Style1"/>
        <w:ind w:firstLine="0"/>
      </w:pPr>
      <w:r>
        <w:rPr>
          <w:b/>
          <w:bCs/>
        </w:rPr>
        <w:t xml:space="preserve">Senzitivita (TPR - </w:t>
      </w:r>
      <w:r w:rsidR="00B20F7B" w:rsidRPr="00C4697F">
        <w:rPr>
          <w:b/>
          <w:bCs/>
        </w:rPr>
        <w:t xml:space="preserve">True </w:t>
      </w:r>
      <w:r w:rsidRPr="00C4697F">
        <w:rPr>
          <w:b/>
          <w:bCs/>
        </w:rPr>
        <w:t xml:space="preserve">positive </w:t>
      </w:r>
      <w:r>
        <w:rPr>
          <w:b/>
          <w:bCs/>
        </w:rPr>
        <w:t>rate) –</w:t>
      </w:r>
      <w:r>
        <w:t xml:space="preserve"> pravdepodobnosť, že </w:t>
      </w:r>
      <w:r w:rsidR="00CB4534">
        <w:t xml:space="preserve">pozitívny </w:t>
      </w:r>
      <w:r>
        <w:t xml:space="preserve">vstup bol správne klasifikované ako pozitívny ( </w:t>
      </w:r>
      <w:r w:rsidR="00CB4534">
        <w:t xml:space="preserve">muž bol klasifikovaný ako </w:t>
      </w:r>
      <w:r>
        <w:t>muž )</w:t>
      </w:r>
    </w:p>
    <w:p w14:paraId="7ECCC465" w14:textId="2F7023F9" w:rsidR="00C4697F" w:rsidRPr="00CB4534" w:rsidRDefault="00C4697F" w:rsidP="00C4697F">
      <w:pPr>
        <w:pStyle w:val="Style1"/>
        <w:ind w:firstLine="0"/>
      </w:pPr>
      <w:r>
        <w:rPr>
          <w:b/>
          <w:bCs/>
        </w:rPr>
        <w:t xml:space="preserve">Špecificita  (TPR - </w:t>
      </w:r>
      <w:r w:rsidRPr="00C4697F">
        <w:rPr>
          <w:b/>
          <w:bCs/>
        </w:rPr>
        <w:t xml:space="preserve">True </w:t>
      </w:r>
      <w:r>
        <w:rPr>
          <w:b/>
          <w:bCs/>
        </w:rPr>
        <w:t>negative</w:t>
      </w:r>
      <w:r w:rsidRPr="00C4697F">
        <w:rPr>
          <w:b/>
          <w:bCs/>
        </w:rPr>
        <w:t xml:space="preserve"> </w:t>
      </w:r>
      <w:r>
        <w:rPr>
          <w:b/>
          <w:bCs/>
        </w:rPr>
        <w:t xml:space="preserve">rate)  – </w:t>
      </w:r>
      <w:r w:rsidR="00CB4534">
        <w:rPr>
          <w:b/>
          <w:bCs/>
        </w:rPr>
        <w:t xml:space="preserve"> </w:t>
      </w:r>
      <w:r w:rsidR="00CB4534">
        <w:t xml:space="preserve">pravdepodobnosť, že </w:t>
      </w:r>
      <w:r w:rsidR="003B4CCC">
        <w:t>negatívny</w:t>
      </w:r>
      <w:r w:rsidR="00CB4534">
        <w:t xml:space="preserve"> vstup bol správne klasifikovaný ako negatívny ( žena bola klasifikovaná ako žena )</w:t>
      </w:r>
    </w:p>
    <w:p w14:paraId="6A192B6D" w14:textId="16968A38" w:rsidR="00CB4534" w:rsidRDefault="00CB4534" w:rsidP="00C4697F">
      <w:pPr>
        <w:pStyle w:val="Style1"/>
        <w:ind w:firstLine="0"/>
        <w:rPr>
          <w:b/>
          <w:bCs/>
        </w:rPr>
      </w:pPr>
      <w:r>
        <w:rPr>
          <w:b/>
          <w:bCs/>
        </w:rPr>
        <w:t xml:space="preserve">Falošná negativita (FNR – False </w:t>
      </w:r>
      <w:r w:rsidRPr="00C4697F">
        <w:rPr>
          <w:b/>
          <w:bCs/>
        </w:rPr>
        <w:t xml:space="preserve"> </w:t>
      </w:r>
      <w:r>
        <w:rPr>
          <w:b/>
          <w:bCs/>
        </w:rPr>
        <w:t>negative</w:t>
      </w:r>
      <w:r w:rsidRPr="00C4697F">
        <w:rPr>
          <w:b/>
          <w:bCs/>
        </w:rPr>
        <w:t xml:space="preserve"> </w:t>
      </w:r>
      <w:r>
        <w:rPr>
          <w:b/>
          <w:bCs/>
        </w:rPr>
        <w:t xml:space="preserve">rate)  – </w:t>
      </w:r>
      <w:r>
        <w:t xml:space="preserve">pravdepodobnosť, že </w:t>
      </w:r>
      <w:r w:rsidR="003B4CCC">
        <w:t xml:space="preserve">pozitívny </w:t>
      </w:r>
      <w:r>
        <w:t>vstup bol nesprávne klasifikovaný ako negatívny ( muž bol klasifikovaný ako žena )</w:t>
      </w:r>
    </w:p>
    <w:p w14:paraId="526994B1" w14:textId="6BCF4261" w:rsidR="00C4697F" w:rsidRPr="00B20F7B" w:rsidRDefault="00CB4534" w:rsidP="00C4697F">
      <w:pPr>
        <w:pStyle w:val="Style1"/>
        <w:ind w:firstLine="0"/>
      </w:pPr>
      <w:r>
        <w:rPr>
          <w:b/>
          <w:bCs/>
        </w:rPr>
        <w:t xml:space="preserve">Falošná pozitivita  (FPR – False </w:t>
      </w:r>
      <w:r w:rsidRPr="00C4697F">
        <w:rPr>
          <w:b/>
          <w:bCs/>
        </w:rPr>
        <w:t xml:space="preserve"> </w:t>
      </w:r>
      <w:r>
        <w:rPr>
          <w:b/>
          <w:bCs/>
        </w:rPr>
        <w:t>positive</w:t>
      </w:r>
      <w:r w:rsidRPr="00C4697F">
        <w:rPr>
          <w:b/>
          <w:bCs/>
        </w:rPr>
        <w:t xml:space="preserve"> </w:t>
      </w:r>
      <w:r>
        <w:rPr>
          <w:b/>
          <w:bCs/>
        </w:rPr>
        <w:t xml:space="preserve">rate)  –    </w:t>
      </w:r>
      <w:r>
        <w:t xml:space="preserve">pravdepodobnosť, že </w:t>
      </w:r>
      <w:r w:rsidR="003B4CCC">
        <w:t xml:space="preserve">negatívny </w:t>
      </w:r>
      <w:r>
        <w:t xml:space="preserve">vstup bol </w:t>
      </w:r>
      <w:r w:rsidR="00362AA7">
        <w:t>nesprávne klasifikovaný ako pozitívny</w:t>
      </w:r>
      <w:r>
        <w:t xml:space="preserve"> (žena bola klasifikovaná ako muž )</w:t>
      </w:r>
    </w:p>
    <w:p w14:paraId="7EFF85D8" w14:textId="0EACF004" w:rsidR="00AC7526" w:rsidRDefault="006B0FB9" w:rsidP="008E0D84">
      <w:pPr>
        <w:pStyle w:val="Heading3"/>
      </w:pPr>
      <w:bookmarkStart w:id="91" w:name="_Ref450039634"/>
      <w:bookmarkStart w:id="92" w:name="_Toc450087567"/>
      <w:r w:rsidRPr="005624EA">
        <w:t>Regresor veku</w:t>
      </w:r>
      <w:bookmarkEnd w:id="91"/>
      <w:bookmarkEnd w:id="92"/>
    </w:p>
    <w:p w14:paraId="40CA6228" w14:textId="7008F012" w:rsidR="008E0D84" w:rsidRDefault="008E0D84" w:rsidP="008E0D84">
      <w:pPr>
        <w:pStyle w:val="Style1"/>
      </w:pPr>
      <w:r>
        <w:t>Keďže sme pri rozpoznávaní veku po</w:t>
      </w:r>
      <w:r w:rsidR="003B4CCC">
        <w:t>užili regresiu, nemohli sme vy</w:t>
      </w:r>
      <w:r>
        <w:t>uži</w:t>
      </w:r>
      <w:r w:rsidR="00362AA7">
        <w:t xml:space="preserve">ť bežné štatistické metóde ako </w:t>
      </w:r>
      <w:r w:rsidR="00362AA7" w:rsidRPr="00362AA7">
        <w:rPr>
          <w:i/>
          <w:iCs/>
        </w:rPr>
        <w:t>c</w:t>
      </w:r>
      <w:r w:rsidRPr="00362AA7">
        <w:rPr>
          <w:i/>
          <w:iCs/>
        </w:rPr>
        <w:t>onfusion</w:t>
      </w:r>
      <w:r>
        <w:t xml:space="preserve"> </w:t>
      </w:r>
      <w:r w:rsidRPr="00362AA7">
        <w:rPr>
          <w:i/>
          <w:iCs/>
        </w:rPr>
        <w:t>maticu</w:t>
      </w:r>
      <w:r>
        <w:t xml:space="preserve"> a</w:t>
      </w:r>
      <w:r w:rsidR="00362AA7">
        <w:t>lebo jednoduché</w:t>
      </w:r>
      <w:r>
        <w:t> meranie celkovej chyby.</w:t>
      </w:r>
      <w:r w:rsidR="00362AA7">
        <w:t xml:space="preserve"> Preto sme p</w:t>
      </w:r>
      <w:r>
        <w:t xml:space="preserve">re natrénovaný model </w:t>
      </w:r>
      <w:r w:rsidR="00381624">
        <w:t xml:space="preserve">zisťovali </w:t>
      </w:r>
      <w:r>
        <w:t>aké percento testovacích dát sa nám podarilo správne predikovať s</w:t>
      </w:r>
      <w:r w:rsidR="00362AA7">
        <w:t xml:space="preserve"> určitou tolerovali chyby. </w:t>
      </w:r>
      <w:r w:rsidR="005944F4">
        <w:t>Napríklad</w:t>
      </w:r>
      <w:r w:rsidR="003B4CCC">
        <w:t xml:space="preserve">, pri tolerancii 5 rokov považujeme </w:t>
      </w:r>
      <w:r w:rsidR="005944F4">
        <w:t xml:space="preserve">za </w:t>
      </w:r>
      <w:r w:rsidR="005944F4">
        <w:lastRenderedPageBreak/>
        <w:t xml:space="preserve">úspešnú predikciu prípad, </w:t>
      </w:r>
      <w:r w:rsidR="003B4CCC">
        <w:t xml:space="preserve">keď </w:t>
      </w:r>
      <w:r w:rsidR="00362AA7">
        <w:t>sieť predikovala 17 ročnému subjektu 15 rokov</w:t>
      </w:r>
      <w:r w:rsidR="005944F4">
        <w:t xml:space="preserve">. </w:t>
      </w:r>
      <w:r w:rsidR="00362AA7">
        <w:t xml:space="preserve">V práci sme merali tolerancie </w:t>
      </w:r>
      <w:r w:rsidR="005944F4">
        <w:t xml:space="preserve">: </w:t>
      </w:r>
      <w:r w:rsidR="002735E2">
        <w:t>2,5,10,15,20,25,30,35,40 rokov.</w:t>
      </w:r>
    </w:p>
    <w:p w14:paraId="5349A7C1" w14:textId="77777777" w:rsidR="00C6496F" w:rsidRDefault="00A71990" w:rsidP="00C6496F">
      <w:pPr>
        <w:pStyle w:val="Style1"/>
        <w:keepNext/>
        <w:jc w:val="center"/>
      </w:pPr>
      <w:r>
        <w:rPr>
          <w:noProof/>
          <w:lang w:bidi="si-LK"/>
        </w:rPr>
        <w:drawing>
          <wp:inline distT="0" distB="0" distL="0" distR="0" wp14:anchorId="71E53B31" wp14:editId="6B27B0E3">
            <wp:extent cx="4707172" cy="1852295"/>
            <wp:effectExtent l="0" t="0" r="17780" b="146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25BB6B2" w14:textId="4B802997" w:rsidR="00A71990" w:rsidRDefault="00C6496F" w:rsidP="00C6496F">
      <w:pPr>
        <w:pStyle w:val="Caption"/>
        <w:jc w:val="center"/>
      </w:pPr>
      <w:bookmarkStart w:id="93" w:name="_Toc449891806"/>
      <w:bookmarkStart w:id="94" w:name="_Toc450070359"/>
      <w:r>
        <w:t xml:space="preserve">Obrázok </w:t>
      </w:r>
      <w:r w:rsidR="00E05113">
        <w:fldChar w:fldCharType="begin"/>
      </w:r>
      <w:r w:rsidR="00E05113">
        <w:instrText xml:space="preserve"> SEQ Obrázok \* ARABIC </w:instrText>
      </w:r>
      <w:r w:rsidR="00E05113">
        <w:fldChar w:fldCharType="separate"/>
      </w:r>
      <w:r w:rsidR="001B74CA">
        <w:rPr>
          <w:noProof/>
        </w:rPr>
        <w:t>13</w:t>
      </w:r>
      <w:r w:rsidR="00E05113">
        <w:rPr>
          <w:noProof/>
        </w:rPr>
        <w:fldChar w:fldCharType="end"/>
      </w:r>
      <w:r>
        <w:t xml:space="preserve"> – príklad vyhodnotenia </w:t>
      </w:r>
      <w:r w:rsidR="005944F4">
        <w:t>testovacej</w:t>
      </w:r>
      <w:r>
        <w:t xml:space="preserve"> chyby veku</w:t>
      </w:r>
      <w:bookmarkEnd w:id="93"/>
      <w:bookmarkEnd w:id="94"/>
    </w:p>
    <w:p w14:paraId="344041B3" w14:textId="69BD9F3D" w:rsidR="00F53ADE" w:rsidRDefault="009D3D91" w:rsidP="00E33013">
      <w:pPr>
        <w:pStyle w:val="Style1"/>
      </w:pPr>
      <w:r>
        <w:t>Kvôli nerovnomernému zastúpeniu vekových kategórií nie je absolútne vyhodnotenie testovac</w:t>
      </w:r>
      <w:r w:rsidR="00C6496F">
        <w:t>ej chyby dostačujúce na nájdenie</w:t>
      </w:r>
      <w:r w:rsidR="00D47506">
        <w:t xml:space="preserve"> modelu</w:t>
      </w:r>
      <w:r w:rsidR="00C6496F">
        <w:t xml:space="preserve"> s najlepšou schopnosťou generalizácie. Môže sa stať, že algoritmus dobre odhaduje mladých ľudí, ale </w:t>
      </w:r>
      <w:r w:rsidR="00D47506">
        <w:t xml:space="preserve">pri </w:t>
      </w:r>
      <w:r w:rsidR="00C6496F">
        <w:t>nedostačujúco</w:t>
      </w:r>
      <w:r w:rsidR="00D47506">
        <w:t>m</w:t>
      </w:r>
      <w:r w:rsidR="00C6496F">
        <w:t xml:space="preserve"> </w:t>
      </w:r>
      <w:r w:rsidR="00D47506">
        <w:t xml:space="preserve">množstvo </w:t>
      </w:r>
      <w:r w:rsidR="00C6496F">
        <w:t>starších</w:t>
      </w:r>
      <w:r w:rsidR="00D47506">
        <w:t xml:space="preserve"> ľudí v testovacej množine a vysokej chybe pri odhadovaní ich veku, by sa veľmi absolútna chyba nezmenila. Preto potrebujeme merať chybu vekových kategórií a v práci sme sa rozh</w:t>
      </w:r>
      <w:r w:rsidR="005944F4">
        <w:t xml:space="preserve">odli testovať intervaly : 0-10, </w:t>
      </w:r>
      <w:r w:rsidR="00D47506">
        <w:t>10-20,</w:t>
      </w:r>
      <w:r w:rsidR="005944F4">
        <w:t xml:space="preserve"> </w:t>
      </w:r>
      <w:r w:rsidR="00D47506">
        <w:t>20-30,</w:t>
      </w:r>
      <w:r w:rsidR="005944F4">
        <w:t xml:space="preserve"> </w:t>
      </w:r>
      <w:r w:rsidR="00D47506">
        <w:t xml:space="preserve">30-40, 50-60. Z jednotlivých  chýb vekových kategórií potom urobíme priemer, čím dostaneme vybalansovanú testovaciu chybu. Príklad môžeme vidieť </w:t>
      </w:r>
      <w:r w:rsidR="00F53ADE">
        <w:t>v</w:t>
      </w:r>
      <w:r w:rsidR="00E33013">
        <w:t> nasledujúcej tabuľke.</w:t>
      </w:r>
    </w:p>
    <w:tbl>
      <w:tblPr>
        <w:tblW w:w="8256" w:type="dxa"/>
        <w:jc w:val="center"/>
        <w:tblCellMar>
          <w:left w:w="70" w:type="dxa"/>
          <w:right w:w="70" w:type="dxa"/>
        </w:tblCellMar>
        <w:tblLook w:val="04A0" w:firstRow="1" w:lastRow="0" w:firstColumn="1" w:lastColumn="0" w:noHBand="0" w:noVBand="1"/>
      </w:tblPr>
      <w:tblGrid>
        <w:gridCol w:w="982"/>
        <w:gridCol w:w="857"/>
        <w:gridCol w:w="857"/>
        <w:gridCol w:w="857"/>
        <w:gridCol w:w="857"/>
        <w:gridCol w:w="857"/>
        <w:gridCol w:w="820"/>
        <w:gridCol w:w="126"/>
        <w:gridCol w:w="982"/>
        <w:gridCol w:w="1061"/>
      </w:tblGrid>
      <w:tr w:rsidR="00F53ADE" w:rsidRPr="00F53ADE" w14:paraId="2DF12974" w14:textId="77777777" w:rsidTr="00A83C0B">
        <w:trPr>
          <w:trHeight w:val="464"/>
          <w:jc w:val="center"/>
        </w:trPr>
        <w:tc>
          <w:tcPr>
            <w:tcW w:w="982" w:type="dxa"/>
            <w:tcBorders>
              <w:top w:val="single" w:sz="4" w:space="0" w:color="9BC2E6"/>
              <w:left w:val="single" w:sz="4" w:space="0" w:color="9BC2E6"/>
              <w:bottom w:val="single" w:sz="4" w:space="0" w:color="9BC2E6"/>
              <w:right w:val="nil"/>
            </w:tcBorders>
            <w:shd w:val="clear" w:color="5B9BD5" w:fill="5B9BD5"/>
            <w:noWrap/>
            <w:vAlign w:val="center"/>
            <w:hideMark/>
          </w:tcPr>
          <w:p w14:paraId="2D5DC17F" w14:textId="0AF492F5" w:rsidR="00F53ADE" w:rsidRPr="00A83C0B" w:rsidRDefault="00F53ADE" w:rsidP="00A83C0B">
            <w:pPr>
              <w:spacing w:after="0" w:line="240" w:lineRule="auto"/>
              <w:jc w:val="center"/>
              <w:rPr>
                <w:rFonts w:ascii="Calibri" w:eastAsia="Times New Roman" w:hAnsi="Calibri" w:cs="Times New Roman"/>
                <w:b/>
                <w:bCs/>
                <w:color w:val="FFFFFF"/>
                <w:sz w:val="16"/>
                <w:szCs w:val="16"/>
                <w:lang w:bidi="si-LK"/>
              </w:rPr>
            </w:pPr>
            <w:r w:rsidRPr="00A83C0B">
              <w:rPr>
                <w:rFonts w:ascii="Calibri" w:eastAsia="Times New Roman" w:hAnsi="Calibri" w:cs="Times New Roman"/>
                <w:b/>
                <w:bCs/>
                <w:color w:val="FFFFFF"/>
                <w:sz w:val="16"/>
                <w:szCs w:val="16"/>
                <w:lang w:bidi="si-LK"/>
              </w:rPr>
              <w:t>Tolerancia</w:t>
            </w:r>
          </w:p>
        </w:tc>
        <w:tc>
          <w:tcPr>
            <w:tcW w:w="857" w:type="dxa"/>
            <w:tcBorders>
              <w:top w:val="single" w:sz="4" w:space="0" w:color="9BC2E6"/>
              <w:left w:val="nil"/>
              <w:bottom w:val="single" w:sz="4" w:space="0" w:color="9BC2E6"/>
              <w:right w:val="nil"/>
            </w:tcBorders>
            <w:shd w:val="clear" w:color="5B9BD5" w:fill="5B9BD5"/>
            <w:noWrap/>
            <w:vAlign w:val="center"/>
            <w:hideMark/>
          </w:tcPr>
          <w:p w14:paraId="00D4FA69" w14:textId="77777777" w:rsidR="00F53ADE" w:rsidRPr="00A83C0B" w:rsidRDefault="00F53ADE" w:rsidP="00E33013">
            <w:pPr>
              <w:spacing w:after="0" w:line="240" w:lineRule="auto"/>
              <w:jc w:val="center"/>
              <w:rPr>
                <w:rFonts w:ascii="Calibri" w:eastAsia="Times New Roman" w:hAnsi="Calibri" w:cs="Times New Roman"/>
                <w:b/>
                <w:bCs/>
                <w:color w:val="FFFFFF"/>
                <w:sz w:val="16"/>
                <w:szCs w:val="16"/>
                <w:lang w:bidi="si-LK"/>
              </w:rPr>
            </w:pPr>
            <w:r w:rsidRPr="00A83C0B">
              <w:rPr>
                <w:rFonts w:ascii="Calibri" w:eastAsia="Times New Roman" w:hAnsi="Calibri" w:cs="Times New Roman"/>
                <w:b/>
                <w:bCs/>
                <w:color w:val="FFFFFF"/>
                <w:sz w:val="16"/>
                <w:szCs w:val="16"/>
                <w:lang w:bidi="si-LK"/>
              </w:rPr>
              <w:t>0-10</w:t>
            </w:r>
          </w:p>
        </w:tc>
        <w:tc>
          <w:tcPr>
            <w:tcW w:w="857" w:type="dxa"/>
            <w:tcBorders>
              <w:top w:val="single" w:sz="4" w:space="0" w:color="9BC2E6"/>
              <w:left w:val="nil"/>
              <w:bottom w:val="single" w:sz="4" w:space="0" w:color="9BC2E6"/>
              <w:right w:val="nil"/>
            </w:tcBorders>
            <w:shd w:val="clear" w:color="5B9BD5" w:fill="5B9BD5"/>
            <w:noWrap/>
            <w:vAlign w:val="center"/>
            <w:hideMark/>
          </w:tcPr>
          <w:p w14:paraId="05973663" w14:textId="77777777" w:rsidR="00F53ADE" w:rsidRPr="00A83C0B" w:rsidRDefault="00F53ADE" w:rsidP="00E33013">
            <w:pPr>
              <w:spacing w:after="0" w:line="240" w:lineRule="auto"/>
              <w:jc w:val="center"/>
              <w:rPr>
                <w:rFonts w:ascii="Calibri" w:eastAsia="Times New Roman" w:hAnsi="Calibri" w:cs="Times New Roman"/>
                <w:b/>
                <w:bCs/>
                <w:color w:val="FFFFFF"/>
                <w:sz w:val="16"/>
                <w:szCs w:val="16"/>
                <w:lang w:bidi="si-LK"/>
              </w:rPr>
            </w:pPr>
            <w:r w:rsidRPr="00A83C0B">
              <w:rPr>
                <w:rFonts w:ascii="Calibri" w:eastAsia="Times New Roman" w:hAnsi="Calibri" w:cs="Times New Roman"/>
                <w:b/>
                <w:bCs/>
                <w:color w:val="FFFFFF"/>
                <w:sz w:val="16"/>
                <w:szCs w:val="16"/>
                <w:lang w:bidi="si-LK"/>
              </w:rPr>
              <w:t>10-20</w:t>
            </w:r>
          </w:p>
        </w:tc>
        <w:tc>
          <w:tcPr>
            <w:tcW w:w="857" w:type="dxa"/>
            <w:tcBorders>
              <w:top w:val="single" w:sz="4" w:space="0" w:color="9BC2E6"/>
              <w:left w:val="nil"/>
              <w:bottom w:val="single" w:sz="4" w:space="0" w:color="9BC2E6"/>
              <w:right w:val="nil"/>
            </w:tcBorders>
            <w:shd w:val="clear" w:color="5B9BD5" w:fill="5B9BD5"/>
            <w:noWrap/>
            <w:vAlign w:val="center"/>
            <w:hideMark/>
          </w:tcPr>
          <w:p w14:paraId="150E15D6" w14:textId="77777777" w:rsidR="00F53ADE" w:rsidRPr="00A83C0B" w:rsidRDefault="00F53ADE" w:rsidP="00E33013">
            <w:pPr>
              <w:spacing w:after="0" w:line="240" w:lineRule="auto"/>
              <w:jc w:val="center"/>
              <w:rPr>
                <w:rFonts w:ascii="Calibri" w:eastAsia="Times New Roman" w:hAnsi="Calibri" w:cs="Times New Roman"/>
                <w:b/>
                <w:bCs/>
                <w:color w:val="FFFFFF"/>
                <w:sz w:val="16"/>
                <w:szCs w:val="16"/>
                <w:lang w:bidi="si-LK"/>
              </w:rPr>
            </w:pPr>
            <w:r w:rsidRPr="00A83C0B">
              <w:rPr>
                <w:rFonts w:ascii="Calibri" w:eastAsia="Times New Roman" w:hAnsi="Calibri" w:cs="Times New Roman"/>
                <w:b/>
                <w:bCs/>
                <w:color w:val="FFFFFF"/>
                <w:sz w:val="16"/>
                <w:szCs w:val="16"/>
                <w:lang w:bidi="si-LK"/>
              </w:rPr>
              <w:t>20-30</w:t>
            </w:r>
          </w:p>
        </w:tc>
        <w:tc>
          <w:tcPr>
            <w:tcW w:w="857" w:type="dxa"/>
            <w:tcBorders>
              <w:top w:val="single" w:sz="4" w:space="0" w:color="9BC2E6"/>
              <w:left w:val="nil"/>
              <w:bottom w:val="single" w:sz="4" w:space="0" w:color="9BC2E6"/>
              <w:right w:val="nil"/>
            </w:tcBorders>
            <w:shd w:val="clear" w:color="5B9BD5" w:fill="5B9BD5"/>
            <w:noWrap/>
            <w:vAlign w:val="center"/>
            <w:hideMark/>
          </w:tcPr>
          <w:p w14:paraId="5868759C" w14:textId="77777777" w:rsidR="00F53ADE" w:rsidRPr="00A83C0B" w:rsidRDefault="00F53ADE" w:rsidP="00E33013">
            <w:pPr>
              <w:spacing w:after="0" w:line="240" w:lineRule="auto"/>
              <w:jc w:val="center"/>
              <w:rPr>
                <w:rFonts w:ascii="Calibri" w:eastAsia="Times New Roman" w:hAnsi="Calibri" w:cs="Times New Roman"/>
                <w:b/>
                <w:bCs/>
                <w:color w:val="FFFFFF"/>
                <w:sz w:val="16"/>
                <w:szCs w:val="16"/>
                <w:lang w:bidi="si-LK"/>
              </w:rPr>
            </w:pPr>
            <w:r w:rsidRPr="00A83C0B">
              <w:rPr>
                <w:rFonts w:ascii="Calibri" w:eastAsia="Times New Roman" w:hAnsi="Calibri" w:cs="Times New Roman"/>
                <w:b/>
                <w:bCs/>
                <w:color w:val="FFFFFF"/>
                <w:sz w:val="16"/>
                <w:szCs w:val="16"/>
                <w:lang w:bidi="si-LK"/>
              </w:rPr>
              <w:t>30-40</w:t>
            </w:r>
          </w:p>
        </w:tc>
        <w:tc>
          <w:tcPr>
            <w:tcW w:w="857" w:type="dxa"/>
            <w:tcBorders>
              <w:top w:val="single" w:sz="4" w:space="0" w:color="9BC2E6"/>
              <w:left w:val="nil"/>
              <w:bottom w:val="single" w:sz="4" w:space="0" w:color="9BC2E6"/>
              <w:right w:val="nil"/>
            </w:tcBorders>
            <w:shd w:val="clear" w:color="5B9BD5" w:fill="5B9BD5"/>
            <w:noWrap/>
            <w:vAlign w:val="center"/>
            <w:hideMark/>
          </w:tcPr>
          <w:p w14:paraId="3A74CB74" w14:textId="77777777" w:rsidR="00F53ADE" w:rsidRPr="00A83C0B" w:rsidRDefault="00F53ADE" w:rsidP="00E33013">
            <w:pPr>
              <w:spacing w:after="0" w:line="240" w:lineRule="auto"/>
              <w:jc w:val="center"/>
              <w:rPr>
                <w:rFonts w:ascii="Calibri" w:eastAsia="Times New Roman" w:hAnsi="Calibri" w:cs="Times New Roman"/>
                <w:b/>
                <w:bCs/>
                <w:color w:val="FFFFFF"/>
                <w:sz w:val="16"/>
                <w:szCs w:val="16"/>
                <w:lang w:bidi="si-LK"/>
              </w:rPr>
            </w:pPr>
            <w:r w:rsidRPr="00A83C0B">
              <w:rPr>
                <w:rFonts w:ascii="Calibri" w:eastAsia="Times New Roman" w:hAnsi="Calibri" w:cs="Times New Roman"/>
                <w:b/>
                <w:bCs/>
                <w:color w:val="FFFFFF"/>
                <w:sz w:val="16"/>
                <w:szCs w:val="16"/>
                <w:lang w:bidi="si-LK"/>
              </w:rPr>
              <w:t>30-50</w:t>
            </w:r>
          </w:p>
        </w:tc>
        <w:tc>
          <w:tcPr>
            <w:tcW w:w="820" w:type="dxa"/>
            <w:tcBorders>
              <w:top w:val="single" w:sz="4" w:space="0" w:color="9BC2E6"/>
              <w:left w:val="nil"/>
              <w:bottom w:val="single" w:sz="4" w:space="0" w:color="9BC2E6"/>
              <w:right w:val="nil"/>
            </w:tcBorders>
            <w:shd w:val="clear" w:color="5B9BD5" w:fill="5B9BD5"/>
            <w:noWrap/>
            <w:vAlign w:val="center"/>
            <w:hideMark/>
          </w:tcPr>
          <w:p w14:paraId="2DADEEC5" w14:textId="77777777" w:rsidR="00F53ADE" w:rsidRPr="00A83C0B" w:rsidRDefault="00F53ADE" w:rsidP="00E33013">
            <w:pPr>
              <w:spacing w:after="0" w:line="240" w:lineRule="auto"/>
              <w:jc w:val="center"/>
              <w:rPr>
                <w:rFonts w:ascii="Calibri" w:eastAsia="Times New Roman" w:hAnsi="Calibri" w:cs="Times New Roman"/>
                <w:b/>
                <w:bCs/>
                <w:color w:val="FFFFFF"/>
                <w:sz w:val="16"/>
                <w:szCs w:val="16"/>
                <w:lang w:bidi="si-LK"/>
              </w:rPr>
            </w:pPr>
            <w:r w:rsidRPr="00A83C0B">
              <w:rPr>
                <w:rFonts w:ascii="Calibri" w:eastAsia="Times New Roman" w:hAnsi="Calibri" w:cs="Times New Roman"/>
                <w:b/>
                <w:bCs/>
                <w:color w:val="FFFFFF"/>
                <w:sz w:val="16"/>
                <w:szCs w:val="16"/>
                <w:lang w:bidi="si-LK"/>
              </w:rPr>
              <w:t>50-60</w:t>
            </w:r>
          </w:p>
        </w:tc>
        <w:tc>
          <w:tcPr>
            <w:tcW w:w="1108" w:type="dxa"/>
            <w:gridSpan w:val="2"/>
            <w:tcBorders>
              <w:top w:val="single" w:sz="4" w:space="0" w:color="9BC2E6"/>
              <w:left w:val="nil"/>
              <w:bottom w:val="single" w:sz="4" w:space="0" w:color="9BC2E6"/>
              <w:right w:val="nil"/>
            </w:tcBorders>
            <w:shd w:val="clear" w:color="5B9BD5" w:fill="5B9BD5"/>
            <w:noWrap/>
            <w:vAlign w:val="center"/>
            <w:hideMark/>
          </w:tcPr>
          <w:p w14:paraId="04ADB5F1" w14:textId="4EA61A63" w:rsidR="00F53ADE" w:rsidRPr="00A83C0B" w:rsidRDefault="00F53ADE" w:rsidP="00F53ADE">
            <w:pPr>
              <w:spacing w:after="0" w:line="240" w:lineRule="auto"/>
              <w:jc w:val="center"/>
              <w:rPr>
                <w:rFonts w:ascii="Calibri" w:eastAsia="Times New Roman" w:hAnsi="Calibri" w:cs="Times New Roman"/>
                <w:b/>
                <w:bCs/>
                <w:color w:val="FFFFFF"/>
                <w:sz w:val="16"/>
                <w:szCs w:val="16"/>
                <w:lang w:bidi="si-LK"/>
              </w:rPr>
            </w:pPr>
            <w:r w:rsidRPr="00A83C0B">
              <w:rPr>
                <w:rFonts w:ascii="Calibri" w:eastAsia="Times New Roman" w:hAnsi="Calibri" w:cs="Times New Roman"/>
                <w:b/>
                <w:bCs/>
                <w:color w:val="FFFFFF"/>
                <w:sz w:val="16"/>
                <w:szCs w:val="16"/>
                <w:lang w:bidi="si-LK"/>
              </w:rPr>
              <w:t>Priemerná presnosť</w:t>
            </w:r>
            <w:r w:rsidR="00E33013" w:rsidRPr="00A83C0B">
              <w:rPr>
                <w:rFonts w:ascii="Calibri" w:eastAsia="Times New Roman" w:hAnsi="Calibri" w:cs="Times New Roman"/>
                <w:b/>
                <w:bCs/>
                <w:color w:val="FFFFFF"/>
                <w:sz w:val="16"/>
                <w:szCs w:val="16"/>
                <w:lang w:bidi="si-LK"/>
              </w:rPr>
              <w:t xml:space="preserve"> cez všetky k foldy</w:t>
            </w:r>
          </w:p>
        </w:tc>
        <w:tc>
          <w:tcPr>
            <w:tcW w:w="1061" w:type="dxa"/>
            <w:tcBorders>
              <w:top w:val="single" w:sz="4" w:space="0" w:color="9BC2E6"/>
              <w:left w:val="nil"/>
              <w:bottom w:val="single" w:sz="4" w:space="0" w:color="9BC2E6"/>
              <w:right w:val="single" w:sz="4" w:space="0" w:color="9BC2E6"/>
            </w:tcBorders>
            <w:shd w:val="clear" w:color="5B9BD5" w:fill="5B9BD5"/>
            <w:noWrap/>
            <w:vAlign w:val="center"/>
            <w:hideMark/>
          </w:tcPr>
          <w:p w14:paraId="17297EC6" w14:textId="6BE4400B" w:rsidR="00F53ADE" w:rsidRPr="00A83C0B" w:rsidRDefault="00F53ADE" w:rsidP="00F53ADE">
            <w:pPr>
              <w:spacing w:after="0" w:line="240" w:lineRule="auto"/>
              <w:jc w:val="center"/>
              <w:rPr>
                <w:rFonts w:ascii="Calibri" w:eastAsia="Times New Roman" w:hAnsi="Calibri" w:cs="Times New Roman"/>
                <w:b/>
                <w:bCs/>
                <w:color w:val="FFFFFF"/>
                <w:sz w:val="16"/>
                <w:szCs w:val="16"/>
                <w:lang w:bidi="si-LK"/>
              </w:rPr>
            </w:pPr>
            <w:r w:rsidRPr="00A83C0B">
              <w:rPr>
                <w:rFonts w:ascii="Calibri" w:eastAsia="Times New Roman" w:hAnsi="Calibri" w:cs="Times New Roman"/>
                <w:b/>
                <w:bCs/>
                <w:color w:val="FFFFFF"/>
                <w:sz w:val="16"/>
                <w:szCs w:val="16"/>
                <w:lang w:bidi="si-LK"/>
              </w:rPr>
              <w:t>Balansovaná presnosť</w:t>
            </w:r>
            <w:r w:rsidR="00E33013" w:rsidRPr="00A83C0B">
              <w:rPr>
                <w:rFonts w:ascii="Calibri" w:eastAsia="Times New Roman" w:hAnsi="Calibri" w:cs="Times New Roman"/>
                <w:b/>
                <w:bCs/>
                <w:color w:val="FFFFFF"/>
                <w:sz w:val="16"/>
                <w:szCs w:val="16"/>
                <w:lang w:bidi="si-LK"/>
              </w:rPr>
              <w:t xml:space="preserve"> cez všetky k foldy</w:t>
            </w:r>
          </w:p>
        </w:tc>
      </w:tr>
      <w:tr w:rsidR="00F53ADE" w:rsidRPr="00F53ADE" w14:paraId="6DA220D2" w14:textId="77777777" w:rsidTr="00A83C0B">
        <w:trPr>
          <w:trHeight w:val="232"/>
          <w:jc w:val="center"/>
        </w:trPr>
        <w:tc>
          <w:tcPr>
            <w:tcW w:w="982" w:type="dxa"/>
            <w:tcBorders>
              <w:top w:val="single" w:sz="4" w:space="0" w:color="9BC2E6"/>
              <w:left w:val="single" w:sz="4" w:space="0" w:color="9BC2E6"/>
              <w:bottom w:val="single" w:sz="4" w:space="0" w:color="9BC2E6"/>
              <w:right w:val="nil"/>
            </w:tcBorders>
            <w:shd w:val="clear" w:color="DDEBF7" w:fill="DDEBF7"/>
            <w:noWrap/>
            <w:vAlign w:val="bottom"/>
            <w:hideMark/>
          </w:tcPr>
          <w:p w14:paraId="17D01179"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2</w:t>
            </w:r>
          </w:p>
        </w:tc>
        <w:tc>
          <w:tcPr>
            <w:tcW w:w="857" w:type="dxa"/>
            <w:tcBorders>
              <w:top w:val="single" w:sz="4" w:space="0" w:color="9BC2E6"/>
              <w:left w:val="nil"/>
              <w:bottom w:val="single" w:sz="4" w:space="0" w:color="9BC2E6"/>
              <w:right w:val="nil"/>
            </w:tcBorders>
            <w:shd w:val="clear" w:color="DDEBF7" w:fill="DDEBF7"/>
            <w:noWrap/>
            <w:vAlign w:val="bottom"/>
            <w:hideMark/>
          </w:tcPr>
          <w:p w14:paraId="243B09A1"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36.63</w:t>
            </w:r>
          </w:p>
        </w:tc>
        <w:tc>
          <w:tcPr>
            <w:tcW w:w="857" w:type="dxa"/>
            <w:tcBorders>
              <w:top w:val="single" w:sz="4" w:space="0" w:color="9BC2E6"/>
              <w:left w:val="nil"/>
              <w:bottom w:val="single" w:sz="4" w:space="0" w:color="9BC2E6"/>
              <w:right w:val="nil"/>
            </w:tcBorders>
            <w:shd w:val="clear" w:color="DDEBF7" w:fill="DDEBF7"/>
            <w:noWrap/>
            <w:vAlign w:val="bottom"/>
            <w:hideMark/>
          </w:tcPr>
          <w:p w14:paraId="07ED2196"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33.796</w:t>
            </w:r>
          </w:p>
        </w:tc>
        <w:tc>
          <w:tcPr>
            <w:tcW w:w="857" w:type="dxa"/>
            <w:tcBorders>
              <w:top w:val="single" w:sz="4" w:space="0" w:color="9BC2E6"/>
              <w:left w:val="nil"/>
              <w:bottom w:val="single" w:sz="4" w:space="0" w:color="9BC2E6"/>
              <w:right w:val="nil"/>
            </w:tcBorders>
            <w:shd w:val="clear" w:color="DDEBF7" w:fill="DDEBF7"/>
            <w:noWrap/>
            <w:vAlign w:val="bottom"/>
            <w:hideMark/>
          </w:tcPr>
          <w:p w14:paraId="2F2E1E88"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32.602</w:t>
            </w:r>
          </w:p>
        </w:tc>
        <w:tc>
          <w:tcPr>
            <w:tcW w:w="857" w:type="dxa"/>
            <w:tcBorders>
              <w:top w:val="single" w:sz="4" w:space="0" w:color="9BC2E6"/>
              <w:left w:val="nil"/>
              <w:bottom w:val="single" w:sz="4" w:space="0" w:color="9BC2E6"/>
              <w:right w:val="nil"/>
            </w:tcBorders>
            <w:shd w:val="clear" w:color="DDEBF7" w:fill="DDEBF7"/>
            <w:noWrap/>
            <w:vAlign w:val="bottom"/>
            <w:hideMark/>
          </w:tcPr>
          <w:p w14:paraId="1756133D"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17.014</w:t>
            </w:r>
          </w:p>
        </w:tc>
        <w:tc>
          <w:tcPr>
            <w:tcW w:w="857" w:type="dxa"/>
            <w:tcBorders>
              <w:top w:val="single" w:sz="4" w:space="0" w:color="9BC2E6"/>
              <w:left w:val="nil"/>
              <w:bottom w:val="single" w:sz="4" w:space="0" w:color="9BC2E6"/>
              <w:right w:val="nil"/>
            </w:tcBorders>
            <w:shd w:val="clear" w:color="DDEBF7" w:fill="DDEBF7"/>
            <w:noWrap/>
            <w:vAlign w:val="bottom"/>
            <w:hideMark/>
          </w:tcPr>
          <w:p w14:paraId="5C2CB7BE"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15.838</w:t>
            </w:r>
          </w:p>
        </w:tc>
        <w:tc>
          <w:tcPr>
            <w:tcW w:w="946" w:type="dxa"/>
            <w:gridSpan w:val="2"/>
            <w:tcBorders>
              <w:top w:val="single" w:sz="4" w:space="0" w:color="9BC2E6"/>
              <w:left w:val="nil"/>
              <w:bottom w:val="single" w:sz="4" w:space="0" w:color="9BC2E6"/>
              <w:right w:val="nil"/>
            </w:tcBorders>
            <w:shd w:val="clear" w:color="DDEBF7" w:fill="DDEBF7"/>
            <w:noWrap/>
            <w:vAlign w:val="bottom"/>
            <w:hideMark/>
          </w:tcPr>
          <w:p w14:paraId="3A91D0C9"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14.885</w:t>
            </w:r>
          </w:p>
        </w:tc>
        <w:tc>
          <w:tcPr>
            <w:tcW w:w="982" w:type="dxa"/>
            <w:tcBorders>
              <w:top w:val="single" w:sz="4" w:space="0" w:color="9BC2E6"/>
              <w:left w:val="nil"/>
              <w:bottom w:val="single" w:sz="4" w:space="0" w:color="9BC2E6"/>
              <w:right w:val="nil"/>
            </w:tcBorders>
            <w:shd w:val="clear" w:color="DDEBF7" w:fill="DDEBF7"/>
            <w:noWrap/>
            <w:vAlign w:val="bottom"/>
            <w:hideMark/>
          </w:tcPr>
          <w:p w14:paraId="070383EB"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28.307</w:t>
            </w:r>
          </w:p>
        </w:tc>
        <w:tc>
          <w:tcPr>
            <w:tcW w:w="1061" w:type="dxa"/>
            <w:tcBorders>
              <w:top w:val="single" w:sz="4" w:space="0" w:color="9BC2E6"/>
              <w:left w:val="nil"/>
              <w:bottom w:val="single" w:sz="4" w:space="0" w:color="9BC2E6"/>
              <w:right w:val="single" w:sz="4" w:space="0" w:color="9BC2E6"/>
            </w:tcBorders>
            <w:shd w:val="clear" w:color="DDEBF7" w:fill="DDEBF7"/>
            <w:noWrap/>
            <w:vAlign w:val="bottom"/>
            <w:hideMark/>
          </w:tcPr>
          <w:p w14:paraId="2CE87A21"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25.127</w:t>
            </w:r>
          </w:p>
        </w:tc>
      </w:tr>
      <w:tr w:rsidR="00F53ADE" w:rsidRPr="00F53ADE" w14:paraId="1421238F" w14:textId="77777777" w:rsidTr="00A83C0B">
        <w:trPr>
          <w:trHeight w:val="232"/>
          <w:jc w:val="center"/>
        </w:trPr>
        <w:tc>
          <w:tcPr>
            <w:tcW w:w="982" w:type="dxa"/>
            <w:tcBorders>
              <w:top w:val="single" w:sz="4" w:space="0" w:color="9BC2E6"/>
              <w:left w:val="single" w:sz="4" w:space="0" w:color="9BC2E6"/>
              <w:bottom w:val="single" w:sz="4" w:space="0" w:color="9BC2E6"/>
              <w:right w:val="nil"/>
            </w:tcBorders>
            <w:shd w:val="clear" w:color="auto" w:fill="auto"/>
            <w:noWrap/>
            <w:vAlign w:val="bottom"/>
            <w:hideMark/>
          </w:tcPr>
          <w:p w14:paraId="7FD21A83"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5</w:t>
            </w:r>
          </w:p>
        </w:tc>
        <w:tc>
          <w:tcPr>
            <w:tcW w:w="857" w:type="dxa"/>
            <w:tcBorders>
              <w:top w:val="single" w:sz="4" w:space="0" w:color="9BC2E6"/>
              <w:left w:val="nil"/>
              <w:bottom w:val="single" w:sz="4" w:space="0" w:color="9BC2E6"/>
              <w:right w:val="nil"/>
            </w:tcBorders>
            <w:shd w:val="clear" w:color="auto" w:fill="auto"/>
            <w:noWrap/>
            <w:vAlign w:val="bottom"/>
            <w:hideMark/>
          </w:tcPr>
          <w:p w14:paraId="3A50081B"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79.387</w:t>
            </w:r>
          </w:p>
        </w:tc>
        <w:tc>
          <w:tcPr>
            <w:tcW w:w="857" w:type="dxa"/>
            <w:tcBorders>
              <w:top w:val="single" w:sz="4" w:space="0" w:color="9BC2E6"/>
              <w:left w:val="nil"/>
              <w:bottom w:val="single" w:sz="4" w:space="0" w:color="9BC2E6"/>
              <w:right w:val="nil"/>
            </w:tcBorders>
            <w:shd w:val="clear" w:color="auto" w:fill="auto"/>
            <w:noWrap/>
            <w:vAlign w:val="bottom"/>
            <w:hideMark/>
          </w:tcPr>
          <w:p w14:paraId="2B53B8AB"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71.945</w:t>
            </w:r>
          </w:p>
        </w:tc>
        <w:tc>
          <w:tcPr>
            <w:tcW w:w="857" w:type="dxa"/>
            <w:tcBorders>
              <w:top w:val="single" w:sz="4" w:space="0" w:color="9BC2E6"/>
              <w:left w:val="nil"/>
              <w:bottom w:val="single" w:sz="4" w:space="0" w:color="9BC2E6"/>
              <w:right w:val="nil"/>
            </w:tcBorders>
            <w:shd w:val="clear" w:color="auto" w:fill="auto"/>
            <w:noWrap/>
            <w:vAlign w:val="bottom"/>
            <w:hideMark/>
          </w:tcPr>
          <w:p w14:paraId="45E04F30"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66.294</w:t>
            </w:r>
          </w:p>
        </w:tc>
        <w:tc>
          <w:tcPr>
            <w:tcW w:w="857" w:type="dxa"/>
            <w:tcBorders>
              <w:top w:val="single" w:sz="4" w:space="0" w:color="9BC2E6"/>
              <w:left w:val="nil"/>
              <w:bottom w:val="single" w:sz="4" w:space="0" w:color="9BC2E6"/>
              <w:right w:val="nil"/>
            </w:tcBorders>
            <w:shd w:val="clear" w:color="auto" w:fill="auto"/>
            <w:noWrap/>
            <w:vAlign w:val="bottom"/>
            <w:hideMark/>
          </w:tcPr>
          <w:p w14:paraId="494AC0D3"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44.94</w:t>
            </w:r>
          </w:p>
        </w:tc>
        <w:tc>
          <w:tcPr>
            <w:tcW w:w="857" w:type="dxa"/>
            <w:tcBorders>
              <w:top w:val="single" w:sz="4" w:space="0" w:color="9BC2E6"/>
              <w:left w:val="nil"/>
              <w:bottom w:val="single" w:sz="4" w:space="0" w:color="9BC2E6"/>
              <w:right w:val="nil"/>
            </w:tcBorders>
            <w:shd w:val="clear" w:color="auto" w:fill="auto"/>
            <w:noWrap/>
            <w:vAlign w:val="bottom"/>
            <w:hideMark/>
          </w:tcPr>
          <w:p w14:paraId="53D43711"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38.351</w:t>
            </w:r>
          </w:p>
        </w:tc>
        <w:tc>
          <w:tcPr>
            <w:tcW w:w="946" w:type="dxa"/>
            <w:gridSpan w:val="2"/>
            <w:tcBorders>
              <w:top w:val="single" w:sz="4" w:space="0" w:color="9BC2E6"/>
              <w:left w:val="nil"/>
              <w:bottom w:val="single" w:sz="4" w:space="0" w:color="9BC2E6"/>
              <w:right w:val="nil"/>
            </w:tcBorders>
            <w:shd w:val="clear" w:color="auto" w:fill="auto"/>
            <w:noWrap/>
            <w:vAlign w:val="bottom"/>
            <w:hideMark/>
          </w:tcPr>
          <w:p w14:paraId="0F516DE8"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33.627</w:t>
            </w:r>
          </w:p>
        </w:tc>
        <w:tc>
          <w:tcPr>
            <w:tcW w:w="982" w:type="dxa"/>
            <w:tcBorders>
              <w:top w:val="single" w:sz="4" w:space="0" w:color="9BC2E6"/>
              <w:left w:val="nil"/>
              <w:bottom w:val="single" w:sz="4" w:space="0" w:color="9BC2E6"/>
              <w:right w:val="nil"/>
            </w:tcBorders>
            <w:shd w:val="clear" w:color="auto" w:fill="auto"/>
            <w:noWrap/>
            <w:vAlign w:val="bottom"/>
            <w:hideMark/>
          </w:tcPr>
          <w:p w14:paraId="41F211E2"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60.595</w:t>
            </w:r>
          </w:p>
        </w:tc>
        <w:tc>
          <w:tcPr>
            <w:tcW w:w="1061" w:type="dxa"/>
            <w:tcBorders>
              <w:top w:val="single" w:sz="4" w:space="0" w:color="9BC2E6"/>
              <w:left w:val="nil"/>
              <w:bottom w:val="single" w:sz="4" w:space="0" w:color="9BC2E6"/>
              <w:right w:val="single" w:sz="4" w:space="0" w:color="9BC2E6"/>
            </w:tcBorders>
            <w:shd w:val="clear" w:color="auto" w:fill="auto"/>
            <w:noWrap/>
            <w:vAlign w:val="bottom"/>
            <w:hideMark/>
          </w:tcPr>
          <w:p w14:paraId="7EA4D234"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55.757</w:t>
            </w:r>
          </w:p>
        </w:tc>
      </w:tr>
      <w:tr w:rsidR="00F53ADE" w:rsidRPr="00F53ADE" w14:paraId="4130D3DE" w14:textId="77777777" w:rsidTr="00A83C0B">
        <w:trPr>
          <w:trHeight w:val="232"/>
          <w:jc w:val="center"/>
        </w:trPr>
        <w:tc>
          <w:tcPr>
            <w:tcW w:w="982" w:type="dxa"/>
            <w:tcBorders>
              <w:top w:val="single" w:sz="4" w:space="0" w:color="9BC2E6"/>
              <w:left w:val="single" w:sz="4" w:space="0" w:color="9BC2E6"/>
              <w:bottom w:val="single" w:sz="4" w:space="0" w:color="9BC2E6"/>
              <w:right w:val="nil"/>
            </w:tcBorders>
            <w:shd w:val="clear" w:color="DDEBF7" w:fill="DDEBF7"/>
            <w:noWrap/>
            <w:vAlign w:val="bottom"/>
            <w:hideMark/>
          </w:tcPr>
          <w:p w14:paraId="565DD26E"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w:t>
            </w:r>
          </w:p>
        </w:tc>
        <w:tc>
          <w:tcPr>
            <w:tcW w:w="857" w:type="dxa"/>
            <w:tcBorders>
              <w:top w:val="single" w:sz="4" w:space="0" w:color="9BC2E6"/>
              <w:left w:val="nil"/>
              <w:bottom w:val="single" w:sz="4" w:space="0" w:color="9BC2E6"/>
              <w:right w:val="nil"/>
            </w:tcBorders>
            <w:shd w:val="clear" w:color="DDEBF7" w:fill="DDEBF7"/>
            <w:noWrap/>
            <w:vAlign w:val="bottom"/>
            <w:hideMark/>
          </w:tcPr>
          <w:p w14:paraId="685EA99D"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89.276</w:t>
            </w:r>
          </w:p>
        </w:tc>
        <w:tc>
          <w:tcPr>
            <w:tcW w:w="857" w:type="dxa"/>
            <w:tcBorders>
              <w:top w:val="single" w:sz="4" w:space="0" w:color="9BC2E6"/>
              <w:left w:val="nil"/>
              <w:bottom w:val="single" w:sz="4" w:space="0" w:color="9BC2E6"/>
              <w:right w:val="nil"/>
            </w:tcBorders>
            <w:shd w:val="clear" w:color="DDEBF7" w:fill="DDEBF7"/>
            <w:noWrap/>
            <w:vAlign w:val="bottom"/>
            <w:hideMark/>
          </w:tcPr>
          <w:p w14:paraId="129DDC35"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94.708</w:t>
            </w:r>
          </w:p>
        </w:tc>
        <w:tc>
          <w:tcPr>
            <w:tcW w:w="857" w:type="dxa"/>
            <w:tcBorders>
              <w:top w:val="single" w:sz="4" w:space="0" w:color="9BC2E6"/>
              <w:left w:val="nil"/>
              <w:bottom w:val="single" w:sz="4" w:space="0" w:color="9BC2E6"/>
              <w:right w:val="nil"/>
            </w:tcBorders>
            <w:shd w:val="clear" w:color="DDEBF7" w:fill="DDEBF7"/>
            <w:noWrap/>
            <w:vAlign w:val="bottom"/>
            <w:hideMark/>
          </w:tcPr>
          <w:p w14:paraId="4D158D82"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89.156</w:t>
            </w:r>
          </w:p>
        </w:tc>
        <w:tc>
          <w:tcPr>
            <w:tcW w:w="857" w:type="dxa"/>
            <w:tcBorders>
              <w:top w:val="single" w:sz="4" w:space="0" w:color="9BC2E6"/>
              <w:left w:val="nil"/>
              <w:bottom w:val="single" w:sz="4" w:space="0" w:color="9BC2E6"/>
              <w:right w:val="nil"/>
            </w:tcBorders>
            <w:shd w:val="clear" w:color="DDEBF7" w:fill="DDEBF7"/>
            <w:noWrap/>
            <w:vAlign w:val="bottom"/>
            <w:hideMark/>
          </w:tcPr>
          <w:p w14:paraId="4EE28D2A"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86.256</w:t>
            </w:r>
          </w:p>
        </w:tc>
        <w:tc>
          <w:tcPr>
            <w:tcW w:w="857" w:type="dxa"/>
            <w:tcBorders>
              <w:top w:val="single" w:sz="4" w:space="0" w:color="9BC2E6"/>
              <w:left w:val="nil"/>
              <w:bottom w:val="single" w:sz="4" w:space="0" w:color="9BC2E6"/>
              <w:right w:val="nil"/>
            </w:tcBorders>
            <w:shd w:val="clear" w:color="DDEBF7" w:fill="DDEBF7"/>
            <w:noWrap/>
            <w:vAlign w:val="bottom"/>
            <w:hideMark/>
          </w:tcPr>
          <w:p w14:paraId="644E7566"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80.955</w:t>
            </w:r>
          </w:p>
        </w:tc>
        <w:tc>
          <w:tcPr>
            <w:tcW w:w="946" w:type="dxa"/>
            <w:gridSpan w:val="2"/>
            <w:tcBorders>
              <w:top w:val="single" w:sz="4" w:space="0" w:color="9BC2E6"/>
              <w:left w:val="nil"/>
              <w:bottom w:val="single" w:sz="4" w:space="0" w:color="9BC2E6"/>
              <w:right w:val="nil"/>
            </w:tcBorders>
            <w:shd w:val="clear" w:color="DDEBF7" w:fill="DDEBF7"/>
            <w:noWrap/>
            <w:vAlign w:val="bottom"/>
            <w:hideMark/>
          </w:tcPr>
          <w:p w14:paraId="30FAAE89"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61.705</w:t>
            </w:r>
          </w:p>
        </w:tc>
        <w:tc>
          <w:tcPr>
            <w:tcW w:w="982" w:type="dxa"/>
            <w:tcBorders>
              <w:top w:val="single" w:sz="4" w:space="0" w:color="9BC2E6"/>
              <w:left w:val="nil"/>
              <w:bottom w:val="single" w:sz="4" w:space="0" w:color="9BC2E6"/>
              <w:right w:val="nil"/>
            </w:tcBorders>
            <w:shd w:val="clear" w:color="DDEBF7" w:fill="DDEBF7"/>
            <w:noWrap/>
            <w:vAlign w:val="bottom"/>
            <w:hideMark/>
          </w:tcPr>
          <w:p w14:paraId="1C068780"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87.708</w:t>
            </w:r>
          </w:p>
        </w:tc>
        <w:tc>
          <w:tcPr>
            <w:tcW w:w="1061" w:type="dxa"/>
            <w:tcBorders>
              <w:top w:val="single" w:sz="4" w:space="0" w:color="9BC2E6"/>
              <w:left w:val="nil"/>
              <w:bottom w:val="single" w:sz="4" w:space="0" w:color="9BC2E6"/>
              <w:right w:val="single" w:sz="4" w:space="0" w:color="9BC2E6"/>
            </w:tcBorders>
            <w:shd w:val="clear" w:color="DDEBF7" w:fill="DDEBF7"/>
            <w:noWrap/>
            <w:vAlign w:val="bottom"/>
            <w:hideMark/>
          </w:tcPr>
          <w:p w14:paraId="41890926"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83.676</w:t>
            </w:r>
          </w:p>
        </w:tc>
      </w:tr>
      <w:tr w:rsidR="00F53ADE" w:rsidRPr="00F53ADE" w14:paraId="55700FF5" w14:textId="77777777" w:rsidTr="00A83C0B">
        <w:trPr>
          <w:trHeight w:val="232"/>
          <w:jc w:val="center"/>
        </w:trPr>
        <w:tc>
          <w:tcPr>
            <w:tcW w:w="982" w:type="dxa"/>
            <w:tcBorders>
              <w:top w:val="single" w:sz="4" w:space="0" w:color="9BC2E6"/>
              <w:left w:val="single" w:sz="4" w:space="0" w:color="9BC2E6"/>
              <w:bottom w:val="single" w:sz="4" w:space="0" w:color="9BC2E6"/>
              <w:right w:val="nil"/>
            </w:tcBorders>
            <w:shd w:val="clear" w:color="auto" w:fill="auto"/>
            <w:noWrap/>
            <w:vAlign w:val="bottom"/>
            <w:hideMark/>
          </w:tcPr>
          <w:p w14:paraId="093CB60E"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15</w:t>
            </w:r>
          </w:p>
        </w:tc>
        <w:tc>
          <w:tcPr>
            <w:tcW w:w="857" w:type="dxa"/>
            <w:tcBorders>
              <w:top w:val="single" w:sz="4" w:space="0" w:color="9BC2E6"/>
              <w:left w:val="nil"/>
              <w:bottom w:val="single" w:sz="4" w:space="0" w:color="9BC2E6"/>
              <w:right w:val="nil"/>
            </w:tcBorders>
            <w:shd w:val="clear" w:color="auto" w:fill="auto"/>
            <w:noWrap/>
            <w:vAlign w:val="bottom"/>
            <w:hideMark/>
          </w:tcPr>
          <w:p w14:paraId="7920F8B8"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93.872</w:t>
            </w:r>
          </w:p>
        </w:tc>
        <w:tc>
          <w:tcPr>
            <w:tcW w:w="857" w:type="dxa"/>
            <w:tcBorders>
              <w:top w:val="single" w:sz="4" w:space="0" w:color="9BC2E6"/>
              <w:left w:val="nil"/>
              <w:bottom w:val="single" w:sz="4" w:space="0" w:color="9BC2E6"/>
              <w:right w:val="nil"/>
            </w:tcBorders>
            <w:shd w:val="clear" w:color="auto" w:fill="auto"/>
            <w:noWrap/>
            <w:vAlign w:val="bottom"/>
            <w:hideMark/>
          </w:tcPr>
          <w:p w14:paraId="00F2AF8C"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98.12</w:t>
            </w:r>
          </w:p>
        </w:tc>
        <w:tc>
          <w:tcPr>
            <w:tcW w:w="857" w:type="dxa"/>
            <w:tcBorders>
              <w:top w:val="single" w:sz="4" w:space="0" w:color="9BC2E6"/>
              <w:left w:val="nil"/>
              <w:bottom w:val="single" w:sz="4" w:space="0" w:color="9BC2E6"/>
              <w:right w:val="nil"/>
            </w:tcBorders>
            <w:shd w:val="clear" w:color="auto" w:fill="auto"/>
            <w:noWrap/>
            <w:vAlign w:val="bottom"/>
            <w:hideMark/>
          </w:tcPr>
          <w:p w14:paraId="79453558"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96.046</w:t>
            </w:r>
          </w:p>
        </w:tc>
        <w:tc>
          <w:tcPr>
            <w:tcW w:w="857" w:type="dxa"/>
            <w:tcBorders>
              <w:top w:val="single" w:sz="4" w:space="0" w:color="9BC2E6"/>
              <w:left w:val="nil"/>
              <w:bottom w:val="single" w:sz="4" w:space="0" w:color="9BC2E6"/>
              <w:right w:val="nil"/>
            </w:tcBorders>
            <w:shd w:val="clear" w:color="auto" w:fill="auto"/>
            <w:noWrap/>
            <w:vAlign w:val="bottom"/>
            <w:hideMark/>
          </w:tcPr>
          <w:p w14:paraId="6F1C669B"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97.314</w:t>
            </w:r>
          </w:p>
        </w:tc>
        <w:tc>
          <w:tcPr>
            <w:tcW w:w="857" w:type="dxa"/>
            <w:tcBorders>
              <w:top w:val="single" w:sz="4" w:space="0" w:color="9BC2E6"/>
              <w:left w:val="nil"/>
              <w:bottom w:val="single" w:sz="4" w:space="0" w:color="9BC2E6"/>
              <w:right w:val="nil"/>
            </w:tcBorders>
            <w:shd w:val="clear" w:color="auto" w:fill="auto"/>
            <w:noWrap/>
            <w:vAlign w:val="bottom"/>
            <w:hideMark/>
          </w:tcPr>
          <w:p w14:paraId="2F99346E"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96.859</w:t>
            </w:r>
          </w:p>
        </w:tc>
        <w:tc>
          <w:tcPr>
            <w:tcW w:w="946" w:type="dxa"/>
            <w:gridSpan w:val="2"/>
            <w:tcBorders>
              <w:top w:val="single" w:sz="4" w:space="0" w:color="9BC2E6"/>
              <w:left w:val="nil"/>
              <w:bottom w:val="single" w:sz="4" w:space="0" w:color="9BC2E6"/>
              <w:right w:val="nil"/>
            </w:tcBorders>
            <w:shd w:val="clear" w:color="auto" w:fill="auto"/>
            <w:noWrap/>
            <w:vAlign w:val="bottom"/>
            <w:hideMark/>
          </w:tcPr>
          <w:p w14:paraId="237D3DFF"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81.867</w:t>
            </w:r>
          </w:p>
        </w:tc>
        <w:tc>
          <w:tcPr>
            <w:tcW w:w="982" w:type="dxa"/>
            <w:tcBorders>
              <w:top w:val="single" w:sz="4" w:space="0" w:color="9BC2E6"/>
              <w:left w:val="nil"/>
              <w:bottom w:val="single" w:sz="4" w:space="0" w:color="9BC2E6"/>
              <w:right w:val="nil"/>
            </w:tcBorders>
            <w:shd w:val="clear" w:color="auto" w:fill="auto"/>
            <w:noWrap/>
            <w:vAlign w:val="bottom"/>
            <w:hideMark/>
          </w:tcPr>
          <w:p w14:paraId="16C037E8"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95.862</w:t>
            </w:r>
          </w:p>
        </w:tc>
        <w:tc>
          <w:tcPr>
            <w:tcW w:w="1061" w:type="dxa"/>
            <w:tcBorders>
              <w:top w:val="single" w:sz="4" w:space="0" w:color="9BC2E6"/>
              <w:left w:val="nil"/>
              <w:bottom w:val="single" w:sz="4" w:space="0" w:color="9BC2E6"/>
              <w:right w:val="single" w:sz="4" w:space="0" w:color="9BC2E6"/>
            </w:tcBorders>
            <w:shd w:val="clear" w:color="auto" w:fill="auto"/>
            <w:noWrap/>
            <w:vAlign w:val="bottom"/>
            <w:hideMark/>
          </w:tcPr>
          <w:p w14:paraId="672D71B5"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94.013</w:t>
            </w:r>
          </w:p>
        </w:tc>
      </w:tr>
      <w:tr w:rsidR="00F53ADE" w:rsidRPr="00F53ADE" w14:paraId="742ABCF2" w14:textId="77777777" w:rsidTr="00A83C0B">
        <w:trPr>
          <w:trHeight w:val="232"/>
          <w:jc w:val="center"/>
        </w:trPr>
        <w:tc>
          <w:tcPr>
            <w:tcW w:w="982" w:type="dxa"/>
            <w:tcBorders>
              <w:top w:val="single" w:sz="4" w:space="0" w:color="9BC2E6"/>
              <w:left w:val="single" w:sz="4" w:space="0" w:color="9BC2E6"/>
              <w:bottom w:val="single" w:sz="4" w:space="0" w:color="9BC2E6"/>
              <w:right w:val="nil"/>
            </w:tcBorders>
            <w:shd w:val="clear" w:color="DDEBF7" w:fill="DDEBF7"/>
            <w:noWrap/>
            <w:vAlign w:val="bottom"/>
            <w:hideMark/>
          </w:tcPr>
          <w:p w14:paraId="472116BA"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20</w:t>
            </w:r>
          </w:p>
        </w:tc>
        <w:tc>
          <w:tcPr>
            <w:tcW w:w="857" w:type="dxa"/>
            <w:tcBorders>
              <w:top w:val="single" w:sz="4" w:space="0" w:color="9BC2E6"/>
              <w:left w:val="nil"/>
              <w:bottom w:val="single" w:sz="4" w:space="0" w:color="9BC2E6"/>
              <w:right w:val="nil"/>
            </w:tcBorders>
            <w:shd w:val="clear" w:color="DDEBF7" w:fill="DDEBF7"/>
            <w:noWrap/>
            <w:vAlign w:val="bottom"/>
            <w:hideMark/>
          </w:tcPr>
          <w:p w14:paraId="5B71A68D"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98.05</w:t>
            </w:r>
          </w:p>
        </w:tc>
        <w:tc>
          <w:tcPr>
            <w:tcW w:w="857" w:type="dxa"/>
            <w:tcBorders>
              <w:top w:val="single" w:sz="4" w:space="0" w:color="9BC2E6"/>
              <w:left w:val="nil"/>
              <w:bottom w:val="single" w:sz="4" w:space="0" w:color="9BC2E6"/>
              <w:right w:val="nil"/>
            </w:tcBorders>
            <w:shd w:val="clear" w:color="DDEBF7" w:fill="DDEBF7"/>
            <w:noWrap/>
            <w:vAlign w:val="bottom"/>
            <w:hideMark/>
          </w:tcPr>
          <w:p w14:paraId="320F45EA"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99.081</w:t>
            </w:r>
          </w:p>
        </w:tc>
        <w:tc>
          <w:tcPr>
            <w:tcW w:w="857" w:type="dxa"/>
            <w:tcBorders>
              <w:top w:val="single" w:sz="4" w:space="0" w:color="9BC2E6"/>
              <w:left w:val="nil"/>
              <w:bottom w:val="single" w:sz="4" w:space="0" w:color="9BC2E6"/>
              <w:right w:val="nil"/>
            </w:tcBorders>
            <w:shd w:val="clear" w:color="DDEBF7" w:fill="DDEBF7"/>
            <w:noWrap/>
            <w:vAlign w:val="bottom"/>
            <w:hideMark/>
          </w:tcPr>
          <w:p w14:paraId="0EFA01EB"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98.803</w:t>
            </w:r>
          </w:p>
        </w:tc>
        <w:tc>
          <w:tcPr>
            <w:tcW w:w="857" w:type="dxa"/>
            <w:tcBorders>
              <w:top w:val="single" w:sz="4" w:space="0" w:color="9BC2E6"/>
              <w:left w:val="nil"/>
              <w:bottom w:val="single" w:sz="4" w:space="0" w:color="9BC2E6"/>
              <w:right w:val="nil"/>
            </w:tcBorders>
            <w:shd w:val="clear" w:color="DDEBF7" w:fill="DDEBF7"/>
            <w:noWrap/>
            <w:vAlign w:val="bottom"/>
            <w:hideMark/>
          </w:tcPr>
          <w:p w14:paraId="28285B08"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99.563</w:t>
            </w:r>
          </w:p>
        </w:tc>
        <w:tc>
          <w:tcPr>
            <w:tcW w:w="857" w:type="dxa"/>
            <w:tcBorders>
              <w:top w:val="single" w:sz="4" w:space="0" w:color="9BC2E6"/>
              <w:left w:val="nil"/>
              <w:bottom w:val="single" w:sz="4" w:space="0" w:color="9BC2E6"/>
              <w:right w:val="nil"/>
            </w:tcBorders>
            <w:shd w:val="clear" w:color="DDEBF7" w:fill="DDEBF7"/>
            <w:noWrap/>
            <w:vAlign w:val="bottom"/>
            <w:hideMark/>
          </w:tcPr>
          <w:p w14:paraId="2F390066"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98.822</w:t>
            </w:r>
          </w:p>
        </w:tc>
        <w:tc>
          <w:tcPr>
            <w:tcW w:w="946" w:type="dxa"/>
            <w:gridSpan w:val="2"/>
            <w:tcBorders>
              <w:top w:val="single" w:sz="4" w:space="0" w:color="9BC2E6"/>
              <w:left w:val="nil"/>
              <w:bottom w:val="single" w:sz="4" w:space="0" w:color="9BC2E6"/>
              <w:right w:val="nil"/>
            </w:tcBorders>
            <w:shd w:val="clear" w:color="DDEBF7" w:fill="DDEBF7"/>
            <w:noWrap/>
            <w:vAlign w:val="bottom"/>
            <w:hideMark/>
          </w:tcPr>
          <w:p w14:paraId="38D10F43"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92.084</w:t>
            </w:r>
          </w:p>
        </w:tc>
        <w:tc>
          <w:tcPr>
            <w:tcW w:w="982" w:type="dxa"/>
            <w:tcBorders>
              <w:top w:val="single" w:sz="4" w:space="0" w:color="9BC2E6"/>
              <w:left w:val="nil"/>
              <w:bottom w:val="single" w:sz="4" w:space="0" w:color="9BC2E6"/>
              <w:right w:val="nil"/>
            </w:tcBorders>
            <w:shd w:val="clear" w:color="DDEBF7" w:fill="DDEBF7"/>
            <w:noWrap/>
            <w:vAlign w:val="bottom"/>
            <w:hideMark/>
          </w:tcPr>
          <w:p w14:paraId="47435EBF"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98.605</w:t>
            </w:r>
          </w:p>
        </w:tc>
        <w:tc>
          <w:tcPr>
            <w:tcW w:w="1061" w:type="dxa"/>
            <w:tcBorders>
              <w:top w:val="single" w:sz="4" w:space="0" w:color="9BC2E6"/>
              <w:left w:val="nil"/>
              <w:bottom w:val="single" w:sz="4" w:space="0" w:color="9BC2E6"/>
              <w:right w:val="single" w:sz="4" w:space="0" w:color="9BC2E6"/>
            </w:tcBorders>
            <w:shd w:val="clear" w:color="DDEBF7" w:fill="DDEBF7"/>
            <w:noWrap/>
            <w:vAlign w:val="bottom"/>
            <w:hideMark/>
          </w:tcPr>
          <w:p w14:paraId="7E96A451"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97.734</w:t>
            </w:r>
          </w:p>
        </w:tc>
      </w:tr>
      <w:tr w:rsidR="00F53ADE" w:rsidRPr="00F53ADE" w14:paraId="6C609D0E" w14:textId="77777777" w:rsidTr="00A83C0B">
        <w:trPr>
          <w:trHeight w:val="232"/>
          <w:jc w:val="center"/>
        </w:trPr>
        <w:tc>
          <w:tcPr>
            <w:tcW w:w="982" w:type="dxa"/>
            <w:tcBorders>
              <w:top w:val="single" w:sz="4" w:space="0" w:color="9BC2E6"/>
              <w:left w:val="single" w:sz="4" w:space="0" w:color="9BC2E6"/>
              <w:bottom w:val="single" w:sz="4" w:space="0" w:color="9BC2E6"/>
              <w:right w:val="nil"/>
            </w:tcBorders>
            <w:shd w:val="clear" w:color="auto" w:fill="auto"/>
            <w:noWrap/>
            <w:vAlign w:val="bottom"/>
            <w:hideMark/>
          </w:tcPr>
          <w:p w14:paraId="269F8421"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25</w:t>
            </w:r>
          </w:p>
        </w:tc>
        <w:tc>
          <w:tcPr>
            <w:tcW w:w="857" w:type="dxa"/>
            <w:tcBorders>
              <w:top w:val="single" w:sz="4" w:space="0" w:color="9BC2E6"/>
              <w:left w:val="nil"/>
              <w:bottom w:val="single" w:sz="4" w:space="0" w:color="9BC2E6"/>
              <w:right w:val="nil"/>
            </w:tcBorders>
            <w:shd w:val="clear" w:color="auto" w:fill="auto"/>
            <w:noWrap/>
            <w:vAlign w:val="bottom"/>
            <w:hideMark/>
          </w:tcPr>
          <w:p w14:paraId="509CB556"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99.582</w:t>
            </w:r>
          </w:p>
        </w:tc>
        <w:tc>
          <w:tcPr>
            <w:tcW w:w="857" w:type="dxa"/>
            <w:tcBorders>
              <w:top w:val="single" w:sz="4" w:space="0" w:color="9BC2E6"/>
              <w:left w:val="nil"/>
              <w:bottom w:val="single" w:sz="4" w:space="0" w:color="9BC2E6"/>
              <w:right w:val="nil"/>
            </w:tcBorders>
            <w:shd w:val="clear" w:color="auto" w:fill="auto"/>
            <w:noWrap/>
            <w:vAlign w:val="bottom"/>
            <w:hideMark/>
          </w:tcPr>
          <w:p w14:paraId="26E58BCC"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99.653</w:t>
            </w:r>
          </w:p>
        </w:tc>
        <w:tc>
          <w:tcPr>
            <w:tcW w:w="857" w:type="dxa"/>
            <w:tcBorders>
              <w:top w:val="single" w:sz="4" w:space="0" w:color="9BC2E6"/>
              <w:left w:val="nil"/>
              <w:bottom w:val="single" w:sz="4" w:space="0" w:color="9BC2E6"/>
              <w:right w:val="nil"/>
            </w:tcBorders>
            <w:shd w:val="clear" w:color="auto" w:fill="auto"/>
            <w:noWrap/>
            <w:vAlign w:val="bottom"/>
            <w:hideMark/>
          </w:tcPr>
          <w:p w14:paraId="4F30C5A2"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99.765</w:t>
            </w:r>
          </w:p>
        </w:tc>
        <w:tc>
          <w:tcPr>
            <w:tcW w:w="857" w:type="dxa"/>
            <w:tcBorders>
              <w:top w:val="single" w:sz="4" w:space="0" w:color="9BC2E6"/>
              <w:left w:val="nil"/>
              <w:bottom w:val="single" w:sz="4" w:space="0" w:color="9BC2E6"/>
              <w:right w:val="nil"/>
            </w:tcBorders>
            <w:shd w:val="clear" w:color="auto" w:fill="auto"/>
            <w:noWrap/>
            <w:vAlign w:val="bottom"/>
            <w:hideMark/>
          </w:tcPr>
          <w:p w14:paraId="1D1ABE5B"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99.979</w:t>
            </w:r>
          </w:p>
        </w:tc>
        <w:tc>
          <w:tcPr>
            <w:tcW w:w="857" w:type="dxa"/>
            <w:tcBorders>
              <w:top w:val="single" w:sz="4" w:space="0" w:color="9BC2E6"/>
              <w:left w:val="nil"/>
              <w:bottom w:val="single" w:sz="4" w:space="0" w:color="9BC2E6"/>
              <w:right w:val="nil"/>
            </w:tcBorders>
            <w:shd w:val="clear" w:color="auto" w:fill="auto"/>
            <w:noWrap/>
            <w:vAlign w:val="bottom"/>
            <w:hideMark/>
          </w:tcPr>
          <w:p w14:paraId="26056F1E"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99.411</w:t>
            </w:r>
          </w:p>
        </w:tc>
        <w:tc>
          <w:tcPr>
            <w:tcW w:w="946" w:type="dxa"/>
            <w:gridSpan w:val="2"/>
            <w:tcBorders>
              <w:top w:val="single" w:sz="4" w:space="0" w:color="9BC2E6"/>
              <w:left w:val="nil"/>
              <w:bottom w:val="single" w:sz="4" w:space="0" w:color="9BC2E6"/>
              <w:right w:val="nil"/>
            </w:tcBorders>
            <w:shd w:val="clear" w:color="auto" w:fill="auto"/>
            <w:noWrap/>
            <w:vAlign w:val="bottom"/>
            <w:hideMark/>
          </w:tcPr>
          <w:p w14:paraId="3984A55F"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96.143</w:t>
            </w:r>
          </w:p>
        </w:tc>
        <w:tc>
          <w:tcPr>
            <w:tcW w:w="982" w:type="dxa"/>
            <w:tcBorders>
              <w:top w:val="single" w:sz="4" w:space="0" w:color="9BC2E6"/>
              <w:left w:val="nil"/>
              <w:bottom w:val="single" w:sz="4" w:space="0" w:color="9BC2E6"/>
              <w:right w:val="nil"/>
            </w:tcBorders>
            <w:shd w:val="clear" w:color="auto" w:fill="auto"/>
            <w:noWrap/>
            <w:vAlign w:val="bottom"/>
            <w:hideMark/>
          </w:tcPr>
          <w:p w14:paraId="30C8EE53"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99.563</w:t>
            </w:r>
          </w:p>
        </w:tc>
        <w:tc>
          <w:tcPr>
            <w:tcW w:w="1061" w:type="dxa"/>
            <w:tcBorders>
              <w:top w:val="single" w:sz="4" w:space="0" w:color="9BC2E6"/>
              <w:left w:val="nil"/>
              <w:bottom w:val="single" w:sz="4" w:space="0" w:color="9BC2E6"/>
              <w:right w:val="single" w:sz="4" w:space="0" w:color="9BC2E6"/>
            </w:tcBorders>
            <w:shd w:val="clear" w:color="auto" w:fill="auto"/>
            <w:noWrap/>
            <w:vAlign w:val="bottom"/>
            <w:hideMark/>
          </w:tcPr>
          <w:p w14:paraId="276BC490"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99.089</w:t>
            </w:r>
          </w:p>
        </w:tc>
      </w:tr>
      <w:tr w:rsidR="00F53ADE" w:rsidRPr="00F53ADE" w14:paraId="55FBE3CB" w14:textId="77777777" w:rsidTr="00A83C0B">
        <w:trPr>
          <w:trHeight w:val="232"/>
          <w:jc w:val="center"/>
        </w:trPr>
        <w:tc>
          <w:tcPr>
            <w:tcW w:w="982" w:type="dxa"/>
            <w:tcBorders>
              <w:top w:val="single" w:sz="4" w:space="0" w:color="9BC2E6"/>
              <w:left w:val="single" w:sz="4" w:space="0" w:color="9BC2E6"/>
              <w:bottom w:val="single" w:sz="4" w:space="0" w:color="9BC2E6"/>
              <w:right w:val="nil"/>
            </w:tcBorders>
            <w:shd w:val="clear" w:color="DDEBF7" w:fill="DDEBF7"/>
            <w:noWrap/>
            <w:vAlign w:val="bottom"/>
            <w:hideMark/>
          </w:tcPr>
          <w:p w14:paraId="51760CA2"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30</w:t>
            </w:r>
          </w:p>
        </w:tc>
        <w:tc>
          <w:tcPr>
            <w:tcW w:w="857" w:type="dxa"/>
            <w:tcBorders>
              <w:top w:val="single" w:sz="4" w:space="0" w:color="9BC2E6"/>
              <w:left w:val="nil"/>
              <w:bottom w:val="single" w:sz="4" w:space="0" w:color="9BC2E6"/>
              <w:right w:val="nil"/>
            </w:tcBorders>
            <w:shd w:val="clear" w:color="DDEBF7" w:fill="DDEBF7"/>
            <w:noWrap/>
            <w:vAlign w:val="bottom"/>
            <w:hideMark/>
          </w:tcPr>
          <w:p w14:paraId="38CF8815"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99.721</w:t>
            </w:r>
          </w:p>
        </w:tc>
        <w:tc>
          <w:tcPr>
            <w:tcW w:w="857" w:type="dxa"/>
            <w:tcBorders>
              <w:top w:val="single" w:sz="4" w:space="0" w:color="9BC2E6"/>
              <w:left w:val="nil"/>
              <w:bottom w:val="single" w:sz="4" w:space="0" w:color="9BC2E6"/>
              <w:right w:val="nil"/>
            </w:tcBorders>
            <w:shd w:val="clear" w:color="DDEBF7" w:fill="DDEBF7"/>
            <w:noWrap/>
            <w:vAlign w:val="bottom"/>
            <w:hideMark/>
          </w:tcPr>
          <w:p w14:paraId="0CA45052"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99.877</w:t>
            </w:r>
          </w:p>
        </w:tc>
        <w:tc>
          <w:tcPr>
            <w:tcW w:w="857" w:type="dxa"/>
            <w:tcBorders>
              <w:top w:val="single" w:sz="4" w:space="0" w:color="9BC2E6"/>
              <w:left w:val="nil"/>
              <w:bottom w:val="single" w:sz="4" w:space="0" w:color="9BC2E6"/>
              <w:right w:val="nil"/>
            </w:tcBorders>
            <w:shd w:val="clear" w:color="DDEBF7" w:fill="DDEBF7"/>
            <w:noWrap/>
            <w:vAlign w:val="bottom"/>
            <w:hideMark/>
          </w:tcPr>
          <w:p w14:paraId="16AA003B"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57" w:type="dxa"/>
            <w:tcBorders>
              <w:top w:val="single" w:sz="4" w:space="0" w:color="9BC2E6"/>
              <w:left w:val="nil"/>
              <w:bottom w:val="single" w:sz="4" w:space="0" w:color="9BC2E6"/>
              <w:right w:val="nil"/>
            </w:tcBorders>
            <w:shd w:val="clear" w:color="DDEBF7" w:fill="DDEBF7"/>
            <w:noWrap/>
            <w:vAlign w:val="bottom"/>
            <w:hideMark/>
          </w:tcPr>
          <w:p w14:paraId="12D791E1"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99.979</w:t>
            </w:r>
          </w:p>
        </w:tc>
        <w:tc>
          <w:tcPr>
            <w:tcW w:w="857" w:type="dxa"/>
            <w:tcBorders>
              <w:top w:val="single" w:sz="4" w:space="0" w:color="9BC2E6"/>
              <w:left w:val="nil"/>
              <w:bottom w:val="single" w:sz="4" w:space="0" w:color="9BC2E6"/>
              <w:right w:val="nil"/>
            </w:tcBorders>
            <w:shd w:val="clear" w:color="DDEBF7" w:fill="DDEBF7"/>
            <w:noWrap/>
            <w:vAlign w:val="bottom"/>
            <w:hideMark/>
          </w:tcPr>
          <w:p w14:paraId="73043249"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99.738</w:t>
            </w:r>
          </w:p>
        </w:tc>
        <w:tc>
          <w:tcPr>
            <w:tcW w:w="946" w:type="dxa"/>
            <w:gridSpan w:val="2"/>
            <w:tcBorders>
              <w:top w:val="single" w:sz="4" w:space="0" w:color="9BC2E6"/>
              <w:left w:val="nil"/>
              <w:bottom w:val="single" w:sz="4" w:space="0" w:color="9BC2E6"/>
              <w:right w:val="nil"/>
            </w:tcBorders>
            <w:shd w:val="clear" w:color="DDEBF7" w:fill="DDEBF7"/>
            <w:noWrap/>
            <w:vAlign w:val="bottom"/>
            <w:hideMark/>
          </w:tcPr>
          <w:p w14:paraId="030A1AA7"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97.835</w:t>
            </w:r>
          </w:p>
        </w:tc>
        <w:tc>
          <w:tcPr>
            <w:tcW w:w="982" w:type="dxa"/>
            <w:tcBorders>
              <w:top w:val="single" w:sz="4" w:space="0" w:color="9BC2E6"/>
              <w:left w:val="nil"/>
              <w:bottom w:val="single" w:sz="4" w:space="0" w:color="9BC2E6"/>
              <w:right w:val="nil"/>
            </w:tcBorders>
            <w:shd w:val="clear" w:color="DDEBF7" w:fill="DDEBF7"/>
            <w:noWrap/>
            <w:vAlign w:val="bottom"/>
            <w:hideMark/>
          </w:tcPr>
          <w:p w14:paraId="35AD1D29"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99.836</w:t>
            </w:r>
          </w:p>
        </w:tc>
        <w:tc>
          <w:tcPr>
            <w:tcW w:w="1061" w:type="dxa"/>
            <w:tcBorders>
              <w:top w:val="single" w:sz="4" w:space="0" w:color="9BC2E6"/>
              <w:left w:val="nil"/>
              <w:bottom w:val="single" w:sz="4" w:space="0" w:color="9BC2E6"/>
              <w:right w:val="single" w:sz="4" w:space="0" w:color="9BC2E6"/>
            </w:tcBorders>
            <w:shd w:val="clear" w:color="DDEBF7" w:fill="DDEBF7"/>
            <w:noWrap/>
            <w:vAlign w:val="bottom"/>
            <w:hideMark/>
          </w:tcPr>
          <w:p w14:paraId="4D4472FB"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99.525</w:t>
            </w:r>
          </w:p>
        </w:tc>
      </w:tr>
      <w:tr w:rsidR="00F53ADE" w:rsidRPr="00F53ADE" w14:paraId="47872587" w14:textId="77777777" w:rsidTr="00A83C0B">
        <w:trPr>
          <w:trHeight w:val="232"/>
          <w:jc w:val="center"/>
        </w:trPr>
        <w:tc>
          <w:tcPr>
            <w:tcW w:w="982" w:type="dxa"/>
            <w:tcBorders>
              <w:top w:val="single" w:sz="4" w:space="0" w:color="9BC2E6"/>
              <w:left w:val="single" w:sz="4" w:space="0" w:color="9BC2E6"/>
              <w:bottom w:val="single" w:sz="4" w:space="0" w:color="9BC2E6"/>
              <w:right w:val="nil"/>
            </w:tcBorders>
            <w:shd w:val="clear" w:color="auto" w:fill="auto"/>
            <w:noWrap/>
            <w:vAlign w:val="bottom"/>
            <w:hideMark/>
          </w:tcPr>
          <w:p w14:paraId="3B5ED011"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35</w:t>
            </w:r>
          </w:p>
        </w:tc>
        <w:tc>
          <w:tcPr>
            <w:tcW w:w="857" w:type="dxa"/>
            <w:tcBorders>
              <w:top w:val="single" w:sz="4" w:space="0" w:color="9BC2E6"/>
              <w:left w:val="nil"/>
              <w:bottom w:val="single" w:sz="4" w:space="0" w:color="9BC2E6"/>
              <w:right w:val="nil"/>
            </w:tcBorders>
            <w:shd w:val="clear" w:color="auto" w:fill="auto"/>
            <w:noWrap/>
            <w:vAlign w:val="bottom"/>
            <w:hideMark/>
          </w:tcPr>
          <w:p w14:paraId="3F60F68A"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99.721</w:t>
            </w:r>
          </w:p>
        </w:tc>
        <w:tc>
          <w:tcPr>
            <w:tcW w:w="857" w:type="dxa"/>
            <w:tcBorders>
              <w:top w:val="single" w:sz="4" w:space="0" w:color="9BC2E6"/>
              <w:left w:val="nil"/>
              <w:bottom w:val="single" w:sz="4" w:space="0" w:color="9BC2E6"/>
              <w:right w:val="nil"/>
            </w:tcBorders>
            <w:shd w:val="clear" w:color="auto" w:fill="auto"/>
            <w:noWrap/>
            <w:vAlign w:val="bottom"/>
            <w:hideMark/>
          </w:tcPr>
          <w:p w14:paraId="05DEE839"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57" w:type="dxa"/>
            <w:tcBorders>
              <w:top w:val="single" w:sz="4" w:space="0" w:color="9BC2E6"/>
              <w:left w:val="nil"/>
              <w:bottom w:val="single" w:sz="4" w:space="0" w:color="9BC2E6"/>
              <w:right w:val="nil"/>
            </w:tcBorders>
            <w:shd w:val="clear" w:color="auto" w:fill="auto"/>
            <w:noWrap/>
            <w:vAlign w:val="bottom"/>
            <w:hideMark/>
          </w:tcPr>
          <w:p w14:paraId="537F8F40"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57" w:type="dxa"/>
            <w:tcBorders>
              <w:top w:val="single" w:sz="4" w:space="0" w:color="9BC2E6"/>
              <w:left w:val="nil"/>
              <w:bottom w:val="single" w:sz="4" w:space="0" w:color="9BC2E6"/>
              <w:right w:val="nil"/>
            </w:tcBorders>
            <w:shd w:val="clear" w:color="auto" w:fill="auto"/>
            <w:noWrap/>
            <w:vAlign w:val="bottom"/>
            <w:hideMark/>
          </w:tcPr>
          <w:p w14:paraId="5FA75B19"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57" w:type="dxa"/>
            <w:tcBorders>
              <w:top w:val="single" w:sz="4" w:space="0" w:color="9BC2E6"/>
              <w:left w:val="nil"/>
              <w:bottom w:val="single" w:sz="4" w:space="0" w:color="9BC2E6"/>
              <w:right w:val="nil"/>
            </w:tcBorders>
            <w:shd w:val="clear" w:color="auto" w:fill="auto"/>
            <w:noWrap/>
            <w:vAlign w:val="bottom"/>
            <w:hideMark/>
          </w:tcPr>
          <w:p w14:paraId="325EA78C"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99.869</w:t>
            </w:r>
          </w:p>
        </w:tc>
        <w:tc>
          <w:tcPr>
            <w:tcW w:w="946" w:type="dxa"/>
            <w:gridSpan w:val="2"/>
            <w:tcBorders>
              <w:top w:val="single" w:sz="4" w:space="0" w:color="9BC2E6"/>
              <w:left w:val="nil"/>
              <w:bottom w:val="single" w:sz="4" w:space="0" w:color="9BC2E6"/>
              <w:right w:val="nil"/>
            </w:tcBorders>
            <w:shd w:val="clear" w:color="auto" w:fill="auto"/>
            <w:noWrap/>
            <w:vAlign w:val="bottom"/>
            <w:hideMark/>
          </w:tcPr>
          <w:p w14:paraId="744E7B0D"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99.526</w:t>
            </w:r>
          </w:p>
        </w:tc>
        <w:tc>
          <w:tcPr>
            <w:tcW w:w="982" w:type="dxa"/>
            <w:tcBorders>
              <w:top w:val="single" w:sz="4" w:space="0" w:color="9BC2E6"/>
              <w:left w:val="nil"/>
              <w:bottom w:val="single" w:sz="4" w:space="0" w:color="9BC2E6"/>
              <w:right w:val="nil"/>
            </w:tcBorders>
            <w:shd w:val="clear" w:color="auto" w:fill="auto"/>
            <w:noWrap/>
            <w:vAlign w:val="bottom"/>
            <w:hideMark/>
          </w:tcPr>
          <w:p w14:paraId="01D38FB9"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99.96</w:t>
            </w:r>
          </w:p>
        </w:tc>
        <w:tc>
          <w:tcPr>
            <w:tcW w:w="1061" w:type="dxa"/>
            <w:tcBorders>
              <w:top w:val="single" w:sz="4" w:space="0" w:color="9BC2E6"/>
              <w:left w:val="nil"/>
              <w:bottom w:val="single" w:sz="4" w:space="0" w:color="9BC2E6"/>
              <w:right w:val="single" w:sz="4" w:space="0" w:color="9BC2E6"/>
            </w:tcBorders>
            <w:shd w:val="clear" w:color="auto" w:fill="auto"/>
            <w:noWrap/>
            <w:vAlign w:val="bottom"/>
            <w:hideMark/>
          </w:tcPr>
          <w:p w14:paraId="2C3D5232"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99.853</w:t>
            </w:r>
          </w:p>
        </w:tc>
      </w:tr>
      <w:tr w:rsidR="00F53ADE" w:rsidRPr="00F53ADE" w14:paraId="1644CD6F" w14:textId="77777777" w:rsidTr="00A83C0B">
        <w:trPr>
          <w:trHeight w:val="232"/>
          <w:jc w:val="center"/>
        </w:trPr>
        <w:tc>
          <w:tcPr>
            <w:tcW w:w="982" w:type="dxa"/>
            <w:tcBorders>
              <w:top w:val="single" w:sz="4" w:space="0" w:color="9BC2E6"/>
              <w:left w:val="single" w:sz="4" w:space="0" w:color="9BC2E6"/>
              <w:bottom w:val="single" w:sz="4" w:space="0" w:color="9BC2E6"/>
              <w:right w:val="nil"/>
            </w:tcBorders>
            <w:shd w:val="clear" w:color="DDEBF7" w:fill="DDEBF7"/>
            <w:noWrap/>
            <w:vAlign w:val="bottom"/>
            <w:hideMark/>
          </w:tcPr>
          <w:p w14:paraId="26B782F6"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40</w:t>
            </w:r>
          </w:p>
        </w:tc>
        <w:tc>
          <w:tcPr>
            <w:tcW w:w="857" w:type="dxa"/>
            <w:tcBorders>
              <w:top w:val="single" w:sz="4" w:space="0" w:color="9BC2E6"/>
              <w:left w:val="nil"/>
              <w:bottom w:val="single" w:sz="4" w:space="0" w:color="9BC2E6"/>
              <w:right w:val="nil"/>
            </w:tcBorders>
            <w:shd w:val="clear" w:color="DDEBF7" w:fill="DDEBF7"/>
            <w:noWrap/>
            <w:vAlign w:val="bottom"/>
            <w:hideMark/>
          </w:tcPr>
          <w:p w14:paraId="6927E5D1"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99.721</w:t>
            </w:r>
          </w:p>
        </w:tc>
        <w:tc>
          <w:tcPr>
            <w:tcW w:w="857" w:type="dxa"/>
            <w:tcBorders>
              <w:top w:val="single" w:sz="4" w:space="0" w:color="9BC2E6"/>
              <w:left w:val="nil"/>
              <w:bottom w:val="single" w:sz="4" w:space="0" w:color="9BC2E6"/>
              <w:right w:val="nil"/>
            </w:tcBorders>
            <w:shd w:val="clear" w:color="DDEBF7" w:fill="DDEBF7"/>
            <w:noWrap/>
            <w:vAlign w:val="bottom"/>
            <w:hideMark/>
          </w:tcPr>
          <w:p w14:paraId="3AA86395"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57" w:type="dxa"/>
            <w:tcBorders>
              <w:top w:val="single" w:sz="4" w:space="0" w:color="9BC2E6"/>
              <w:left w:val="nil"/>
              <w:bottom w:val="single" w:sz="4" w:space="0" w:color="9BC2E6"/>
              <w:right w:val="nil"/>
            </w:tcBorders>
            <w:shd w:val="clear" w:color="DDEBF7" w:fill="DDEBF7"/>
            <w:noWrap/>
            <w:vAlign w:val="bottom"/>
            <w:hideMark/>
          </w:tcPr>
          <w:p w14:paraId="6901311B"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57" w:type="dxa"/>
            <w:tcBorders>
              <w:top w:val="single" w:sz="4" w:space="0" w:color="9BC2E6"/>
              <w:left w:val="nil"/>
              <w:bottom w:val="single" w:sz="4" w:space="0" w:color="9BC2E6"/>
              <w:right w:val="nil"/>
            </w:tcBorders>
            <w:shd w:val="clear" w:color="DDEBF7" w:fill="DDEBF7"/>
            <w:noWrap/>
            <w:vAlign w:val="bottom"/>
            <w:hideMark/>
          </w:tcPr>
          <w:p w14:paraId="6DC5BAD0"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57" w:type="dxa"/>
            <w:tcBorders>
              <w:top w:val="single" w:sz="4" w:space="0" w:color="9BC2E6"/>
              <w:left w:val="nil"/>
              <w:bottom w:val="single" w:sz="4" w:space="0" w:color="9BC2E6"/>
              <w:right w:val="nil"/>
            </w:tcBorders>
            <w:shd w:val="clear" w:color="DDEBF7" w:fill="DDEBF7"/>
            <w:noWrap/>
            <w:vAlign w:val="bottom"/>
            <w:hideMark/>
          </w:tcPr>
          <w:p w14:paraId="559CADE1"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946" w:type="dxa"/>
            <w:gridSpan w:val="2"/>
            <w:tcBorders>
              <w:top w:val="single" w:sz="4" w:space="0" w:color="9BC2E6"/>
              <w:left w:val="nil"/>
              <w:bottom w:val="single" w:sz="4" w:space="0" w:color="9BC2E6"/>
              <w:right w:val="nil"/>
            </w:tcBorders>
            <w:shd w:val="clear" w:color="DDEBF7" w:fill="DDEBF7"/>
            <w:noWrap/>
            <w:vAlign w:val="bottom"/>
            <w:hideMark/>
          </w:tcPr>
          <w:p w14:paraId="76C7755D"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99.797</w:t>
            </w:r>
          </w:p>
        </w:tc>
        <w:tc>
          <w:tcPr>
            <w:tcW w:w="982" w:type="dxa"/>
            <w:tcBorders>
              <w:top w:val="single" w:sz="4" w:space="0" w:color="9BC2E6"/>
              <w:left w:val="nil"/>
              <w:bottom w:val="single" w:sz="4" w:space="0" w:color="9BC2E6"/>
              <w:right w:val="nil"/>
            </w:tcBorders>
            <w:shd w:val="clear" w:color="DDEBF7" w:fill="DDEBF7"/>
            <w:noWrap/>
            <w:vAlign w:val="bottom"/>
            <w:hideMark/>
          </w:tcPr>
          <w:p w14:paraId="5CEE6ED0" w14:textId="77777777" w:rsidR="00F53ADE" w:rsidRPr="00A83C0B" w:rsidRDefault="00F53ADE" w:rsidP="00E33013">
            <w:pPr>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99.982</w:t>
            </w:r>
          </w:p>
        </w:tc>
        <w:tc>
          <w:tcPr>
            <w:tcW w:w="1061" w:type="dxa"/>
            <w:tcBorders>
              <w:top w:val="single" w:sz="4" w:space="0" w:color="9BC2E6"/>
              <w:left w:val="nil"/>
              <w:bottom w:val="single" w:sz="4" w:space="0" w:color="9BC2E6"/>
              <w:right w:val="single" w:sz="4" w:space="0" w:color="9BC2E6"/>
            </w:tcBorders>
            <w:shd w:val="clear" w:color="DDEBF7" w:fill="DDEBF7"/>
            <w:noWrap/>
            <w:vAlign w:val="bottom"/>
            <w:hideMark/>
          </w:tcPr>
          <w:p w14:paraId="421E0F7C" w14:textId="77777777" w:rsidR="00F53ADE" w:rsidRPr="00A83C0B" w:rsidRDefault="00F53ADE" w:rsidP="00E33013">
            <w:pPr>
              <w:keepNext/>
              <w:spacing w:after="0" w:line="240" w:lineRule="auto"/>
              <w:jc w:val="center"/>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99.92</w:t>
            </w:r>
          </w:p>
        </w:tc>
      </w:tr>
    </w:tbl>
    <w:p w14:paraId="20252EF8" w14:textId="13394134" w:rsidR="00F53ADE" w:rsidRPr="008E0D84" w:rsidRDefault="00E33013" w:rsidP="00E33013">
      <w:pPr>
        <w:pStyle w:val="Caption"/>
        <w:jc w:val="center"/>
      </w:pPr>
      <w:bookmarkStart w:id="95" w:name="_Toc450070375"/>
      <w:r>
        <w:t xml:space="preserve">Tabuľka </w:t>
      </w:r>
      <w:r w:rsidR="00E05113">
        <w:fldChar w:fldCharType="begin"/>
      </w:r>
      <w:r w:rsidR="00E05113">
        <w:instrText xml:space="preserve"> SEQ Tabuľka \* ARABIC </w:instrText>
      </w:r>
      <w:r w:rsidR="00E05113">
        <w:fldChar w:fldCharType="separate"/>
      </w:r>
      <w:r w:rsidR="001B74CA">
        <w:rPr>
          <w:noProof/>
        </w:rPr>
        <w:t>5</w:t>
      </w:r>
      <w:r w:rsidR="00E05113">
        <w:rPr>
          <w:noProof/>
        </w:rPr>
        <w:fldChar w:fldCharType="end"/>
      </w:r>
      <w:r>
        <w:t xml:space="preserve"> </w:t>
      </w:r>
      <w:r w:rsidR="009216F0">
        <w:t>–</w:t>
      </w:r>
      <w:r>
        <w:t xml:space="preserve"> </w:t>
      </w:r>
      <w:r w:rsidR="00A83C0B">
        <w:t>príklad vybalansovanej</w:t>
      </w:r>
      <w:r w:rsidR="009216F0">
        <w:t xml:space="preserve"> </w:t>
      </w:r>
      <w:r w:rsidR="006E385E">
        <w:t>chyby</w:t>
      </w:r>
      <w:r w:rsidR="00627474">
        <w:t xml:space="preserve"> podľa vekových kategórií</w:t>
      </w:r>
      <w:bookmarkEnd w:id="95"/>
    </w:p>
    <w:p w14:paraId="278CE0AA" w14:textId="2EE72639" w:rsidR="006B0FB9" w:rsidRDefault="006B0FB9" w:rsidP="006B0FB9">
      <w:pPr>
        <w:pStyle w:val="Heading2"/>
      </w:pPr>
      <w:bookmarkStart w:id="96" w:name="_Toc450087568"/>
      <w:r w:rsidRPr="005624EA">
        <w:t>Integrácia natrénovaných modelov do aplikácie</w:t>
      </w:r>
      <w:bookmarkEnd w:id="96"/>
    </w:p>
    <w:p w14:paraId="7FBB9C3C" w14:textId="4B417249" w:rsidR="00627474" w:rsidRPr="00627474" w:rsidRDefault="008F5B14" w:rsidP="00627474">
      <w:pPr>
        <w:pStyle w:val="Style1"/>
      </w:pPr>
      <w:r>
        <w:t xml:space="preserve">Súčasťou našej práce bolo pripravenie </w:t>
      </w:r>
      <w:r w:rsidR="00747D36">
        <w:t xml:space="preserve">demo </w:t>
      </w:r>
      <w:r>
        <w:t>aplik</w:t>
      </w:r>
      <w:r w:rsidR="000F1315">
        <w:t xml:space="preserve">ácie, do ktorej sme integrovali natrénované modely pre rozpoznávanie veku a pohlavia. </w:t>
      </w:r>
      <w:r w:rsidR="0002218E">
        <w:t>Program, ktorý</w:t>
      </w:r>
      <w:r w:rsidR="000F1315">
        <w:t xml:space="preserve"> sme implementovali v C++ pomocou OpenCV a Caffe fra</w:t>
      </w:r>
      <w:r w:rsidR="0002218E">
        <w:t xml:space="preserve">meworku, sníma obraz z web kamery, hľadá ľudskú tvár a v reálnom čase robí klasifikáciu pohlavia a odhadovanie veku pomocou natrénovaných modelov. </w:t>
      </w:r>
    </w:p>
    <w:p w14:paraId="629392C7" w14:textId="57178016" w:rsidR="006B0FB9" w:rsidRDefault="006B0FB9" w:rsidP="006B0FB9">
      <w:pPr>
        <w:pStyle w:val="Heading3"/>
      </w:pPr>
      <w:bookmarkStart w:id="97" w:name="_Toc450087569"/>
      <w:r w:rsidRPr="005624EA">
        <w:lastRenderedPageBreak/>
        <w:t>Nájdenie</w:t>
      </w:r>
      <w:r w:rsidR="000F1315">
        <w:t xml:space="preserve"> a frontalizácia tváre pomocou O</w:t>
      </w:r>
      <w:r w:rsidRPr="005624EA">
        <w:t>penCV</w:t>
      </w:r>
      <w:bookmarkEnd w:id="97"/>
    </w:p>
    <w:p w14:paraId="597FDF87" w14:textId="6C818797" w:rsidR="000F1315" w:rsidRDefault="000F1315" w:rsidP="000F1315">
      <w:pPr>
        <w:pStyle w:val="Style1"/>
      </w:pPr>
      <w:r>
        <w:t>Podobne ako pri  trénovan</w:t>
      </w:r>
      <w:r w:rsidR="003B2BCF">
        <w:t>í</w:t>
      </w:r>
      <w:r w:rsidR="005944F4">
        <w:t xml:space="preserve"> a testovaní,</w:t>
      </w:r>
      <w:r>
        <w:t xml:space="preserve"> aj tu sme potrebovali </w:t>
      </w:r>
      <w:r w:rsidR="005944F4">
        <w:t xml:space="preserve">obrázok získaný web kamerou </w:t>
      </w:r>
      <w:r w:rsidR="0002218E">
        <w:t>najprv normalizovať. OpenCV p</w:t>
      </w:r>
      <w:r w:rsidR="005944F4">
        <w:t>onúka detektor ľudských tvári implementovaný v triede</w:t>
      </w:r>
      <w:r w:rsidR="0002218E">
        <w:t xml:space="preserve"> </w:t>
      </w:r>
      <w:r w:rsidR="0002218E" w:rsidRPr="00747D36">
        <w:rPr>
          <w:i/>
          <w:iCs/>
        </w:rPr>
        <w:t>CascadeClassifier</w:t>
      </w:r>
      <w:r w:rsidR="0002218E">
        <w:t>. Do konštruktora zadáme cestu k </w:t>
      </w:r>
      <w:r w:rsidR="005944F4">
        <w:t>na</w:t>
      </w:r>
      <w:r w:rsidR="0002218E">
        <w:t xml:space="preserve">trénovanému modelu ( *.xml) detektora tvári , konkrétne </w:t>
      </w:r>
      <w:r w:rsidR="0002218E" w:rsidRPr="0002218E">
        <w:rPr>
          <w:i/>
          <w:iCs/>
        </w:rPr>
        <w:t>haarcascade_frontalface_alt.xml</w:t>
      </w:r>
      <w:r w:rsidR="0002218E">
        <w:rPr>
          <w:i/>
          <w:iCs/>
        </w:rPr>
        <w:t xml:space="preserve">. </w:t>
      </w:r>
      <w:r w:rsidR="0002218E">
        <w:t>Zároveň môžeme pomocou tej iste triedy použiť aj detektor očí (</w:t>
      </w:r>
      <w:r w:rsidR="0002218E" w:rsidRPr="0002218E">
        <w:rPr>
          <w:i/>
          <w:iCs/>
        </w:rPr>
        <w:t>haarcascade_eye.xml</w:t>
      </w:r>
      <w:r w:rsidR="0002218E">
        <w:rPr>
          <w:i/>
          <w:iCs/>
        </w:rPr>
        <w:t xml:space="preserve"> ), </w:t>
      </w:r>
      <w:r w:rsidR="0002218E">
        <w:t xml:space="preserve">ktorý je však pomalý a nepresný. Preto sme sa rozhodli </w:t>
      </w:r>
      <w:r w:rsidR="00661891">
        <w:t xml:space="preserve">na tento účel použiť </w:t>
      </w:r>
      <w:sdt>
        <w:sdtPr>
          <w:id w:val="1389847287"/>
          <w:citation/>
        </w:sdtPr>
        <w:sdtEndPr/>
        <w:sdtContent>
          <w:r w:rsidR="00661891">
            <w:fldChar w:fldCharType="begin"/>
          </w:r>
          <w:r w:rsidR="00661891">
            <w:instrText xml:space="preserve">CITATION Tri \l 1051 </w:instrText>
          </w:r>
          <w:r w:rsidR="00661891">
            <w:fldChar w:fldCharType="separate"/>
          </w:r>
          <w:r w:rsidR="00BA7820">
            <w:rPr>
              <w:noProof/>
            </w:rPr>
            <w:t>[25]</w:t>
          </w:r>
          <w:r w:rsidR="00661891">
            <w:fldChar w:fldCharType="end"/>
          </w:r>
        </w:sdtContent>
      </w:sdt>
      <w:r w:rsidR="00661891">
        <w:t>.</w:t>
      </w:r>
    </w:p>
    <w:p w14:paraId="2B57C4BA" w14:textId="1EFCDDBE" w:rsidR="00661891" w:rsidRPr="0002218E" w:rsidRDefault="00661891" w:rsidP="000F1315">
      <w:pPr>
        <w:pStyle w:val="Style1"/>
      </w:pPr>
      <w:r>
        <w:t xml:space="preserve">Po nájdení tváre a očí urobíme tú istú normalizáciu tváre ako v </w:t>
      </w:r>
      <w:r>
        <w:fldChar w:fldCharType="begin"/>
      </w:r>
      <w:r>
        <w:instrText xml:space="preserve"> REF _Ref449888700 \r \h </w:instrText>
      </w:r>
      <w:r>
        <w:fldChar w:fldCharType="separate"/>
      </w:r>
      <w:r w:rsidR="001B74CA">
        <w:t>2.1.2</w:t>
      </w:r>
      <w:r>
        <w:fldChar w:fldCharType="end"/>
      </w:r>
      <w:r>
        <w:t>. Ak by sme siete veku a pohlavia trénovali s rôznymi veľkosťami vstupných obrázkov,  museli by sme urobiť dve normaliz</w:t>
      </w:r>
      <w:r w:rsidR="005944F4">
        <w:t>ácie. Jednu pre vek, druhú pre pohlavie.</w:t>
      </w:r>
    </w:p>
    <w:p w14:paraId="5272BEE6" w14:textId="00CF958C" w:rsidR="006B0FB9" w:rsidRDefault="006B0FB9" w:rsidP="006B0FB9">
      <w:pPr>
        <w:pStyle w:val="Heading3"/>
      </w:pPr>
      <w:bookmarkStart w:id="98" w:name="_Toc450087570"/>
      <w:r w:rsidRPr="005624EA">
        <w:t>Implementácia klasifikátora, r</w:t>
      </w:r>
      <w:r w:rsidR="00183D44">
        <w:t>egresora pomocou Caffe API pre C</w:t>
      </w:r>
      <w:r w:rsidRPr="005624EA">
        <w:t>++</w:t>
      </w:r>
      <w:bookmarkEnd w:id="98"/>
    </w:p>
    <w:p w14:paraId="3553FF5D" w14:textId="77777777" w:rsidR="005E6B4B" w:rsidRDefault="00183D44" w:rsidP="00183D44">
      <w:pPr>
        <w:pStyle w:val="Style1"/>
      </w:pPr>
      <w:r>
        <w:t>Podobne ako pre python</w:t>
      </w:r>
      <w:r w:rsidR="005944F4">
        <w:t>,</w:t>
      </w:r>
      <w:r>
        <w:t xml:space="preserve"> Caffe ponúka API s tými istými triedami a funkcionalitou pre C++. Súbory modelu siete ( *.caffemodel, predict.prototxt, images_mean.binaryproto) </w:t>
      </w:r>
      <w:r w:rsidR="005944F4">
        <w:t>načítavame</w:t>
      </w:r>
      <w:r w:rsidR="00C43185">
        <w:t xml:space="preserve"> pomocou C++ API </w:t>
      </w:r>
      <w:r w:rsidR="005944F4">
        <w:t xml:space="preserve">tak, </w:t>
      </w:r>
      <w:r>
        <w:t>ako pri testovaní</w:t>
      </w:r>
      <w:r w:rsidR="005944F4">
        <w:t>.  N</w:t>
      </w:r>
      <w:r>
        <w:t xml:space="preserve">a predikciu použijeme </w:t>
      </w:r>
      <w:r w:rsidR="00C43185">
        <w:t>funkciu caffe::Net::Forward.</w:t>
      </w:r>
      <w:r w:rsidR="005944F4">
        <w:t xml:space="preserve"> </w:t>
      </w:r>
    </w:p>
    <w:p w14:paraId="450901BF" w14:textId="08C2D82B" w:rsidR="00183D44" w:rsidRDefault="005944F4" w:rsidP="00183D44">
      <w:pPr>
        <w:pStyle w:val="Style1"/>
      </w:pPr>
      <w:r>
        <w:t>Na obrázku 14. môžeme vidieť screenshot z </w:t>
      </w:r>
      <w:r w:rsidR="005E6B4B">
        <w:t>našej</w:t>
      </w:r>
      <w:r>
        <w:t xml:space="preserve"> GUI aplikácie.</w:t>
      </w:r>
      <w:r w:rsidR="005E6B4B">
        <w:t xml:space="preserve"> Modrý štvorec predstavuje detegovanú tvár. </w:t>
      </w:r>
      <w:r>
        <w:t xml:space="preserve">V ľavom hornom rohu vidíme zobrazenie odhadovaného veku </w:t>
      </w:r>
      <w:r w:rsidR="005E6B4B">
        <w:t>a pravdepodobnosti, že snímaná osoba je muž alebo žena. V </w:t>
      </w:r>
      <w:r w:rsidR="00747D36">
        <w:t>pravom</w:t>
      </w:r>
      <w:r w:rsidR="005E6B4B">
        <w:t xml:space="preserve"> rohu je obrázok normalizovanej tváre ( z modrého štvorca ) , ktorú používame ako argument funkcie caffe::NET::Forward.</w:t>
      </w:r>
    </w:p>
    <w:p w14:paraId="4CCE910A" w14:textId="77777777" w:rsidR="00C43185" w:rsidRDefault="00C43185" w:rsidP="00C43185">
      <w:pPr>
        <w:pStyle w:val="Style1"/>
        <w:keepNext/>
        <w:jc w:val="center"/>
      </w:pPr>
      <w:r>
        <w:rPr>
          <w:noProof/>
          <w:lang w:bidi="si-LK"/>
        </w:rPr>
        <w:drawing>
          <wp:inline distT="0" distB="0" distL="0" distR="0" wp14:anchorId="2BCE493A" wp14:editId="28650D14">
            <wp:extent cx="3828228" cy="2263302"/>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6487" cy="2268185"/>
                    </a:xfrm>
                    <a:prstGeom prst="rect">
                      <a:avLst/>
                    </a:prstGeom>
                  </pic:spPr>
                </pic:pic>
              </a:graphicData>
            </a:graphic>
          </wp:inline>
        </w:drawing>
      </w:r>
    </w:p>
    <w:p w14:paraId="037FF57B" w14:textId="32A67B9A" w:rsidR="00C43185" w:rsidRPr="00183D44" w:rsidRDefault="00C43185" w:rsidP="00C43185">
      <w:pPr>
        <w:pStyle w:val="Caption"/>
        <w:jc w:val="center"/>
      </w:pPr>
      <w:bookmarkStart w:id="99" w:name="_Toc449891807"/>
      <w:bookmarkStart w:id="100" w:name="_Toc450070360"/>
      <w:r>
        <w:t xml:space="preserve">Obrázok </w:t>
      </w:r>
      <w:r w:rsidR="00E05113">
        <w:fldChar w:fldCharType="begin"/>
      </w:r>
      <w:r w:rsidR="00E05113">
        <w:instrText xml:space="preserve"> SEQ Obrázok \* ARABIC </w:instrText>
      </w:r>
      <w:r w:rsidR="00E05113">
        <w:fldChar w:fldCharType="separate"/>
      </w:r>
      <w:r w:rsidR="001B74CA">
        <w:rPr>
          <w:noProof/>
        </w:rPr>
        <w:t>14</w:t>
      </w:r>
      <w:r w:rsidR="00E05113">
        <w:rPr>
          <w:noProof/>
        </w:rPr>
        <w:fldChar w:fldCharType="end"/>
      </w:r>
      <w:r>
        <w:t xml:space="preserve"> </w:t>
      </w:r>
      <w:r w:rsidR="00BE73CB">
        <w:t xml:space="preserve">– </w:t>
      </w:r>
      <w:r>
        <w:t>screenshot z GUI aplikácie</w:t>
      </w:r>
      <w:bookmarkEnd w:id="99"/>
      <w:bookmarkEnd w:id="100"/>
    </w:p>
    <w:p w14:paraId="171258E5" w14:textId="6537CBA1" w:rsidR="006B0FB9" w:rsidRPr="005624EA" w:rsidRDefault="00882E28" w:rsidP="006B0FB9">
      <w:pPr>
        <w:pStyle w:val="Heading1"/>
      </w:pPr>
      <w:bookmarkStart w:id="101" w:name="_Toc450087571"/>
      <w:r>
        <w:lastRenderedPageBreak/>
        <w:t>Experiment a</w:t>
      </w:r>
      <w:r w:rsidR="006B0FB9" w:rsidRPr="005624EA">
        <w:t xml:space="preserve"> výsledky</w:t>
      </w:r>
      <w:bookmarkEnd w:id="101"/>
    </w:p>
    <w:p w14:paraId="35E90CC7" w14:textId="607DDC2F" w:rsidR="006B0FB9" w:rsidRPr="005624EA" w:rsidRDefault="001A51E0" w:rsidP="001A51E0">
      <w:pPr>
        <w:pStyle w:val="Style1"/>
      </w:pPr>
      <w:r>
        <w:t xml:space="preserve">V tejto kapitole si </w:t>
      </w:r>
      <w:r w:rsidR="00403A12">
        <w:t>ukážeme</w:t>
      </w:r>
      <w:r w:rsidR="000A27D2">
        <w:t>,</w:t>
      </w:r>
      <w:r>
        <w:t xml:space="preserve"> akým spôsobom sme hľadali</w:t>
      </w:r>
      <w:r w:rsidR="003C260C">
        <w:t xml:space="preserve"> najlepšie</w:t>
      </w:r>
      <w:r>
        <w:t xml:space="preserve"> architektúry sietí</w:t>
      </w:r>
      <w:r w:rsidR="00A0024B">
        <w:t xml:space="preserve"> pre rozpoznávanie veku a pohlavia</w:t>
      </w:r>
      <w:r>
        <w:t>.</w:t>
      </w:r>
      <w:r w:rsidR="00A0024B">
        <w:t xml:space="preserve"> </w:t>
      </w:r>
      <w:r w:rsidR="003C260C">
        <w:t xml:space="preserve">Pozrieme sa na to, </w:t>
      </w:r>
      <w:r w:rsidR="00A0024B">
        <w:t xml:space="preserve"> </w:t>
      </w:r>
      <w:r w:rsidR="003C260C">
        <w:t>k</w:t>
      </w:r>
      <w:r w:rsidR="00875DFA">
        <w:t xml:space="preserve">toré metódy fungovali najlepšie, </w:t>
      </w:r>
      <w:r w:rsidR="00697DE0">
        <w:t>podrobne si odprezentujeme výsledky a vysvetlíme si ako by sme potenciálne mohli rozpoznávanie vylepšiť.</w:t>
      </w:r>
    </w:p>
    <w:p w14:paraId="38F7DB04" w14:textId="222D473C" w:rsidR="00697DE0" w:rsidRDefault="00697DE0" w:rsidP="00697DE0">
      <w:pPr>
        <w:pStyle w:val="Heading3"/>
      </w:pPr>
      <w:bookmarkStart w:id="102" w:name="_Toc450087572"/>
      <w:r w:rsidRPr="005624EA">
        <w:t>Klasifikátor pohlavi</w:t>
      </w:r>
      <w:r>
        <w:t>a</w:t>
      </w:r>
      <w:bookmarkEnd w:id="102"/>
    </w:p>
    <w:p w14:paraId="41BB9E73" w14:textId="5B6254CB" w:rsidR="002E7E93" w:rsidRDefault="00BA657D" w:rsidP="002E7E93">
      <w:pPr>
        <w:pStyle w:val="Style1"/>
      </w:pPr>
      <w:r>
        <w:t xml:space="preserve">V článku </w:t>
      </w:r>
      <w:sdt>
        <w:sdtPr>
          <w:id w:val="1421522155"/>
          <w:citation/>
        </w:sdtPr>
        <w:sdtEndPr/>
        <w:sdtContent>
          <w:r>
            <w:fldChar w:fldCharType="begin"/>
          </w:r>
          <w:r>
            <w:instrText xml:space="preserve"> CITATION Xiu16 \l 1051 </w:instrText>
          </w:r>
          <w:r>
            <w:fldChar w:fldCharType="separate"/>
          </w:r>
          <w:r w:rsidR="00BA7820">
            <w:rPr>
              <w:noProof/>
            </w:rPr>
            <w:t>[7]</w:t>
          </w:r>
          <w:r>
            <w:fldChar w:fldCharType="end"/>
          </w:r>
        </w:sdtContent>
      </w:sdt>
      <w:r>
        <w:t xml:space="preserve">  </w:t>
      </w:r>
      <w:r w:rsidR="002E7E93">
        <w:t>sa môžeme dočítať</w:t>
      </w:r>
      <w:r>
        <w:t xml:space="preserve">, že miesto toho, aby sme navrhovali architektúru konvolučnej siete od nuly, mali by sme zobrať </w:t>
      </w:r>
      <w:r w:rsidR="00D64B59">
        <w:t xml:space="preserve">nejakú </w:t>
      </w:r>
      <w:r>
        <w:t>existuj</w:t>
      </w:r>
      <w:r w:rsidR="00D64B59">
        <w:t>úcu</w:t>
      </w:r>
      <w:r w:rsidR="00B93493">
        <w:t xml:space="preserve">, ktorá bola použitá </w:t>
      </w:r>
      <w:r>
        <w:t xml:space="preserve">na podobný problém a tú iteratívne </w:t>
      </w:r>
      <w:r w:rsidR="00D64B59">
        <w:t>vylepšovať</w:t>
      </w:r>
      <w:r w:rsidR="00B93493">
        <w:t>.</w:t>
      </w:r>
    </w:p>
    <w:p w14:paraId="2D21A10F" w14:textId="4352FE20" w:rsidR="00B93493" w:rsidRDefault="00BA657D" w:rsidP="002E7E93">
      <w:pPr>
        <w:pStyle w:val="Style1"/>
      </w:pPr>
      <w:r>
        <w:t xml:space="preserve">Základnú kostru siete pre rozpoznávanie pohlavia sme </w:t>
      </w:r>
      <w:r w:rsidR="00B93493">
        <w:t>sa snažili</w:t>
      </w:r>
      <w:r>
        <w:t xml:space="preserve"> </w:t>
      </w:r>
      <w:r w:rsidR="00B93493">
        <w:t xml:space="preserve">napodobniť </w:t>
      </w:r>
      <w:r>
        <w:t xml:space="preserve">podľa </w:t>
      </w:r>
      <w:sdt>
        <w:sdtPr>
          <w:id w:val="-255751077"/>
          <w:citation/>
        </w:sdtPr>
        <w:sdtEndPr/>
        <w:sdtContent>
          <w:r w:rsidR="00A81C50">
            <w:fldChar w:fldCharType="begin"/>
          </w:r>
          <w:r w:rsidR="00A81C50">
            <w:instrText xml:space="preserve"> CITATION Lev15 \l 1051 </w:instrText>
          </w:r>
          <w:r w:rsidR="00A81C50">
            <w:fldChar w:fldCharType="separate"/>
          </w:r>
          <w:r w:rsidR="00BA7820">
            <w:rPr>
              <w:noProof/>
            </w:rPr>
            <w:t>[10]</w:t>
          </w:r>
          <w:r w:rsidR="00A81C50">
            <w:fldChar w:fldCharType="end"/>
          </w:r>
        </w:sdtContent>
      </w:sdt>
      <w:r w:rsidR="00A81C50">
        <w:t xml:space="preserve">, ale bola </w:t>
      </w:r>
      <w:r w:rsidR="00A56A71">
        <w:t xml:space="preserve">pre nás </w:t>
      </w:r>
      <w:r w:rsidR="00A81C50">
        <w:t>príliš komplexn</w:t>
      </w:r>
      <w:r w:rsidR="00A56A71">
        <w:t>á, pretože autori použili</w:t>
      </w:r>
      <w:r w:rsidR="00D64B59">
        <w:t xml:space="preserve"> </w:t>
      </w:r>
      <w:r w:rsidR="00A56A71">
        <w:t xml:space="preserve">RGB </w:t>
      </w:r>
      <w:r w:rsidR="000A27D2">
        <w:t xml:space="preserve">obrázky s rozlíšením 227x277 </w:t>
      </w:r>
      <w:r w:rsidR="00B93493">
        <w:t>a veľké množstvo neurónov, čo zvyšovalo výpočtovú zložitosť</w:t>
      </w:r>
      <w:r w:rsidR="00A56A71">
        <w:t xml:space="preserve">. </w:t>
      </w:r>
      <w:r w:rsidR="00780502">
        <w:t>My sme trénovali sieť na 8-bitových čiernobielych obrázkoch</w:t>
      </w:r>
      <w:r w:rsidR="000A27D2">
        <w:t>,</w:t>
      </w:r>
      <w:r w:rsidR="00B93493">
        <w:t xml:space="preserve"> a aby </w:t>
      </w:r>
      <w:r w:rsidR="00780502">
        <w:t xml:space="preserve">sme </w:t>
      </w:r>
      <w:r w:rsidR="00B93493">
        <w:t xml:space="preserve">zabránili preučeniu, </w:t>
      </w:r>
      <w:r w:rsidR="00780502">
        <w:t xml:space="preserve">museli </w:t>
      </w:r>
      <w:r w:rsidR="00B93493">
        <w:t xml:space="preserve">sme </w:t>
      </w:r>
      <w:r w:rsidR="00780502">
        <w:t xml:space="preserve">komplexitu siete </w:t>
      </w:r>
      <w:r w:rsidR="00B93493">
        <w:t>znížiť</w:t>
      </w:r>
      <w:r w:rsidR="00780502">
        <w:t>,</w:t>
      </w:r>
      <w:r w:rsidR="00B93493">
        <w:t xml:space="preserve"> </w:t>
      </w:r>
      <w:r w:rsidR="00D64B59">
        <w:t xml:space="preserve">teda </w:t>
      </w:r>
      <w:r w:rsidR="00875DFA">
        <w:t>ubrať počet</w:t>
      </w:r>
      <w:r w:rsidR="00B93493">
        <w:t xml:space="preserve"> neurónov</w:t>
      </w:r>
      <w:r w:rsidR="00780502">
        <w:t>.</w:t>
      </w:r>
      <w:r w:rsidR="00D64B59">
        <w:t xml:space="preserve"> Zároveň sme použili omnoho menšie obrázky (70x85) ako v </w:t>
      </w:r>
      <w:sdt>
        <w:sdtPr>
          <w:id w:val="-265626854"/>
          <w:citation/>
        </w:sdtPr>
        <w:sdtEndPr/>
        <w:sdtContent>
          <w:r w:rsidR="00D64B59">
            <w:fldChar w:fldCharType="begin"/>
          </w:r>
          <w:r w:rsidR="00D64B59">
            <w:instrText xml:space="preserve"> CITATION Lev15 \l 1051 </w:instrText>
          </w:r>
          <w:r w:rsidR="00D64B59">
            <w:fldChar w:fldCharType="separate"/>
          </w:r>
          <w:r w:rsidR="00BA7820">
            <w:rPr>
              <w:noProof/>
            </w:rPr>
            <w:t>[10]</w:t>
          </w:r>
          <w:r w:rsidR="00D64B59">
            <w:fldChar w:fldCharType="end"/>
          </w:r>
        </w:sdtContent>
      </w:sdt>
      <w:r w:rsidR="00D64B59">
        <w:t xml:space="preserve"> a zist</w:t>
      </w:r>
      <w:r w:rsidR="000A27D2">
        <w:t>ili  sme</w:t>
      </w:r>
      <w:r w:rsidR="00D64B59">
        <w:t xml:space="preserve">, že </w:t>
      </w:r>
      <w:r w:rsidR="000A27D2">
        <w:t xml:space="preserve">rozlíšenie </w:t>
      </w:r>
      <w:r w:rsidR="00D64B59">
        <w:t>nemá veľký vplyv na výslednú chybu. Osve</w:t>
      </w:r>
      <w:r w:rsidR="000A27D2">
        <w:t>dčilo sa nám používať obrázky veľkosti</w:t>
      </w:r>
      <w:r w:rsidR="00D64B59">
        <w:t xml:space="preserve"> 70x85, keďže chyba nebola oveľa</w:t>
      </w:r>
      <w:r w:rsidR="000A27D2">
        <w:t xml:space="preserve"> vyššia</w:t>
      </w:r>
      <w:r w:rsidR="00D64B59">
        <w:t xml:space="preserve"> ako pri 140x170. ( rozdiel bol okolo 0.5</w:t>
      </w:r>
      <w:r w:rsidR="00D64B59">
        <w:rPr>
          <w:lang w:val="en-US"/>
        </w:rPr>
        <w:t>% )</w:t>
      </w:r>
      <w:r w:rsidR="00D64B59">
        <w:t xml:space="preserve"> </w:t>
      </w:r>
    </w:p>
    <w:p w14:paraId="41EB89D1" w14:textId="0A3C55A4" w:rsidR="003B43F1" w:rsidRDefault="00A56A71" w:rsidP="002E7E93">
      <w:pPr>
        <w:pStyle w:val="Style1"/>
      </w:pPr>
      <w:r>
        <w:t xml:space="preserve">V práci </w:t>
      </w:r>
      <w:r w:rsidR="00B93493">
        <w:t>sme testovali dva</w:t>
      </w:r>
      <w:r>
        <w:t xml:space="preserve"> základné typy sietí : </w:t>
      </w:r>
    </w:p>
    <w:p w14:paraId="3743CBD6" w14:textId="77777777" w:rsidR="003B43F1" w:rsidRDefault="00A56A71" w:rsidP="003B43F1">
      <w:pPr>
        <w:pStyle w:val="Style1"/>
        <w:numPr>
          <w:ilvl w:val="0"/>
          <w:numId w:val="16"/>
        </w:numPr>
      </w:pPr>
      <w:r>
        <w:t>s dvoma konvolučnými a dvoma plne prepojenými vrstvami</w:t>
      </w:r>
    </w:p>
    <w:p w14:paraId="75BA4160" w14:textId="4DCCF871" w:rsidR="00780502" w:rsidRDefault="00A56A71" w:rsidP="006867AD">
      <w:pPr>
        <w:pStyle w:val="Style1"/>
        <w:numPr>
          <w:ilvl w:val="0"/>
          <w:numId w:val="16"/>
        </w:numPr>
      </w:pPr>
      <w:r>
        <w:t xml:space="preserve"> s troma konvolučnými a troma plne prepojenými. </w:t>
      </w:r>
    </w:p>
    <w:p w14:paraId="1CE6CD9A" w14:textId="72C739BC" w:rsidR="003B43F1" w:rsidRDefault="004773DB" w:rsidP="00E81CBD">
      <w:pPr>
        <w:pStyle w:val="Style1"/>
      </w:pPr>
      <w:r>
        <w:t xml:space="preserve">Na </w:t>
      </w:r>
      <w:r w:rsidRPr="00AD72C7">
        <w:rPr>
          <w:i/>
          <w:iCs/>
        </w:rPr>
        <w:t>obrázku 15</w:t>
      </w:r>
      <w:r>
        <w:rPr>
          <w:i/>
          <w:iCs/>
        </w:rPr>
        <w:t xml:space="preserve"> </w:t>
      </w:r>
      <w:r>
        <w:t xml:space="preserve">je zobrazená východisková architektúra konvolučnej siete pre úlohu rozpoznávania pohlavia. Na vstupe </w:t>
      </w:r>
      <w:r w:rsidR="00E45CD6">
        <w:t>je vektorizovaný</w:t>
      </w:r>
      <w:r>
        <w:t xml:space="preserve"> obrázok veľk</w:t>
      </w:r>
      <w:r w:rsidR="003B43F1">
        <w:t xml:space="preserve">osti 70x85. </w:t>
      </w:r>
      <w:r w:rsidR="00E31DA7">
        <w:t xml:space="preserve"> </w:t>
      </w:r>
      <w:r w:rsidR="003B43F1">
        <w:t>S každou konvolučnou vrstvou sa viaže následná normalizácia pomocou ReLU a LRN vrstiev a zredukovanie veľkosti</w:t>
      </w:r>
      <w:r w:rsidR="00E45CD6">
        <w:t xml:space="preserve"> feature mapy pomocou pooling vrstvy</w:t>
      </w:r>
      <w:r w:rsidR="003B43F1">
        <w:t xml:space="preserve">. </w:t>
      </w:r>
      <w:r w:rsidR="000A27D2">
        <w:t>Pokračujeme tým, že n</w:t>
      </w:r>
      <w:r w:rsidR="003B43F1">
        <w:t>a</w:t>
      </w:r>
      <w:r w:rsidR="000A27D2">
        <w:t xml:space="preserve"> druhú konvolučnú</w:t>
      </w:r>
      <w:r w:rsidR="003B43F1">
        <w:t xml:space="preserve"> </w:t>
      </w:r>
      <w:r w:rsidR="000A27D2">
        <w:t>pripojíme plne prepojenú vrstvu a e</w:t>
      </w:r>
      <w:r w:rsidR="003B43F1">
        <w:t>xperimentálne sme zistili, že sieť dosahuje dobré výsledky</w:t>
      </w:r>
      <w:r w:rsidR="009F42AD">
        <w:t>,</w:t>
      </w:r>
      <w:r w:rsidR="003B43F1">
        <w:t xml:space="preserve"> ak počet neurónov v nej </w:t>
      </w:r>
      <w:r w:rsidR="00E45CD6">
        <w:t>je ekvivalentný počtu</w:t>
      </w:r>
      <w:r w:rsidR="003B43F1">
        <w:t xml:space="preserve"> </w:t>
      </w:r>
      <w:r w:rsidR="009F42AD" w:rsidRPr="009F42AD">
        <w:rPr>
          <w:i/>
          <w:iCs/>
        </w:rPr>
        <w:t>feature máp</w:t>
      </w:r>
      <w:r w:rsidR="009F42AD">
        <w:t xml:space="preserve"> v poslednej konvolučnej vrstve</w:t>
      </w:r>
      <w:r w:rsidR="003B43F1">
        <w:t xml:space="preserve">. </w:t>
      </w:r>
    </w:p>
    <w:p w14:paraId="5D6A47B0" w14:textId="530B479D" w:rsidR="003B43F1" w:rsidRPr="00AD72C7" w:rsidRDefault="003B43F1" w:rsidP="004773DB">
      <w:pPr>
        <w:pStyle w:val="Style1"/>
      </w:pPr>
      <w:r>
        <w:t xml:space="preserve">Keďže sa jedná o klasifikačnú úlohu, </w:t>
      </w:r>
      <w:r w:rsidR="006867AD">
        <w:t xml:space="preserve">po </w:t>
      </w:r>
      <w:r w:rsidR="009F42AD">
        <w:t>plne prepojených vrstvách</w:t>
      </w:r>
      <w:r w:rsidR="006867AD">
        <w:t xml:space="preserve"> </w:t>
      </w:r>
      <w:r w:rsidR="009F42AD">
        <w:t xml:space="preserve">použijeme </w:t>
      </w:r>
      <w:r>
        <w:t xml:space="preserve">ako aktivačnú </w:t>
      </w:r>
      <w:r w:rsidR="006867AD">
        <w:t xml:space="preserve">funkciu  </w:t>
      </w:r>
      <w:r w:rsidRPr="00780502">
        <w:rPr>
          <w:i/>
          <w:iCs/>
        </w:rPr>
        <w:t>softmax</w:t>
      </w:r>
      <w:r>
        <w:t xml:space="preserve"> nasledovanú </w:t>
      </w:r>
      <w:r>
        <w:rPr>
          <w:i/>
          <w:iCs/>
        </w:rPr>
        <w:t>accuracy</w:t>
      </w:r>
      <w:r>
        <w:t xml:space="preserve">. </w:t>
      </w:r>
    </w:p>
    <w:p w14:paraId="5585236D" w14:textId="77777777" w:rsidR="004773DB" w:rsidRDefault="004773DB" w:rsidP="004773DB">
      <w:pPr>
        <w:keepNext/>
      </w:pPr>
      <w:r>
        <w:rPr>
          <w:noProof/>
          <w:lang w:bidi="si-LK"/>
        </w:rPr>
        <w:lastRenderedPageBreak/>
        <w:drawing>
          <wp:inline distT="0" distB="0" distL="0" distR="0" wp14:anchorId="10FBB179" wp14:editId="211E4E04">
            <wp:extent cx="5577840" cy="46634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7840" cy="4663440"/>
                    </a:xfrm>
                    <a:prstGeom prst="rect">
                      <a:avLst/>
                    </a:prstGeom>
                    <a:noFill/>
                    <a:ln>
                      <a:noFill/>
                    </a:ln>
                  </pic:spPr>
                </pic:pic>
              </a:graphicData>
            </a:graphic>
          </wp:inline>
        </w:drawing>
      </w:r>
    </w:p>
    <w:p w14:paraId="040A3C99" w14:textId="214605E5" w:rsidR="00E8643F" w:rsidRDefault="004773DB" w:rsidP="004773DB">
      <w:pPr>
        <w:pStyle w:val="Caption"/>
        <w:jc w:val="center"/>
      </w:pPr>
      <w:bookmarkStart w:id="103" w:name="_Toc450070361"/>
      <w:r>
        <w:t xml:space="preserve">Obrázok </w:t>
      </w:r>
      <w:r w:rsidR="00E05113">
        <w:fldChar w:fldCharType="begin"/>
      </w:r>
      <w:r w:rsidR="00E05113">
        <w:instrText xml:space="preserve"> SEQ Obrázok \* ARABIC </w:instrText>
      </w:r>
      <w:r w:rsidR="00E05113">
        <w:fldChar w:fldCharType="separate"/>
      </w:r>
      <w:r w:rsidR="001B74CA">
        <w:rPr>
          <w:noProof/>
        </w:rPr>
        <w:t>15</w:t>
      </w:r>
      <w:r w:rsidR="00E05113">
        <w:rPr>
          <w:noProof/>
        </w:rPr>
        <w:fldChar w:fldCharType="end"/>
      </w:r>
      <w:r w:rsidR="00BE73CB">
        <w:rPr>
          <w:noProof/>
        </w:rPr>
        <w:t xml:space="preserve"> </w:t>
      </w:r>
      <w:r w:rsidR="00BE73CB">
        <w:t xml:space="preserve">– </w:t>
      </w:r>
      <w:r>
        <w:t>v</w:t>
      </w:r>
      <w:r w:rsidRPr="006B2563">
        <w:t xml:space="preserve">ýchodisková architektúra siete </w:t>
      </w:r>
      <w:r w:rsidR="009F42AD">
        <w:t xml:space="preserve">pre rozpoznávanie </w:t>
      </w:r>
      <w:r w:rsidRPr="006B2563">
        <w:t>pohlavia</w:t>
      </w:r>
      <w:bookmarkEnd w:id="103"/>
    </w:p>
    <w:p w14:paraId="72203157" w14:textId="1095806C" w:rsidR="00780502" w:rsidRDefault="00780502" w:rsidP="00E8643F">
      <w:pPr>
        <w:pStyle w:val="Caption"/>
        <w:jc w:val="center"/>
      </w:pPr>
    </w:p>
    <w:p w14:paraId="4E614B5F" w14:textId="0AB776ED" w:rsidR="00A56A71" w:rsidRDefault="006867AD" w:rsidP="006867AD">
      <w:pPr>
        <w:pStyle w:val="Heading4"/>
      </w:pPr>
      <w:r>
        <w:t>Architektúra s najnižšou testovacou chybou</w:t>
      </w:r>
    </w:p>
    <w:p w14:paraId="0ECB621C" w14:textId="7B572F59" w:rsidR="00AA0247" w:rsidRDefault="00AA0247" w:rsidP="00AA0247">
      <w:pPr>
        <w:pStyle w:val="Style1"/>
      </w:pPr>
      <w:r>
        <w:t xml:space="preserve">Pri hľadaní siete s najnižšou testovacou chybou sme skúšali : </w:t>
      </w:r>
    </w:p>
    <w:p w14:paraId="018573F5" w14:textId="77777777" w:rsidR="00AA0247" w:rsidRDefault="00AA0247" w:rsidP="00AA0247">
      <w:pPr>
        <w:pStyle w:val="Style1"/>
        <w:numPr>
          <w:ilvl w:val="0"/>
          <w:numId w:val="17"/>
        </w:numPr>
      </w:pPr>
      <w:r>
        <w:t>Meniť počty filtrov v konvolučných vrstvách</w:t>
      </w:r>
    </w:p>
    <w:p w14:paraId="0AC7841F" w14:textId="77777777" w:rsidR="00AA0247" w:rsidRDefault="00AA0247" w:rsidP="00AA0247">
      <w:pPr>
        <w:pStyle w:val="Style1"/>
        <w:numPr>
          <w:ilvl w:val="0"/>
          <w:numId w:val="17"/>
        </w:numPr>
      </w:pPr>
      <w:r>
        <w:t>Pridať dropout aj konvolučným vrstvám</w:t>
      </w:r>
    </w:p>
    <w:p w14:paraId="0DEA2E9F" w14:textId="67AFB185" w:rsidR="00AA0247" w:rsidRDefault="00AA0247" w:rsidP="00AA0247">
      <w:pPr>
        <w:pStyle w:val="Style1"/>
        <w:numPr>
          <w:ilvl w:val="0"/>
          <w:numId w:val="17"/>
        </w:numPr>
      </w:pPr>
      <w:r>
        <w:t>Rôzne hodnoty dropout koeficientu</w:t>
      </w:r>
    </w:p>
    <w:p w14:paraId="5A3A1707" w14:textId="713BE5F1" w:rsidR="00AA0247" w:rsidRDefault="00AA0247" w:rsidP="00AA0247">
      <w:pPr>
        <w:pStyle w:val="Style1"/>
        <w:numPr>
          <w:ilvl w:val="0"/>
          <w:numId w:val="17"/>
        </w:numPr>
      </w:pPr>
      <w:r>
        <w:t>Symetrickú architektúru ( počty neurónov na všetkých vrstvách sú rovnaké )</w:t>
      </w:r>
    </w:p>
    <w:p w14:paraId="04011FD4" w14:textId="254D4D21" w:rsidR="00AA0247" w:rsidRDefault="00AA0247" w:rsidP="00AA0247">
      <w:pPr>
        <w:pStyle w:val="Style1"/>
        <w:numPr>
          <w:ilvl w:val="0"/>
          <w:numId w:val="17"/>
        </w:numPr>
      </w:pPr>
      <w:r>
        <w:t xml:space="preserve">Rôzne hodnoty stride, grupy alebo </w:t>
      </w:r>
      <w:r w:rsidR="009F42AD" w:rsidRPr="00875DFA">
        <w:rPr>
          <w:i/>
          <w:iCs/>
        </w:rPr>
        <w:t>zero-paddingu</w:t>
      </w:r>
      <w:r>
        <w:t xml:space="preserve"> na konvolučných vrstvách</w:t>
      </w:r>
    </w:p>
    <w:p w14:paraId="61645B94" w14:textId="2194B0AC" w:rsidR="00AA0247" w:rsidRDefault="00AA0247" w:rsidP="00881240">
      <w:pPr>
        <w:pStyle w:val="Style1"/>
        <w:numPr>
          <w:ilvl w:val="0"/>
          <w:numId w:val="17"/>
        </w:numPr>
      </w:pPr>
      <w:r>
        <w:t>Pridanie</w:t>
      </w:r>
      <w:r w:rsidR="009F42AD">
        <w:t xml:space="preserve"> tretej</w:t>
      </w:r>
      <w:r>
        <w:t xml:space="preserve"> konvolučnej vrstvy </w:t>
      </w:r>
    </w:p>
    <w:p w14:paraId="61EBDD27" w14:textId="77777777" w:rsidR="00875DFA" w:rsidRDefault="00875DFA" w:rsidP="00875DFA">
      <w:pPr>
        <w:pStyle w:val="Style1"/>
        <w:ind w:left="757" w:firstLine="0"/>
      </w:pPr>
    </w:p>
    <w:p w14:paraId="2808602F" w14:textId="1F274731" w:rsidR="000A38D9" w:rsidRDefault="00AA0247" w:rsidP="0015285F">
      <w:pPr>
        <w:pStyle w:val="Style1"/>
      </w:pPr>
      <w:r>
        <w:lastRenderedPageBreak/>
        <w:t>Keďže tr</w:t>
      </w:r>
      <w:r w:rsidR="009F42AD">
        <w:t>énovanie trvá pomerne dlhú dobu a</w:t>
      </w:r>
      <w:r>
        <w:t xml:space="preserve"> najlepšiu architektúru sme hľadali</w:t>
      </w:r>
      <w:r w:rsidR="00875DFA">
        <w:t xml:space="preserve"> pomocou k</w:t>
      </w:r>
      <w:r w:rsidR="009F42AD">
        <w:t xml:space="preserve">-fold cross validácie, nastavili sme </w:t>
      </w:r>
      <w:r>
        <w:t xml:space="preserve">maximálny počet iterácii </w:t>
      </w:r>
      <w:r w:rsidR="009F42AD">
        <w:t xml:space="preserve">na malú hodnotu – </w:t>
      </w:r>
      <w:r>
        <w:t xml:space="preserve">100 000. Po </w:t>
      </w:r>
      <w:r w:rsidR="009F42AD">
        <w:t>natrénovaní všetkých sietí</w:t>
      </w:r>
      <w:r w:rsidR="00352E84">
        <w:t xml:space="preserve"> sme </w:t>
      </w:r>
      <w:r w:rsidR="002E35F5">
        <w:t xml:space="preserve">tréning </w:t>
      </w:r>
      <w:r w:rsidR="006502ED">
        <w:t xml:space="preserve">východiskového </w:t>
      </w:r>
      <w:r w:rsidR="0015285F">
        <w:t>modelu</w:t>
      </w:r>
      <w:r w:rsidR="006502ED">
        <w:t xml:space="preserve"> </w:t>
      </w:r>
      <w:r w:rsidR="002E35F5">
        <w:t xml:space="preserve">zopakovali s 500 000 iteráciami. </w:t>
      </w:r>
    </w:p>
    <w:p w14:paraId="7637040A" w14:textId="3A575CE7" w:rsidR="000A38D9" w:rsidRDefault="0015285F" w:rsidP="0015285F">
      <w:pPr>
        <w:pStyle w:val="Style1"/>
      </w:pPr>
      <w:r>
        <w:t>Výsledky pre dve konvolučné vrstvy môžeme vidieť v</w:t>
      </w:r>
      <w:r w:rsidR="009F42AD">
        <w:t> </w:t>
      </w:r>
      <w:r w:rsidRPr="009F42AD">
        <w:rPr>
          <w:i/>
          <w:iCs/>
        </w:rPr>
        <w:t>tabuľke</w:t>
      </w:r>
      <w:r w:rsidR="009F42AD" w:rsidRPr="009F42AD">
        <w:rPr>
          <w:i/>
          <w:iCs/>
        </w:rPr>
        <w:t xml:space="preserve"> 6</w:t>
      </w:r>
      <w:r w:rsidR="009F42AD">
        <w:t>, v ktorej</w:t>
      </w:r>
      <w:r w:rsidR="000A38D9">
        <w:t xml:space="preserve"> </w:t>
      </w:r>
      <w:r w:rsidR="009F42AD">
        <w:t>(n, k, s, p, g)  p</w:t>
      </w:r>
      <w:r w:rsidR="000A38D9">
        <w:t xml:space="preserve">ri konvolučných vrstvách </w:t>
      </w:r>
      <w:r w:rsidR="009F42AD">
        <w:t xml:space="preserve">znamená </w:t>
      </w:r>
      <w:r w:rsidR="000A38D9">
        <w:t xml:space="preserve">(viď. </w:t>
      </w:r>
      <w:r w:rsidR="000A38D9">
        <w:fldChar w:fldCharType="begin"/>
      </w:r>
      <w:r w:rsidR="000A38D9">
        <w:instrText xml:space="preserve"> REF _Ref449975650 \r \h </w:instrText>
      </w:r>
      <w:r w:rsidR="000A38D9">
        <w:fldChar w:fldCharType="separate"/>
      </w:r>
      <w:r w:rsidR="001B74CA">
        <w:t>1.2.4.1</w:t>
      </w:r>
      <w:r w:rsidR="000A38D9">
        <w:fldChar w:fldCharType="end"/>
      </w:r>
      <w:r w:rsidR="000A38D9">
        <w:t xml:space="preserve">) : </w:t>
      </w:r>
    </w:p>
    <w:p w14:paraId="50835CB2" w14:textId="5CB9FCB4" w:rsidR="006502ED" w:rsidRDefault="000A38D9" w:rsidP="000A38D9">
      <w:pPr>
        <w:pStyle w:val="Style1"/>
        <w:numPr>
          <w:ilvl w:val="0"/>
          <w:numId w:val="18"/>
        </w:numPr>
      </w:pPr>
      <w:r>
        <w:t>počet výstupných feature máp</w:t>
      </w:r>
    </w:p>
    <w:p w14:paraId="2AC68106" w14:textId="2F8D5DF8" w:rsidR="000A38D9" w:rsidRDefault="000A38D9" w:rsidP="000A38D9">
      <w:pPr>
        <w:pStyle w:val="Style1"/>
        <w:numPr>
          <w:ilvl w:val="0"/>
          <w:numId w:val="18"/>
        </w:numPr>
      </w:pPr>
      <w:r>
        <w:t>veľkosť kernelu</w:t>
      </w:r>
    </w:p>
    <w:p w14:paraId="7A65D445" w14:textId="475A3607" w:rsidR="000A38D9" w:rsidRDefault="000A38D9" w:rsidP="000A38D9">
      <w:pPr>
        <w:pStyle w:val="Style1"/>
        <w:numPr>
          <w:ilvl w:val="0"/>
          <w:numId w:val="18"/>
        </w:numPr>
      </w:pPr>
      <w:r>
        <w:t>veľkosť kroku</w:t>
      </w:r>
      <w:r w:rsidR="00C45B33">
        <w:t xml:space="preserve"> ( stride ) </w:t>
      </w:r>
    </w:p>
    <w:p w14:paraId="160A9619" w14:textId="72047CF2" w:rsidR="000A38D9" w:rsidRDefault="000A38D9" w:rsidP="000A38D9">
      <w:pPr>
        <w:pStyle w:val="Style1"/>
        <w:numPr>
          <w:ilvl w:val="0"/>
          <w:numId w:val="18"/>
        </w:numPr>
      </w:pPr>
      <w:r>
        <w:t>zero-padding</w:t>
      </w:r>
    </w:p>
    <w:p w14:paraId="2D88BE97" w14:textId="313A44CE" w:rsidR="000A38D9" w:rsidRDefault="000A38D9" w:rsidP="000A38D9">
      <w:pPr>
        <w:pStyle w:val="Style1"/>
        <w:numPr>
          <w:ilvl w:val="0"/>
          <w:numId w:val="18"/>
        </w:numPr>
      </w:pPr>
      <w:r>
        <w:t xml:space="preserve">grupovanie </w:t>
      </w:r>
    </w:p>
    <w:p w14:paraId="20C0618D" w14:textId="11CEA0BD" w:rsidR="000A38D9" w:rsidRPr="00C45B33" w:rsidRDefault="000A38D9" w:rsidP="000A38D9">
      <w:pPr>
        <w:pStyle w:val="Style1"/>
        <w:ind w:firstLine="0"/>
        <w:rPr>
          <w:u w:val="single"/>
        </w:rPr>
      </w:pPr>
      <w:r>
        <w:t xml:space="preserve">Pre plne prepojené vrstvy v tabuľke udávame len počet ich neurónov, pre dropout </w:t>
      </w:r>
      <w:r w:rsidR="009F42AD">
        <w:t xml:space="preserve">vrstvu jej </w:t>
      </w:r>
      <w:r>
        <w:t xml:space="preserve">koeficient a v posledných dvoch stĺpcoch priemernú rýchlosť a presnosť vypočítanú cez všetky </w:t>
      </w:r>
      <w:r w:rsidRPr="000A38D9">
        <w:rPr>
          <w:i/>
          <w:iCs/>
        </w:rPr>
        <w:t>k</w:t>
      </w:r>
      <w:r>
        <w:t xml:space="preserve"> modely </w:t>
      </w:r>
      <w:r w:rsidR="00C45B33" w:rsidRPr="00C45B33">
        <w:rPr>
          <w:i/>
          <w:iCs/>
        </w:rPr>
        <w:t>k-fold cross validácie</w:t>
      </w:r>
      <w:r w:rsidR="00C45B33">
        <w:rPr>
          <w:i/>
          <w:iCs/>
        </w:rPr>
        <w:t xml:space="preserve">. </w:t>
      </w:r>
      <w:r w:rsidR="00C45B33">
        <w:t>( v našom prípade 4-fold )</w:t>
      </w:r>
    </w:p>
    <w:tbl>
      <w:tblPr>
        <w:tblW w:w="8872" w:type="dxa"/>
        <w:tblInd w:w="55" w:type="dxa"/>
        <w:tblCellMar>
          <w:left w:w="70" w:type="dxa"/>
          <w:right w:w="70" w:type="dxa"/>
        </w:tblCellMar>
        <w:tblLook w:val="04A0" w:firstRow="1" w:lastRow="0" w:firstColumn="1" w:lastColumn="0" w:noHBand="0" w:noVBand="1"/>
      </w:tblPr>
      <w:tblGrid>
        <w:gridCol w:w="2045"/>
        <w:gridCol w:w="1029"/>
        <w:gridCol w:w="594"/>
        <w:gridCol w:w="1087"/>
        <w:gridCol w:w="594"/>
        <w:gridCol w:w="542"/>
        <w:gridCol w:w="594"/>
        <w:gridCol w:w="1171"/>
        <w:gridCol w:w="1216"/>
      </w:tblGrid>
      <w:tr w:rsidR="006502ED" w:rsidRPr="006502ED" w14:paraId="0A8EC2B8" w14:textId="77777777" w:rsidTr="0015285F">
        <w:trPr>
          <w:trHeight w:val="589"/>
        </w:trPr>
        <w:tc>
          <w:tcPr>
            <w:tcW w:w="2086" w:type="dxa"/>
            <w:tcBorders>
              <w:top w:val="single" w:sz="4" w:space="0" w:color="9BC2E6"/>
              <w:left w:val="single" w:sz="4" w:space="0" w:color="9BC2E6"/>
              <w:bottom w:val="single" w:sz="4" w:space="0" w:color="9BC2E6"/>
              <w:right w:val="nil"/>
            </w:tcBorders>
            <w:shd w:val="clear" w:color="5B9BD5" w:fill="5B9BD5"/>
            <w:noWrap/>
            <w:vAlign w:val="bottom"/>
            <w:hideMark/>
          </w:tcPr>
          <w:p w14:paraId="1D7928F3" w14:textId="313A44CE" w:rsidR="006502ED" w:rsidRPr="006502ED" w:rsidRDefault="006502ED" w:rsidP="006502ED">
            <w:pPr>
              <w:spacing w:after="0" w:line="240" w:lineRule="auto"/>
              <w:jc w:val="center"/>
              <w:rPr>
                <w:rFonts w:ascii="Calibri" w:eastAsia="Times New Roman" w:hAnsi="Calibri" w:cs="Times New Roman"/>
                <w:b/>
                <w:bCs/>
                <w:color w:val="FFFFFF"/>
                <w:sz w:val="18"/>
                <w:szCs w:val="18"/>
                <w:lang w:bidi="si-LK"/>
              </w:rPr>
            </w:pPr>
            <w:r w:rsidRPr="006502ED">
              <w:rPr>
                <w:rFonts w:ascii="Calibri" w:eastAsia="Times New Roman" w:hAnsi="Calibri" w:cs="Times New Roman"/>
                <w:b/>
                <w:bCs/>
                <w:color w:val="FFFFFF"/>
                <w:sz w:val="18"/>
                <w:szCs w:val="18"/>
                <w:lang w:bidi="si-LK"/>
              </w:rPr>
              <w:t xml:space="preserve">Popis architektúry </w:t>
            </w:r>
          </w:p>
        </w:tc>
        <w:tc>
          <w:tcPr>
            <w:tcW w:w="1048" w:type="dxa"/>
            <w:tcBorders>
              <w:top w:val="single" w:sz="4" w:space="0" w:color="9BC2E6"/>
              <w:left w:val="nil"/>
              <w:bottom w:val="single" w:sz="4" w:space="0" w:color="9BC2E6"/>
              <w:right w:val="nil"/>
            </w:tcBorders>
            <w:shd w:val="clear" w:color="5B9BD5" w:fill="5B9BD5"/>
            <w:vAlign w:val="center"/>
            <w:hideMark/>
          </w:tcPr>
          <w:p w14:paraId="4C24A8C0" w14:textId="77777777" w:rsidR="006502ED" w:rsidRPr="006502ED" w:rsidRDefault="006502ED" w:rsidP="006502ED">
            <w:pPr>
              <w:spacing w:after="0" w:line="240" w:lineRule="auto"/>
              <w:jc w:val="center"/>
              <w:rPr>
                <w:rFonts w:ascii="Calibri" w:eastAsia="Times New Roman" w:hAnsi="Calibri" w:cs="Times New Roman"/>
                <w:b/>
                <w:bCs/>
                <w:color w:val="FFFFFF"/>
                <w:sz w:val="18"/>
                <w:szCs w:val="18"/>
                <w:lang w:bidi="si-LK"/>
              </w:rPr>
            </w:pPr>
            <w:r w:rsidRPr="006502ED">
              <w:rPr>
                <w:rFonts w:ascii="Calibri" w:eastAsia="Times New Roman" w:hAnsi="Calibri" w:cs="Times New Roman"/>
                <w:b/>
                <w:bCs/>
                <w:color w:val="FFFFFF"/>
                <w:sz w:val="18"/>
                <w:szCs w:val="18"/>
                <w:lang w:bidi="si-LK"/>
              </w:rPr>
              <w:t xml:space="preserve">Conv1 </w:t>
            </w:r>
            <w:r w:rsidRPr="006502ED">
              <w:rPr>
                <w:rFonts w:ascii="Calibri" w:eastAsia="Times New Roman" w:hAnsi="Calibri" w:cs="Times New Roman"/>
                <w:b/>
                <w:bCs/>
                <w:color w:val="FFFFFF"/>
                <w:sz w:val="18"/>
                <w:szCs w:val="18"/>
                <w:lang w:bidi="si-LK"/>
              </w:rPr>
              <w:br/>
            </w:r>
            <w:r w:rsidRPr="006502ED">
              <w:rPr>
                <w:rFonts w:ascii="Calibri" w:eastAsia="Times New Roman" w:hAnsi="Calibri" w:cs="Times New Roman"/>
                <w:b/>
                <w:bCs/>
                <w:color w:val="FFFFFF"/>
                <w:sz w:val="16"/>
                <w:szCs w:val="16"/>
                <w:lang w:bidi="si-LK"/>
              </w:rPr>
              <w:t>(n, k, s, p, g )</w:t>
            </w:r>
          </w:p>
        </w:tc>
        <w:tc>
          <w:tcPr>
            <w:tcW w:w="445" w:type="dxa"/>
            <w:tcBorders>
              <w:top w:val="single" w:sz="4" w:space="0" w:color="9BC2E6"/>
              <w:left w:val="nil"/>
              <w:bottom w:val="single" w:sz="4" w:space="0" w:color="9BC2E6"/>
              <w:right w:val="nil"/>
            </w:tcBorders>
            <w:shd w:val="clear" w:color="5B9BD5" w:fill="5B9BD5"/>
            <w:noWrap/>
            <w:vAlign w:val="center"/>
            <w:hideMark/>
          </w:tcPr>
          <w:p w14:paraId="356AA99D" w14:textId="77777777" w:rsidR="006502ED" w:rsidRPr="006502ED" w:rsidRDefault="006502ED" w:rsidP="006502ED">
            <w:pPr>
              <w:spacing w:after="0" w:line="240" w:lineRule="auto"/>
              <w:jc w:val="center"/>
              <w:rPr>
                <w:rFonts w:ascii="Calibri" w:eastAsia="Times New Roman" w:hAnsi="Calibri" w:cs="Times New Roman"/>
                <w:b/>
                <w:bCs/>
                <w:color w:val="FFFFFF"/>
                <w:sz w:val="18"/>
                <w:szCs w:val="18"/>
                <w:lang w:bidi="si-LK"/>
              </w:rPr>
            </w:pPr>
            <w:r w:rsidRPr="006502ED">
              <w:rPr>
                <w:rFonts w:ascii="Calibri" w:eastAsia="Times New Roman" w:hAnsi="Calibri" w:cs="Times New Roman"/>
                <w:b/>
                <w:bCs/>
                <w:color w:val="FFFFFF"/>
                <w:sz w:val="18"/>
                <w:szCs w:val="18"/>
                <w:lang w:bidi="si-LK"/>
              </w:rPr>
              <w:t>Drop1</w:t>
            </w:r>
          </w:p>
        </w:tc>
        <w:tc>
          <w:tcPr>
            <w:tcW w:w="1107" w:type="dxa"/>
            <w:tcBorders>
              <w:top w:val="single" w:sz="4" w:space="0" w:color="9BC2E6"/>
              <w:left w:val="nil"/>
              <w:bottom w:val="single" w:sz="4" w:space="0" w:color="9BC2E6"/>
              <w:right w:val="nil"/>
            </w:tcBorders>
            <w:shd w:val="clear" w:color="5B9BD5" w:fill="5B9BD5"/>
            <w:vAlign w:val="center"/>
            <w:hideMark/>
          </w:tcPr>
          <w:p w14:paraId="57F9BA09" w14:textId="77777777" w:rsidR="006502ED" w:rsidRPr="006502ED" w:rsidRDefault="006502ED" w:rsidP="006502ED">
            <w:pPr>
              <w:spacing w:after="0" w:line="240" w:lineRule="auto"/>
              <w:jc w:val="center"/>
              <w:rPr>
                <w:rFonts w:ascii="Calibri" w:eastAsia="Times New Roman" w:hAnsi="Calibri" w:cs="Times New Roman"/>
                <w:b/>
                <w:bCs/>
                <w:color w:val="FFFFFF"/>
                <w:sz w:val="18"/>
                <w:szCs w:val="18"/>
                <w:lang w:bidi="si-LK"/>
              </w:rPr>
            </w:pPr>
            <w:r w:rsidRPr="006502ED">
              <w:rPr>
                <w:rFonts w:ascii="Calibri" w:eastAsia="Times New Roman" w:hAnsi="Calibri" w:cs="Times New Roman"/>
                <w:b/>
                <w:bCs/>
                <w:color w:val="FFFFFF"/>
                <w:sz w:val="18"/>
                <w:szCs w:val="18"/>
                <w:lang w:bidi="si-LK"/>
              </w:rPr>
              <w:t>Conv2</w:t>
            </w:r>
            <w:r w:rsidRPr="006502ED">
              <w:rPr>
                <w:rFonts w:ascii="Calibri" w:eastAsia="Times New Roman" w:hAnsi="Calibri" w:cs="Times New Roman"/>
                <w:b/>
                <w:bCs/>
                <w:color w:val="FFFFFF"/>
                <w:sz w:val="18"/>
                <w:szCs w:val="18"/>
                <w:lang w:bidi="si-LK"/>
              </w:rPr>
              <w:br/>
              <w:t>(n, k, s, p, g )</w:t>
            </w:r>
          </w:p>
        </w:tc>
        <w:tc>
          <w:tcPr>
            <w:tcW w:w="603" w:type="dxa"/>
            <w:tcBorders>
              <w:top w:val="single" w:sz="4" w:space="0" w:color="9BC2E6"/>
              <w:left w:val="nil"/>
              <w:bottom w:val="single" w:sz="4" w:space="0" w:color="9BC2E6"/>
              <w:right w:val="nil"/>
            </w:tcBorders>
            <w:shd w:val="clear" w:color="5B9BD5" w:fill="5B9BD5"/>
            <w:noWrap/>
            <w:vAlign w:val="center"/>
            <w:hideMark/>
          </w:tcPr>
          <w:p w14:paraId="2262C87C" w14:textId="1183045D" w:rsidR="006502ED" w:rsidRPr="006502ED" w:rsidRDefault="000A38D9" w:rsidP="006502ED">
            <w:pPr>
              <w:spacing w:after="0" w:line="240" w:lineRule="auto"/>
              <w:jc w:val="center"/>
              <w:rPr>
                <w:rFonts w:ascii="Calibri" w:eastAsia="Times New Roman" w:hAnsi="Calibri" w:cs="Times New Roman"/>
                <w:b/>
                <w:bCs/>
                <w:color w:val="FFFFFF"/>
                <w:sz w:val="18"/>
                <w:szCs w:val="18"/>
                <w:lang w:bidi="si-LK"/>
              </w:rPr>
            </w:pPr>
            <w:r w:rsidRPr="000A38D9">
              <w:rPr>
                <w:rFonts w:ascii="Calibri" w:eastAsia="Times New Roman" w:hAnsi="Calibri" w:cs="Times New Roman"/>
                <w:b/>
                <w:bCs/>
                <w:color w:val="FFFFFF"/>
                <w:sz w:val="16"/>
                <w:szCs w:val="16"/>
                <w:lang w:bidi="si-LK"/>
              </w:rPr>
              <w:t>Drop</w:t>
            </w:r>
            <w:r w:rsidR="006502ED" w:rsidRPr="006502ED">
              <w:rPr>
                <w:rFonts w:ascii="Calibri" w:eastAsia="Times New Roman" w:hAnsi="Calibri" w:cs="Times New Roman"/>
                <w:b/>
                <w:bCs/>
                <w:color w:val="FFFFFF"/>
                <w:sz w:val="16"/>
                <w:szCs w:val="16"/>
                <w:lang w:bidi="si-LK"/>
              </w:rPr>
              <w:t>2</w:t>
            </w:r>
          </w:p>
        </w:tc>
        <w:tc>
          <w:tcPr>
            <w:tcW w:w="550" w:type="dxa"/>
            <w:tcBorders>
              <w:top w:val="single" w:sz="4" w:space="0" w:color="9BC2E6"/>
              <w:left w:val="nil"/>
              <w:bottom w:val="single" w:sz="4" w:space="0" w:color="9BC2E6"/>
              <w:right w:val="nil"/>
            </w:tcBorders>
            <w:shd w:val="clear" w:color="5B9BD5" w:fill="5B9BD5"/>
            <w:noWrap/>
            <w:vAlign w:val="center"/>
            <w:hideMark/>
          </w:tcPr>
          <w:p w14:paraId="42B1EF06" w14:textId="77777777" w:rsidR="006502ED" w:rsidRPr="006502ED" w:rsidRDefault="006502ED" w:rsidP="006502ED">
            <w:pPr>
              <w:spacing w:after="0" w:line="240" w:lineRule="auto"/>
              <w:jc w:val="center"/>
              <w:rPr>
                <w:rFonts w:ascii="Calibri" w:eastAsia="Times New Roman" w:hAnsi="Calibri" w:cs="Times New Roman"/>
                <w:b/>
                <w:bCs/>
                <w:color w:val="FFFFFF"/>
                <w:sz w:val="18"/>
                <w:szCs w:val="18"/>
                <w:lang w:bidi="si-LK"/>
              </w:rPr>
            </w:pPr>
            <w:r w:rsidRPr="006502ED">
              <w:rPr>
                <w:rFonts w:ascii="Calibri" w:eastAsia="Times New Roman" w:hAnsi="Calibri" w:cs="Times New Roman"/>
                <w:b/>
                <w:bCs/>
                <w:color w:val="FFFFFF"/>
                <w:sz w:val="18"/>
                <w:szCs w:val="18"/>
                <w:lang w:bidi="si-LK"/>
              </w:rPr>
              <w:t>FC3</w:t>
            </w:r>
          </w:p>
        </w:tc>
        <w:tc>
          <w:tcPr>
            <w:tcW w:w="603" w:type="dxa"/>
            <w:tcBorders>
              <w:top w:val="single" w:sz="4" w:space="0" w:color="9BC2E6"/>
              <w:left w:val="nil"/>
              <w:bottom w:val="single" w:sz="4" w:space="0" w:color="9BC2E6"/>
              <w:right w:val="nil"/>
            </w:tcBorders>
            <w:shd w:val="clear" w:color="5B9BD5" w:fill="5B9BD5"/>
            <w:noWrap/>
            <w:vAlign w:val="center"/>
            <w:hideMark/>
          </w:tcPr>
          <w:p w14:paraId="3F2B98F0" w14:textId="77777777" w:rsidR="006502ED" w:rsidRPr="006502ED" w:rsidRDefault="006502ED" w:rsidP="006502ED">
            <w:pPr>
              <w:spacing w:after="0" w:line="240" w:lineRule="auto"/>
              <w:jc w:val="center"/>
              <w:rPr>
                <w:rFonts w:ascii="Calibri" w:eastAsia="Times New Roman" w:hAnsi="Calibri" w:cs="Times New Roman"/>
                <w:b/>
                <w:bCs/>
                <w:color w:val="FFFFFF"/>
                <w:sz w:val="18"/>
                <w:szCs w:val="18"/>
                <w:lang w:bidi="si-LK"/>
              </w:rPr>
            </w:pPr>
            <w:r w:rsidRPr="006502ED">
              <w:rPr>
                <w:rFonts w:ascii="Calibri" w:eastAsia="Times New Roman" w:hAnsi="Calibri" w:cs="Times New Roman"/>
                <w:b/>
                <w:bCs/>
                <w:color w:val="FFFFFF"/>
                <w:sz w:val="16"/>
                <w:szCs w:val="16"/>
                <w:lang w:bidi="si-LK"/>
              </w:rPr>
              <w:t>Drop3</w:t>
            </w:r>
          </w:p>
        </w:tc>
        <w:tc>
          <w:tcPr>
            <w:tcW w:w="1192" w:type="dxa"/>
            <w:tcBorders>
              <w:top w:val="single" w:sz="4" w:space="0" w:color="9BC2E6"/>
              <w:left w:val="nil"/>
              <w:bottom w:val="single" w:sz="4" w:space="0" w:color="9BC2E6"/>
              <w:right w:val="nil"/>
            </w:tcBorders>
            <w:shd w:val="clear" w:color="5B9BD5" w:fill="5B9BD5"/>
            <w:vAlign w:val="center"/>
            <w:hideMark/>
          </w:tcPr>
          <w:p w14:paraId="06970E46" w14:textId="77777777" w:rsidR="006502ED" w:rsidRPr="006502ED" w:rsidRDefault="006502ED" w:rsidP="006502ED">
            <w:pPr>
              <w:spacing w:after="0" w:line="240" w:lineRule="auto"/>
              <w:jc w:val="center"/>
              <w:rPr>
                <w:rFonts w:ascii="Calibri" w:eastAsia="Times New Roman" w:hAnsi="Calibri" w:cs="Times New Roman"/>
                <w:b/>
                <w:bCs/>
                <w:color w:val="FFFFFF"/>
                <w:sz w:val="18"/>
                <w:szCs w:val="18"/>
                <w:lang w:bidi="si-LK"/>
              </w:rPr>
            </w:pPr>
            <w:r w:rsidRPr="006502ED">
              <w:rPr>
                <w:rFonts w:ascii="Calibri" w:eastAsia="Times New Roman" w:hAnsi="Calibri" w:cs="Times New Roman"/>
                <w:b/>
                <w:bCs/>
                <w:color w:val="FFFFFF"/>
                <w:sz w:val="18"/>
                <w:szCs w:val="18"/>
                <w:lang w:bidi="si-LK"/>
              </w:rPr>
              <w:t>Priemerná rýchlosť</w:t>
            </w:r>
          </w:p>
        </w:tc>
        <w:tc>
          <w:tcPr>
            <w:tcW w:w="1238" w:type="dxa"/>
            <w:tcBorders>
              <w:top w:val="single" w:sz="4" w:space="0" w:color="9BC2E6"/>
              <w:left w:val="nil"/>
              <w:bottom w:val="single" w:sz="4" w:space="0" w:color="9BC2E6"/>
              <w:right w:val="single" w:sz="4" w:space="0" w:color="9BC2E6"/>
            </w:tcBorders>
            <w:shd w:val="clear" w:color="5B9BD5" w:fill="5B9BD5"/>
            <w:vAlign w:val="center"/>
            <w:hideMark/>
          </w:tcPr>
          <w:p w14:paraId="6C0B5A29" w14:textId="77777777" w:rsidR="006502ED" w:rsidRPr="006502ED" w:rsidRDefault="006502ED" w:rsidP="006502ED">
            <w:pPr>
              <w:spacing w:after="0" w:line="240" w:lineRule="auto"/>
              <w:jc w:val="center"/>
              <w:rPr>
                <w:rFonts w:ascii="Calibri" w:eastAsia="Times New Roman" w:hAnsi="Calibri" w:cs="Times New Roman"/>
                <w:b/>
                <w:bCs/>
                <w:color w:val="FFFFFF"/>
                <w:sz w:val="18"/>
                <w:szCs w:val="18"/>
                <w:lang w:bidi="si-LK"/>
              </w:rPr>
            </w:pPr>
            <w:r w:rsidRPr="006502ED">
              <w:rPr>
                <w:rFonts w:ascii="Calibri" w:eastAsia="Times New Roman" w:hAnsi="Calibri" w:cs="Times New Roman"/>
                <w:b/>
                <w:bCs/>
                <w:color w:val="FFFFFF"/>
                <w:sz w:val="18"/>
                <w:szCs w:val="18"/>
                <w:lang w:bidi="si-LK"/>
              </w:rPr>
              <w:t>Priemerná presnosť</w:t>
            </w:r>
          </w:p>
        </w:tc>
      </w:tr>
      <w:tr w:rsidR="006502ED" w:rsidRPr="006502ED" w14:paraId="3DB9250C" w14:textId="77777777" w:rsidTr="0015285F">
        <w:trPr>
          <w:trHeight w:val="251"/>
        </w:trPr>
        <w:tc>
          <w:tcPr>
            <w:tcW w:w="2086" w:type="dxa"/>
            <w:tcBorders>
              <w:top w:val="single" w:sz="4" w:space="0" w:color="9BC2E6"/>
              <w:left w:val="single" w:sz="4" w:space="0" w:color="9BC2E6"/>
              <w:bottom w:val="single" w:sz="4" w:space="0" w:color="9BC2E6"/>
              <w:right w:val="nil"/>
            </w:tcBorders>
            <w:shd w:val="clear" w:color="DDEBF7" w:fill="DDEBF7"/>
            <w:noWrap/>
            <w:vAlign w:val="center"/>
            <w:hideMark/>
          </w:tcPr>
          <w:p w14:paraId="21D0CF02" w14:textId="77777777" w:rsidR="006502ED" w:rsidRPr="006502ED" w:rsidRDefault="006502ED" w:rsidP="006502ED">
            <w:pPr>
              <w:spacing w:after="0" w:line="240" w:lineRule="auto"/>
              <w:rPr>
                <w:rFonts w:ascii="Calibri" w:eastAsia="Times New Roman" w:hAnsi="Calibri" w:cs="Times New Roman"/>
                <w:color w:val="000000"/>
                <w:sz w:val="18"/>
                <w:szCs w:val="18"/>
                <w:lang w:bidi="si-LK"/>
              </w:rPr>
            </w:pPr>
            <w:r w:rsidRPr="006502ED">
              <w:rPr>
                <w:rFonts w:ascii="Calibri" w:eastAsia="Times New Roman" w:hAnsi="Calibri" w:cs="Times New Roman"/>
                <w:color w:val="000000"/>
                <w:sz w:val="18"/>
                <w:szCs w:val="18"/>
                <w:lang w:bidi="si-LK"/>
              </w:rPr>
              <w:t>Východiskový model</w:t>
            </w:r>
          </w:p>
        </w:tc>
        <w:tc>
          <w:tcPr>
            <w:tcW w:w="1048" w:type="dxa"/>
            <w:tcBorders>
              <w:top w:val="single" w:sz="4" w:space="0" w:color="9BC2E6"/>
              <w:left w:val="nil"/>
              <w:bottom w:val="single" w:sz="4" w:space="0" w:color="9BC2E6"/>
              <w:right w:val="nil"/>
            </w:tcBorders>
            <w:shd w:val="clear" w:color="DDEBF7" w:fill="DDEBF7"/>
            <w:noWrap/>
            <w:vAlign w:val="center"/>
            <w:hideMark/>
          </w:tcPr>
          <w:p w14:paraId="62A2421C"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48,7,2,1,1</w:t>
            </w:r>
          </w:p>
        </w:tc>
        <w:tc>
          <w:tcPr>
            <w:tcW w:w="445" w:type="dxa"/>
            <w:tcBorders>
              <w:top w:val="single" w:sz="4" w:space="0" w:color="9BC2E6"/>
              <w:left w:val="nil"/>
              <w:bottom w:val="single" w:sz="4" w:space="0" w:color="9BC2E6"/>
              <w:right w:val="nil"/>
            </w:tcBorders>
            <w:shd w:val="clear" w:color="DDEBF7" w:fill="DDEBF7"/>
            <w:noWrap/>
            <w:vAlign w:val="center"/>
            <w:hideMark/>
          </w:tcPr>
          <w:p w14:paraId="05CF29D5"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1107" w:type="dxa"/>
            <w:tcBorders>
              <w:top w:val="single" w:sz="4" w:space="0" w:color="9BC2E6"/>
              <w:left w:val="nil"/>
              <w:bottom w:val="single" w:sz="4" w:space="0" w:color="9BC2E6"/>
              <w:right w:val="nil"/>
            </w:tcBorders>
            <w:shd w:val="clear" w:color="DDEBF7" w:fill="DDEBF7"/>
            <w:noWrap/>
            <w:vAlign w:val="center"/>
            <w:hideMark/>
          </w:tcPr>
          <w:p w14:paraId="778474F1"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64,5,2,0,2</w:t>
            </w:r>
          </w:p>
        </w:tc>
        <w:tc>
          <w:tcPr>
            <w:tcW w:w="603" w:type="dxa"/>
            <w:tcBorders>
              <w:top w:val="single" w:sz="4" w:space="0" w:color="9BC2E6"/>
              <w:left w:val="nil"/>
              <w:bottom w:val="single" w:sz="4" w:space="0" w:color="9BC2E6"/>
              <w:right w:val="nil"/>
            </w:tcBorders>
            <w:shd w:val="clear" w:color="DDEBF7" w:fill="DDEBF7"/>
            <w:noWrap/>
            <w:vAlign w:val="center"/>
            <w:hideMark/>
          </w:tcPr>
          <w:p w14:paraId="2F8733F8"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550" w:type="dxa"/>
            <w:tcBorders>
              <w:top w:val="single" w:sz="4" w:space="0" w:color="9BC2E6"/>
              <w:left w:val="nil"/>
              <w:bottom w:val="single" w:sz="4" w:space="0" w:color="9BC2E6"/>
              <w:right w:val="nil"/>
            </w:tcBorders>
            <w:shd w:val="clear" w:color="DDEBF7" w:fill="DDEBF7"/>
            <w:noWrap/>
            <w:vAlign w:val="center"/>
            <w:hideMark/>
          </w:tcPr>
          <w:p w14:paraId="70E172A7"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DDEBF7" w:fill="DDEBF7"/>
            <w:noWrap/>
            <w:vAlign w:val="center"/>
            <w:hideMark/>
          </w:tcPr>
          <w:p w14:paraId="13F86E67"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0.2</w:t>
            </w:r>
          </w:p>
        </w:tc>
        <w:tc>
          <w:tcPr>
            <w:tcW w:w="1192" w:type="dxa"/>
            <w:tcBorders>
              <w:top w:val="single" w:sz="4" w:space="0" w:color="9BC2E6"/>
              <w:left w:val="nil"/>
              <w:bottom w:val="single" w:sz="4" w:space="0" w:color="9BC2E6"/>
              <w:right w:val="nil"/>
            </w:tcBorders>
            <w:shd w:val="clear" w:color="DDEBF7" w:fill="DDEBF7"/>
            <w:noWrap/>
            <w:vAlign w:val="center"/>
            <w:hideMark/>
          </w:tcPr>
          <w:p w14:paraId="3CB0111A"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1.09041</w:t>
            </w:r>
          </w:p>
        </w:tc>
        <w:tc>
          <w:tcPr>
            <w:tcW w:w="1238" w:type="dxa"/>
            <w:tcBorders>
              <w:top w:val="single" w:sz="4" w:space="0" w:color="9BC2E6"/>
              <w:left w:val="nil"/>
              <w:bottom w:val="single" w:sz="4" w:space="0" w:color="9BC2E6"/>
              <w:right w:val="single" w:sz="4" w:space="0" w:color="9BC2E6"/>
            </w:tcBorders>
            <w:shd w:val="clear" w:color="DDEBF7" w:fill="DDEBF7"/>
            <w:noWrap/>
            <w:vAlign w:val="center"/>
            <w:hideMark/>
          </w:tcPr>
          <w:p w14:paraId="498CE850"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0.97075</w:t>
            </w:r>
          </w:p>
        </w:tc>
      </w:tr>
      <w:tr w:rsidR="00C45B33" w:rsidRPr="006502ED" w14:paraId="08632E82" w14:textId="77777777" w:rsidTr="00C45B33">
        <w:trPr>
          <w:trHeight w:val="251"/>
        </w:trPr>
        <w:tc>
          <w:tcPr>
            <w:tcW w:w="2086" w:type="dxa"/>
            <w:tcBorders>
              <w:top w:val="single" w:sz="4" w:space="0" w:color="9BC2E6"/>
              <w:left w:val="single" w:sz="4" w:space="0" w:color="9BC2E6"/>
              <w:bottom w:val="single" w:sz="4" w:space="0" w:color="9BC2E6"/>
              <w:right w:val="nil"/>
            </w:tcBorders>
            <w:shd w:val="clear" w:color="auto" w:fill="FFFFCC"/>
            <w:noWrap/>
            <w:vAlign w:val="bottom"/>
            <w:hideMark/>
          </w:tcPr>
          <w:p w14:paraId="02CF0AFD" w14:textId="6539740C" w:rsidR="006502ED" w:rsidRPr="006502ED" w:rsidRDefault="00C45B33" w:rsidP="00C45B33">
            <w:pPr>
              <w:spacing w:after="0" w:line="240" w:lineRule="auto"/>
              <w:rPr>
                <w:rFonts w:ascii="Calibri" w:eastAsia="Times New Roman" w:hAnsi="Calibri" w:cs="Times New Roman"/>
                <w:b/>
                <w:bCs/>
                <w:color w:val="000000"/>
                <w:sz w:val="18"/>
                <w:szCs w:val="18"/>
                <w:lang w:bidi="si-LK"/>
              </w:rPr>
            </w:pPr>
            <w:r>
              <w:rPr>
                <w:rFonts w:ascii="Calibri" w:eastAsia="Times New Roman" w:hAnsi="Calibri" w:cs="Times New Roman"/>
                <w:b/>
                <w:bCs/>
                <w:color w:val="000000"/>
                <w:sz w:val="18"/>
                <w:szCs w:val="18"/>
                <w:lang w:bidi="si-LK"/>
              </w:rPr>
              <w:t xml:space="preserve">Group+stride </w:t>
            </w:r>
            <w:r w:rsidR="006502ED" w:rsidRPr="006502ED">
              <w:rPr>
                <w:rFonts w:ascii="Calibri" w:eastAsia="Times New Roman" w:hAnsi="Calibri" w:cs="Times New Roman"/>
                <w:b/>
                <w:bCs/>
                <w:color w:val="000000"/>
                <w:sz w:val="18"/>
                <w:szCs w:val="18"/>
                <w:lang w:bidi="si-LK"/>
              </w:rPr>
              <w:t>conv2 = 1</w:t>
            </w:r>
          </w:p>
        </w:tc>
        <w:tc>
          <w:tcPr>
            <w:tcW w:w="1048" w:type="dxa"/>
            <w:tcBorders>
              <w:top w:val="single" w:sz="4" w:space="0" w:color="9BC2E6"/>
              <w:left w:val="nil"/>
              <w:bottom w:val="single" w:sz="4" w:space="0" w:color="9BC2E6"/>
              <w:right w:val="nil"/>
            </w:tcBorders>
            <w:shd w:val="clear" w:color="auto" w:fill="FFFFCC"/>
            <w:noWrap/>
            <w:vAlign w:val="center"/>
            <w:hideMark/>
          </w:tcPr>
          <w:p w14:paraId="5BE54647"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48,7,2,1,1</w:t>
            </w:r>
          </w:p>
        </w:tc>
        <w:tc>
          <w:tcPr>
            <w:tcW w:w="445" w:type="dxa"/>
            <w:tcBorders>
              <w:top w:val="single" w:sz="4" w:space="0" w:color="9BC2E6"/>
              <w:left w:val="nil"/>
              <w:bottom w:val="single" w:sz="4" w:space="0" w:color="9BC2E6"/>
              <w:right w:val="nil"/>
            </w:tcBorders>
            <w:shd w:val="clear" w:color="auto" w:fill="FFFFCC"/>
            <w:noWrap/>
            <w:vAlign w:val="center"/>
            <w:hideMark/>
          </w:tcPr>
          <w:p w14:paraId="05C5FEBF"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p>
        </w:tc>
        <w:tc>
          <w:tcPr>
            <w:tcW w:w="1107" w:type="dxa"/>
            <w:tcBorders>
              <w:top w:val="single" w:sz="4" w:space="0" w:color="9BC2E6"/>
              <w:left w:val="nil"/>
              <w:bottom w:val="single" w:sz="4" w:space="0" w:color="9BC2E6"/>
              <w:right w:val="nil"/>
            </w:tcBorders>
            <w:shd w:val="clear" w:color="auto" w:fill="FFFFCC"/>
            <w:noWrap/>
            <w:vAlign w:val="center"/>
            <w:hideMark/>
          </w:tcPr>
          <w:p w14:paraId="17CA8D8D"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64,5,1,0,1</w:t>
            </w:r>
          </w:p>
        </w:tc>
        <w:tc>
          <w:tcPr>
            <w:tcW w:w="603" w:type="dxa"/>
            <w:tcBorders>
              <w:top w:val="single" w:sz="4" w:space="0" w:color="9BC2E6"/>
              <w:left w:val="nil"/>
              <w:bottom w:val="single" w:sz="4" w:space="0" w:color="9BC2E6"/>
              <w:right w:val="nil"/>
            </w:tcBorders>
            <w:shd w:val="clear" w:color="auto" w:fill="FFFFCC"/>
            <w:noWrap/>
            <w:vAlign w:val="center"/>
            <w:hideMark/>
          </w:tcPr>
          <w:p w14:paraId="50A51B7C"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p>
        </w:tc>
        <w:tc>
          <w:tcPr>
            <w:tcW w:w="550" w:type="dxa"/>
            <w:tcBorders>
              <w:top w:val="single" w:sz="4" w:space="0" w:color="9BC2E6"/>
              <w:left w:val="nil"/>
              <w:bottom w:val="single" w:sz="4" w:space="0" w:color="9BC2E6"/>
              <w:right w:val="nil"/>
            </w:tcBorders>
            <w:shd w:val="clear" w:color="auto" w:fill="FFFFCC"/>
            <w:noWrap/>
            <w:vAlign w:val="center"/>
            <w:hideMark/>
          </w:tcPr>
          <w:p w14:paraId="691C45E7"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64</w:t>
            </w:r>
          </w:p>
        </w:tc>
        <w:tc>
          <w:tcPr>
            <w:tcW w:w="603" w:type="dxa"/>
            <w:tcBorders>
              <w:top w:val="single" w:sz="4" w:space="0" w:color="9BC2E6"/>
              <w:left w:val="nil"/>
              <w:bottom w:val="single" w:sz="4" w:space="0" w:color="9BC2E6"/>
              <w:right w:val="nil"/>
            </w:tcBorders>
            <w:shd w:val="clear" w:color="auto" w:fill="FFFFCC"/>
            <w:noWrap/>
            <w:vAlign w:val="center"/>
            <w:hideMark/>
          </w:tcPr>
          <w:p w14:paraId="7CB2914C"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0.2</w:t>
            </w:r>
          </w:p>
        </w:tc>
        <w:tc>
          <w:tcPr>
            <w:tcW w:w="1192" w:type="dxa"/>
            <w:tcBorders>
              <w:top w:val="single" w:sz="4" w:space="0" w:color="9BC2E6"/>
              <w:left w:val="nil"/>
              <w:bottom w:val="single" w:sz="4" w:space="0" w:color="9BC2E6"/>
              <w:right w:val="nil"/>
            </w:tcBorders>
            <w:shd w:val="clear" w:color="auto" w:fill="FFFFCC"/>
            <w:noWrap/>
            <w:vAlign w:val="center"/>
            <w:hideMark/>
          </w:tcPr>
          <w:p w14:paraId="697CFD67"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1.24398</w:t>
            </w:r>
          </w:p>
        </w:tc>
        <w:tc>
          <w:tcPr>
            <w:tcW w:w="1238" w:type="dxa"/>
            <w:tcBorders>
              <w:top w:val="single" w:sz="4" w:space="0" w:color="9BC2E6"/>
              <w:left w:val="nil"/>
              <w:bottom w:val="single" w:sz="4" w:space="0" w:color="9BC2E6"/>
              <w:right w:val="single" w:sz="4" w:space="0" w:color="9BC2E6"/>
            </w:tcBorders>
            <w:shd w:val="clear" w:color="auto" w:fill="FFFFCC"/>
            <w:noWrap/>
            <w:vAlign w:val="center"/>
            <w:hideMark/>
          </w:tcPr>
          <w:p w14:paraId="7B124EBA"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0.97475</w:t>
            </w:r>
          </w:p>
        </w:tc>
      </w:tr>
      <w:tr w:rsidR="006502ED" w:rsidRPr="006502ED" w14:paraId="64CACAE2" w14:textId="77777777" w:rsidTr="0015285F">
        <w:trPr>
          <w:trHeight w:val="251"/>
        </w:trPr>
        <w:tc>
          <w:tcPr>
            <w:tcW w:w="2086" w:type="dxa"/>
            <w:tcBorders>
              <w:top w:val="single" w:sz="4" w:space="0" w:color="9BC2E6"/>
              <w:left w:val="single" w:sz="4" w:space="0" w:color="9BC2E6"/>
              <w:bottom w:val="single" w:sz="4" w:space="0" w:color="9BC2E6"/>
              <w:right w:val="nil"/>
            </w:tcBorders>
            <w:shd w:val="clear" w:color="DDEBF7" w:fill="DDEBF7"/>
            <w:noWrap/>
            <w:vAlign w:val="bottom"/>
            <w:hideMark/>
          </w:tcPr>
          <w:p w14:paraId="5FFBEB4B" w14:textId="77777777" w:rsidR="006502ED" w:rsidRPr="006502ED" w:rsidRDefault="006502ED" w:rsidP="006502ED">
            <w:pPr>
              <w:spacing w:after="0" w:line="240" w:lineRule="auto"/>
              <w:rPr>
                <w:rFonts w:ascii="Calibri" w:eastAsia="Times New Roman" w:hAnsi="Calibri" w:cs="Times New Roman"/>
                <w:color w:val="000000"/>
                <w:sz w:val="18"/>
                <w:szCs w:val="18"/>
                <w:lang w:bidi="si-LK"/>
              </w:rPr>
            </w:pPr>
            <w:r w:rsidRPr="006502ED">
              <w:rPr>
                <w:rFonts w:ascii="Calibri" w:eastAsia="Times New Roman" w:hAnsi="Calibri" w:cs="Times New Roman"/>
                <w:color w:val="000000"/>
                <w:sz w:val="18"/>
                <w:szCs w:val="18"/>
                <w:lang w:bidi="si-LK"/>
              </w:rPr>
              <w:t>Viac neur. na plne prep.</w:t>
            </w:r>
          </w:p>
        </w:tc>
        <w:tc>
          <w:tcPr>
            <w:tcW w:w="1048" w:type="dxa"/>
            <w:tcBorders>
              <w:top w:val="single" w:sz="4" w:space="0" w:color="9BC2E6"/>
              <w:left w:val="nil"/>
              <w:bottom w:val="single" w:sz="4" w:space="0" w:color="9BC2E6"/>
              <w:right w:val="nil"/>
            </w:tcBorders>
            <w:shd w:val="clear" w:color="DDEBF7" w:fill="DDEBF7"/>
            <w:noWrap/>
            <w:vAlign w:val="center"/>
            <w:hideMark/>
          </w:tcPr>
          <w:p w14:paraId="5E7E93AE"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 xml:space="preserve">48,7,2,1,1 </w:t>
            </w:r>
          </w:p>
        </w:tc>
        <w:tc>
          <w:tcPr>
            <w:tcW w:w="445" w:type="dxa"/>
            <w:tcBorders>
              <w:top w:val="single" w:sz="4" w:space="0" w:color="9BC2E6"/>
              <w:left w:val="nil"/>
              <w:bottom w:val="single" w:sz="4" w:space="0" w:color="9BC2E6"/>
              <w:right w:val="nil"/>
            </w:tcBorders>
            <w:shd w:val="clear" w:color="DDEBF7" w:fill="DDEBF7"/>
            <w:noWrap/>
            <w:vAlign w:val="center"/>
            <w:hideMark/>
          </w:tcPr>
          <w:p w14:paraId="38F46895"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1107" w:type="dxa"/>
            <w:tcBorders>
              <w:top w:val="single" w:sz="4" w:space="0" w:color="9BC2E6"/>
              <w:left w:val="nil"/>
              <w:bottom w:val="single" w:sz="4" w:space="0" w:color="9BC2E6"/>
              <w:right w:val="nil"/>
            </w:tcBorders>
            <w:shd w:val="clear" w:color="DDEBF7" w:fill="DDEBF7"/>
            <w:noWrap/>
            <w:vAlign w:val="center"/>
            <w:hideMark/>
          </w:tcPr>
          <w:p w14:paraId="135CE4F6"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64,5,2,0,2</w:t>
            </w:r>
          </w:p>
        </w:tc>
        <w:tc>
          <w:tcPr>
            <w:tcW w:w="603" w:type="dxa"/>
            <w:tcBorders>
              <w:top w:val="single" w:sz="4" w:space="0" w:color="9BC2E6"/>
              <w:left w:val="nil"/>
              <w:bottom w:val="single" w:sz="4" w:space="0" w:color="9BC2E6"/>
              <w:right w:val="nil"/>
            </w:tcBorders>
            <w:shd w:val="clear" w:color="DDEBF7" w:fill="DDEBF7"/>
            <w:noWrap/>
            <w:vAlign w:val="center"/>
            <w:hideMark/>
          </w:tcPr>
          <w:p w14:paraId="6DC87A1F"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550" w:type="dxa"/>
            <w:tcBorders>
              <w:top w:val="single" w:sz="4" w:space="0" w:color="9BC2E6"/>
              <w:left w:val="nil"/>
              <w:bottom w:val="single" w:sz="4" w:space="0" w:color="9BC2E6"/>
              <w:right w:val="nil"/>
            </w:tcBorders>
            <w:shd w:val="clear" w:color="DDEBF7" w:fill="DDEBF7"/>
            <w:noWrap/>
            <w:vAlign w:val="center"/>
            <w:hideMark/>
          </w:tcPr>
          <w:p w14:paraId="3F01DF6A"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96</w:t>
            </w:r>
          </w:p>
        </w:tc>
        <w:tc>
          <w:tcPr>
            <w:tcW w:w="603" w:type="dxa"/>
            <w:tcBorders>
              <w:top w:val="single" w:sz="4" w:space="0" w:color="9BC2E6"/>
              <w:left w:val="nil"/>
              <w:bottom w:val="single" w:sz="4" w:space="0" w:color="9BC2E6"/>
              <w:right w:val="nil"/>
            </w:tcBorders>
            <w:shd w:val="clear" w:color="DDEBF7" w:fill="DDEBF7"/>
            <w:noWrap/>
            <w:vAlign w:val="center"/>
            <w:hideMark/>
          </w:tcPr>
          <w:p w14:paraId="45E4AB91"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0.2</w:t>
            </w:r>
          </w:p>
        </w:tc>
        <w:tc>
          <w:tcPr>
            <w:tcW w:w="1192" w:type="dxa"/>
            <w:tcBorders>
              <w:top w:val="single" w:sz="4" w:space="0" w:color="9BC2E6"/>
              <w:left w:val="nil"/>
              <w:bottom w:val="single" w:sz="4" w:space="0" w:color="9BC2E6"/>
              <w:right w:val="nil"/>
            </w:tcBorders>
            <w:shd w:val="clear" w:color="DDEBF7" w:fill="DDEBF7"/>
            <w:noWrap/>
            <w:vAlign w:val="center"/>
            <w:hideMark/>
          </w:tcPr>
          <w:p w14:paraId="7096AD25"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1.09636</w:t>
            </w:r>
          </w:p>
        </w:tc>
        <w:tc>
          <w:tcPr>
            <w:tcW w:w="1238" w:type="dxa"/>
            <w:tcBorders>
              <w:top w:val="single" w:sz="4" w:space="0" w:color="9BC2E6"/>
              <w:left w:val="nil"/>
              <w:bottom w:val="single" w:sz="4" w:space="0" w:color="9BC2E6"/>
              <w:right w:val="single" w:sz="4" w:space="0" w:color="9BC2E6"/>
            </w:tcBorders>
            <w:shd w:val="clear" w:color="DDEBF7" w:fill="DDEBF7"/>
            <w:noWrap/>
            <w:vAlign w:val="center"/>
            <w:hideMark/>
          </w:tcPr>
          <w:p w14:paraId="5F7D4B9E"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0.97012</w:t>
            </w:r>
          </w:p>
        </w:tc>
      </w:tr>
      <w:tr w:rsidR="006502ED" w:rsidRPr="006502ED" w14:paraId="71CB8F8B" w14:textId="77777777" w:rsidTr="0015285F">
        <w:trPr>
          <w:trHeight w:val="251"/>
        </w:trPr>
        <w:tc>
          <w:tcPr>
            <w:tcW w:w="2086" w:type="dxa"/>
            <w:tcBorders>
              <w:top w:val="single" w:sz="4" w:space="0" w:color="9BC2E6"/>
              <w:left w:val="single" w:sz="4" w:space="0" w:color="9BC2E6"/>
              <w:bottom w:val="single" w:sz="4" w:space="0" w:color="9BC2E6"/>
              <w:right w:val="nil"/>
            </w:tcBorders>
            <w:shd w:val="clear" w:color="auto" w:fill="auto"/>
            <w:noWrap/>
            <w:vAlign w:val="bottom"/>
            <w:hideMark/>
          </w:tcPr>
          <w:p w14:paraId="52D61BD0" w14:textId="77777777" w:rsidR="006502ED" w:rsidRPr="006502ED" w:rsidRDefault="006502ED" w:rsidP="006502ED">
            <w:pPr>
              <w:spacing w:after="0" w:line="240" w:lineRule="auto"/>
              <w:rPr>
                <w:rFonts w:ascii="Calibri" w:eastAsia="Times New Roman" w:hAnsi="Calibri" w:cs="Times New Roman"/>
                <w:b/>
                <w:bCs/>
                <w:color w:val="000000"/>
                <w:sz w:val="18"/>
                <w:szCs w:val="18"/>
                <w:lang w:bidi="si-LK"/>
              </w:rPr>
            </w:pPr>
            <w:r w:rsidRPr="006502ED">
              <w:rPr>
                <w:rFonts w:ascii="Calibri" w:eastAsia="Times New Roman" w:hAnsi="Calibri" w:cs="Times New Roman"/>
                <w:b/>
                <w:bCs/>
                <w:color w:val="000000"/>
                <w:sz w:val="18"/>
                <w:szCs w:val="18"/>
                <w:lang w:bidi="si-LK"/>
              </w:rPr>
              <w:t>Stride na conv2 = 1</w:t>
            </w:r>
          </w:p>
        </w:tc>
        <w:tc>
          <w:tcPr>
            <w:tcW w:w="1048" w:type="dxa"/>
            <w:tcBorders>
              <w:top w:val="single" w:sz="4" w:space="0" w:color="9BC2E6"/>
              <w:left w:val="nil"/>
              <w:bottom w:val="single" w:sz="4" w:space="0" w:color="9BC2E6"/>
              <w:right w:val="nil"/>
            </w:tcBorders>
            <w:shd w:val="clear" w:color="auto" w:fill="auto"/>
            <w:noWrap/>
            <w:vAlign w:val="center"/>
            <w:hideMark/>
          </w:tcPr>
          <w:p w14:paraId="7AF5E0FC"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48,7,2,1,1</w:t>
            </w:r>
          </w:p>
        </w:tc>
        <w:tc>
          <w:tcPr>
            <w:tcW w:w="445" w:type="dxa"/>
            <w:tcBorders>
              <w:top w:val="single" w:sz="4" w:space="0" w:color="9BC2E6"/>
              <w:left w:val="nil"/>
              <w:bottom w:val="single" w:sz="4" w:space="0" w:color="9BC2E6"/>
              <w:right w:val="nil"/>
            </w:tcBorders>
            <w:shd w:val="clear" w:color="auto" w:fill="auto"/>
            <w:noWrap/>
            <w:vAlign w:val="center"/>
            <w:hideMark/>
          </w:tcPr>
          <w:p w14:paraId="45C52F5D"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p>
        </w:tc>
        <w:tc>
          <w:tcPr>
            <w:tcW w:w="1107" w:type="dxa"/>
            <w:tcBorders>
              <w:top w:val="single" w:sz="4" w:space="0" w:color="9BC2E6"/>
              <w:left w:val="nil"/>
              <w:bottom w:val="single" w:sz="4" w:space="0" w:color="9BC2E6"/>
              <w:right w:val="nil"/>
            </w:tcBorders>
            <w:shd w:val="clear" w:color="auto" w:fill="auto"/>
            <w:noWrap/>
            <w:vAlign w:val="center"/>
            <w:hideMark/>
          </w:tcPr>
          <w:p w14:paraId="38B6DA87"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64,5,1,0,2</w:t>
            </w:r>
          </w:p>
        </w:tc>
        <w:tc>
          <w:tcPr>
            <w:tcW w:w="603" w:type="dxa"/>
            <w:tcBorders>
              <w:top w:val="single" w:sz="4" w:space="0" w:color="9BC2E6"/>
              <w:left w:val="nil"/>
              <w:bottom w:val="single" w:sz="4" w:space="0" w:color="9BC2E6"/>
              <w:right w:val="nil"/>
            </w:tcBorders>
            <w:shd w:val="clear" w:color="auto" w:fill="auto"/>
            <w:noWrap/>
            <w:vAlign w:val="center"/>
            <w:hideMark/>
          </w:tcPr>
          <w:p w14:paraId="59EA3B6B"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p>
        </w:tc>
        <w:tc>
          <w:tcPr>
            <w:tcW w:w="550" w:type="dxa"/>
            <w:tcBorders>
              <w:top w:val="single" w:sz="4" w:space="0" w:color="9BC2E6"/>
              <w:left w:val="nil"/>
              <w:bottom w:val="single" w:sz="4" w:space="0" w:color="9BC2E6"/>
              <w:right w:val="nil"/>
            </w:tcBorders>
            <w:shd w:val="clear" w:color="auto" w:fill="auto"/>
            <w:noWrap/>
            <w:vAlign w:val="center"/>
            <w:hideMark/>
          </w:tcPr>
          <w:p w14:paraId="09F65190"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64</w:t>
            </w:r>
          </w:p>
        </w:tc>
        <w:tc>
          <w:tcPr>
            <w:tcW w:w="603" w:type="dxa"/>
            <w:tcBorders>
              <w:top w:val="single" w:sz="4" w:space="0" w:color="9BC2E6"/>
              <w:left w:val="nil"/>
              <w:bottom w:val="single" w:sz="4" w:space="0" w:color="9BC2E6"/>
              <w:right w:val="nil"/>
            </w:tcBorders>
            <w:shd w:val="clear" w:color="auto" w:fill="auto"/>
            <w:noWrap/>
            <w:vAlign w:val="center"/>
            <w:hideMark/>
          </w:tcPr>
          <w:p w14:paraId="49A3C50C"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0.2</w:t>
            </w:r>
          </w:p>
        </w:tc>
        <w:tc>
          <w:tcPr>
            <w:tcW w:w="1192" w:type="dxa"/>
            <w:tcBorders>
              <w:top w:val="single" w:sz="4" w:space="0" w:color="9BC2E6"/>
              <w:left w:val="nil"/>
              <w:bottom w:val="single" w:sz="4" w:space="0" w:color="9BC2E6"/>
              <w:right w:val="nil"/>
            </w:tcBorders>
            <w:shd w:val="clear" w:color="auto" w:fill="auto"/>
            <w:noWrap/>
            <w:vAlign w:val="center"/>
            <w:hideMark/>
          </w:tcPr>
          <w:p w14:paraId="2ACB3EFE"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1.37975</w:t>
            </w:r>
          </w:p>
        </w:tc>
        <w:tc>
          <w:tcPr>
            <w:tcW w:w="1238" w:type="dxa"/>
            <w:tcBorders>
              <w:top w:val="single" w:sz="4" w:space="0" w:color="9BC2E6"/>
              <w:left w:val="nil"/>
              <w:bottom w:val="single" w:sz="4" w:space="0" w:color="9BC2E6"/>
              <w:right w:val="single" w:sz="4" w:space="0" w:color="9BC2E6"/>
            </w:tcBorders>
            <w:shd w:val="clear" w:color="auto" w:fill="auto"/>
            <w:noWrap/>
            <w:vAlign w:val="center"/>
            <w:hideMark/>
          </w:tcPr>
          <w:p w14:paraId="523C63C0" w14:textId="77777777" w:rsidR="006502ED" w:rsidRPr="004B5AC8" w:rsidRDefault="006502ED" w:rsidP="006502ED">
            <w:pPr>
              <w:spacing w:after="0" w:line="240" w:lineRule="auto"/>
              <w:jc w:val="center"/>
              <w:rPr>
                <w:rFonts w:ascii="Calibri" w:eastAsia="Times New Roman" w:hAnsi="Calibri" w:cs="Times New Roman"/>
                <w:b/>
                <w:bCs/>
                <w:color w:val="000000"/>
                <w:sz w:val="20"/>
                <w:szCs w:val="20"/>
                <w:lang w:bidi="si-LK"/>
              </w:rPr>
            </w:pPr>
            <w:r w:rsidRPr="004B5AC8">
              <w:rPr>
                <w:rFonts w:ascii="Calibri" w:eastAsia="Times New Roman" w:hAnsi="Calibri" w:cs="Times New Roman"/>
                <w:b/>
                <w:bCs/>
                <w:color w:val="000000"/>
                <w:sz w:val="20"/>
                <w:szCs w:val="20"/>
                <w:lang w:bidi="si-LK"/>
              </w:rPr>
              <w:t>0.97458</w:t>
            </w:r>
          </w:p>
        </w:tc>
      </w:tr>
      <w:tr w:rsidR="006502ED" w:rsidRPr="006502ED" w14:paraId="3EE59524" w14:textId="77777777" w:rsidTr="0015285F">
        <w:trPr>
          <w:trHeight w:val="251"/>
        </w:trPr>
        <w:tc>
          <w:tcPr>
            <w:tcW w:w="2086" w:type="dxa"/>
            <w:tcBorders>
              <w:top w:val="single" w:sz="4" w:space="0" w:color="9BC2E6"/>
              <w:left w:val="single" w:sz="4" w:space="0" w:color="9BC2E6"/>
              <w:bottom w:val="single" w:sz="4" w:space="0" w:color="9BC2E6"/>
              <w:right w:val="nil"/>
            </w:tcBorders>
            <w:shd w:val="clear" w:color="DDEBF7" w:fill="DDEBF7"/>
            <w:noWrap/>
            <w:vAlign w:val="bottom"/>
            <w:hideMark/>
          </w:tcPr>
          <w:p w14:paraId="294EBCB0" w14:textId="77777777" w:rsidR="006502ED" w:rsidRPr="006502ED" w:rsidRDefault="006502ED" w:rsidP="006502ED">
            <w:pPr>
              <w:spacing w:after="0" w:line="240" w:lineRule="auto"/>
              <w:rPr>
                <w:rFonts w:ascii="Calibri" w:eastAsia="Times New Roman" w:hAnsi="Calibri" w:cs="Times New Roman"/>
                <w:color w:val="000000"/>
                <w:sz w:val="18"/>
                <w:szCs w:val="18"/>
                <w:lang w:bidi="si-LK"/>
              </w:rPr>
            </w:pPr>
            <w:r w:rsidRPr="006502ED">
              <w:rPr>
                <w:rFonts w:ascii="Calibri" w:eastAsia="Times New Roman" w:hAnsi="Calibri" w:cs="Times New Roman"/>
                <w:color w:val="000000"/>
                <w:sz w:val="18"/>
                <w:szCs w:val="18"/>
                <w:lang w:bidi="si-LK"/>
              </w:rPr>
              <w:t>Jednoduchšia sieť</w:t>
            </w:r>
          </w:p>
        </w:tc>
        <w:tc>
          <w:tcPr>
            <w:tcW w:w="1048" w:type="dxa"/>
            <w:tcBorders>
              <w:top w:val="single" w:sz="4" w:space="0" w:color="9BC2E6"/>
              <w:left w:val="nil"/>
              <w:bottom w:val="single" w:sz="4" w:space="0" w:color="9BC2E6"/>
              <w:right w:val="nil"/>
            </w:tcBorders>
            <w:shd w:val="clear" w:color="DDEBF7" w:fill="DDEBF7"/>
            <w:noWrap/>
            <w:vAlign w:val="center"/>
            <w:hideMark/>
          </w:tcPr>
          <w:p w14:paraId="4CA962B6"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32,7,2,1,1</w:t>
            </w:r>
          </w:p>
        </w:tc>
        <w:tc>
          <w:tcPr>
            <w:tcW w:w="445" w:type="dxa"/>
            <w:tcBorders>
              <w:top w:val="single" w:sz="4" w:space="0" w:color="9BC2E6"/>
              <w:left w:val="nil"/>
              <w:bottom w:val="single" w:sz="4" w:space="0" w:color="9BC2E6"/>
              <w:right w:val="nil"/>
            </w:tcBorders>
            <w:shd w:val="clear" w:color="DDEBF7" w:fill="DDEBF7"/>
            <w:noWrap/>
            <w:vAlign w:val="center"/>
            <w:hideMark/>
          </w:tcPr>
          <w:p w14:paraId="193CB17E"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1107" w:type="dxa"/>
            <w:tcBorders>
              <w:top w:val="single" w:sz="4" w:space="0" w:color="9BC2E6"/>
              <w:left w:val="nil"/>
              <w:bottom w:val="single" w:sz="4" w:space="0" w:color="9BC2E6"/>
              <w:right w:val="nil"/>
            </w:tcBorders>
            <w:shd w:val="clear" w:color="DDEBF7" w:fill="DDEBF7"/>
            <w:noWrap/>
            <w:vAlign w:val="center"/>
            <w:hideMark/>
          </w:tcPr>
          <w:p w14:paraId="4871EC4A"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48,5,2,0,2</w:t>
            </w:r>
          </w:p>
        </w:tc>
        <w:tc>
          <w:tcPr>
            <w:tcW w:w="603" w:type="dxa"/>
            <w:tcBorders>
              <w:top w:val="single" w:sz="4" w:space="0" w:color="9BC2E6"/>
              <w:left w:val="nil"/>
              <w:bottom w:val="single" w:sz="4" w:space="0" w:color="9BC2E6"/>
              <w:right w:val="nil"/>
            </w:tcBorders>
            <w:shd w:val="clear" w:color="DDEBF7" w:fill="DDEBF7"/>
            <w:noWrap/>
            <w:vAlign w:val="center"/>
            <w:hideMark/>
          </w:tcPr>
          <w:p w14:paraId="5582B197"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550" w:type="dxa"/>
            <w:tcBorders>
              <w:top w:val="single" w:sz="4" w:space="0" w:color="9BC2E6"/>
              <w:left w:val="nil"/>
              <w:bottom w:val="single" w:sz="4" w:space="0" w:color="9BC2E6"/>
              <w:right w:val="nil"/>
            </w:tcBorders>
            <w:shd w:val="clear" w:color="DDEBF7" w:fill="DDEBF7"/>
            <w:noWrap/>
            <w:vAlign w:val="center"/>
            <w:hideMark/>
          </w:tcPr>
          <w:p w14:paraId="11E3DE7A"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DDEBF7" w:fill="DDEBF7"/>
            <w:noWrap/>
            <w:vAlign w:val="center"/>
            <w:hideMark/>
          </w:tcPr>
          <w:p w14:paraId="6DDAA205"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0.2</w:t>
            </w:r>
          </w:p>
        </w:tc>
        <w:tc>
          <w:tcPr>
            <w:tcW w:w="1192" w:type="dxa"/>
            <w:tcBorders>
              <w:top w:val="single" w:sz="4" w:space="0" w:color="9BC2E6"/>
              <w:left w:val="nil"/>
              <w:bottom w:val="single" w:sz="4" w:space="0" w:color="9BC2E6"/>
              <w:right w:val="nil"/>
            </w:tcBorders>
            <w:shd w:val="clear" w:color="DDEBF7" w:fill="DDEBF7"/>
            <w:noWrap/>
            <w:vAlign w:val="center"/>
            <w:hideMark/>
          </w:tcPr>
          <w:p w14:paraId="77868064"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0.98374</w:t>
            </w:r>
          </w:p>
        </w:tc>
        <w:tc>
          <w:tcPr>
            <w:tcW w:w="1238" w:type="dxa"/>
            <w:tcBorders>
              <w:top w:val="single" w:sz="4" w:space="0" w:color="9BC2E6"/>
              <w:left w:val="nil"/>
              <w:bottom w:val="single" w:sz="4" w:space="0" w:color="9BC2E6"/>
              <w:right w:val="single" w:sz="4" w:space="0" w:color="9BC2E6"/>
            </w:tcBorders>
            <w:shd w:val="clear" w:color="DDEBF7" w:fill="DDEBF7"/>
            <w:noWrap/>
            <w:vAlign w:val="center"/>
            <w:hideMark/>
          </w:tcPr>
          <w:p w14:paraId="7DF86FCA"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0.96883</w:t>
            </w:r>
          </w:p>
        </w:tc>
      </w:tr>
      <w:tr w:rsidR="006502ED" w:rsidRPr="006502ED" w14:paraId="0457108F" w14:textId="77777777" w:rsidTr="0015285F">
        <w:trPr>
          <w:trHeight w:val="251"/>
        </w:trPr>
        <w:tc>
          <w:tcPr>
            <w:tcW w:w="2086" w:type="dxa"/>
            <w:tcBorders>
              <w:top w:val="single" w:sz="4" w:space="0" w:color="9BC2E6"/>
              <w:left w:val="single" w:sz="4" w:space="0" w:color="9BC2E6"/>
              <w:bottom w:val="single" w:sz="4" w:space="0" w:color="9BC2E6"/>
              <w:right w:val="nil"/>
            </w:tcBorders>
            <w:shd w:val="clear" w:color="auto" w:fill="auto"/>
            <w:noWrap/>
            <w:vAlign w:val="bottom"/>
            <w:hideMark/>
          </w:tcPr>
          <w:p w14:paraId="08974A31" w14:textId="548717F1" w:rsidR="006502ED" w:rsidRPr="006502ED" w:rsidRDefault="0015285F" w:rsidP="006502ED">
            <w:pPr>
              <w:spacing w:after="0" w:line="240" w:lineRule="auto"/>
              <w:rPr>
                <w:rFonts w:ascii="Calibri" w:eastAsia="Times New Roman" w:hAnsi="Calibri" w:cs="Times New Roman"/>
                <w:color w:val="000000"/>
                <w:sz w:val="18"/>
                <w:szCs w:val="18"/>
                <w:lang w:bidi="si-LK"/>
              </w:rPr>
            </w:pPr>
            <w:r>
              <w:rPr>
                <w:rFonts w:ascii="Calibri" w:eastAsia="Times New Roman" w:hAnsi="Calibri" w:cs="Times New Roman"/>
                <w:color w:val="000000"/>
                <w:sz w:val="18"/>
                <w:szCs w:val="18"/>
                <w:lang w:bidi="si-LK"/>
              </w:rPr>
              <w:t>Vyšš</w:t>
            </w:r>
            <w:r w:rsidR="006502ED">
              <w:rPr>
                <w:rFonts w:ascii="Calibri" w:eastAsia="Times New Roman" w:hAnsi="Calibri" w:cs="Times New Roman"/>
                <w:color w:val="000000"/>
                <w:sz w:val="18"/>
                <w:szCs w:val="18"/>
                <w:lang w:bidi="si-LK"/>
              </w:rPr>
              <w:t>í</w:t>
            </w:r>
            <w:r w:rsidR="006502ED" w:rsidRPr="006502ED">
              <w:rPr>
                <w:rFonts w:ascii="Calibri" w:eastAsia="Times New Roman" w:hAnsi="Calibri" w:cs="Times New Roman"/>
                <w:color w:val="000000"/>
                <w:sz w:val="18"/>
                <w:szCs w:val="18"/>
                <w:lang w:bidi="si-LK"/>
              </w:rPr>
              <w:t xml:space="preserve"> dropout na plne prepojenej</w:t>
            </w:r>
          </w:p>
        </w:tc>
        <w:tc>
          <w:tcPr>
            <w:tcW w:w="1048" w:type="dxa"/>
            <w:tcBorders>
              <w:top w:val="single" w:sz="4" w:space="0" w:color="9BC2E6"/>
              <w:left w:val="nil"/>
              <w:bottom w:val="single" w:sz="4" w:space="0" w:color="9BC2E6"/>
              <w:right w:val="nil"/>
            </w:tcBorders>
            <w:shd w:val="clear" w:color="auto" w:fill="auto"/>
            <w:noWrap/>
            <w:vAlign w:val="bottom"/>
            <w:hideMark/>
          </w:tcPr>
          <w:p w14:paraId="2F05F18C"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 xml:space="preserve">48,7,2,1,1 </w:t>
            </w:r>
          </w:p>
        </w:tc>
        <w:tc>
          <w:tcPr>
            <w:tcW w:w="445" w:type="dxa"/>
            <w:tcBorders>
              <w:top w:val="single" w:sz="4" w:space="0" w:color="9BC2E6"/>
              <w:left w:val="nil"/>
              <w:bottom w:val="single" w:sz="4" w:space="0" w:color="9BC2E6"/>
              <w:right w:val="nil"/>
            </w:tcBorders>
            <w:shd w:val="clear" w:color="auto" w:fill="auto"/>
            <w:noWrap/>
            <w:vAlign w:val="bottom"/>
            <w:hideMark/>
          </w:tcPr>
          <w:p w14:paraId="12106719"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1107" w:type="dxa"/>
            <w:tcBorders>
              <w:top w:val="single" w:sz="4" w:space="0" w:color="9BC2E6"/>
              <w:left w:val="nil"/>
              <w:bottom w:val="single" w:sz="4" w:space="0" w:color="9BC2E6"/>
              <w:right w:val="nil"/>
            </w:tcBorders>
            <w:shd w:val="clear" w:color="auto" w:fill="auto"/>
            <w:noWrap/>
            <w:vAlign w:val="bottom"/>
            <w:hideMark/>
          </w:tcPr>
          <w:p w14:paraId="1A4FD864"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64,5,2,0,2</w:t>
            </w:r>
          </w:p>
        </w:tc>
        <w:tc>
          <w:tcPr>
            <w:tcW w:w="603" w:type="dxa"/>
            <w:tcBorders>
              <w:top w:val="single" w:sz="4" w:space="0" w:color="9BC2E6"/>
              <w:left w:val="nil"/>
              <w:bottom w:val="single" w:sz="4" w:space="0" w:color="9BC2E6"/>
              <w:right w:val="nil"/>
            </w:tcBorders>
            <w:shd w:val="clear" w:color="auto" w:fill="auto"/>
            <w:noWrap/>
            <w:vAlign w:val="bottom"/>
            <w:hideMark/>
          </w:tcPr>
          <w:p w14:paraId="042D318C"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550" w:type="dxa"/>
            <w:tcBorders>
              <w:top w:val="single" w:sz="4" w:space="0" w:color="9BC2E6"/>
              <w:left w:val="nil"/>
              <w:bottom w:val="single" w:sz="4" w:space="0" w:color="9BC2E6"/>
              <w:right w:val="nil"/>
            </w:tcBorders>
            <w:shd w:val="clear" w:color="auto" w:fill="auto"/>
            <w:noWrap/>
            <w:vAlign w:val="center"/>
            <w:hideMark/>
          </w:tcPr>
          <w:p w14:paraId="54D28AB2"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auto" w:fill="auto"/>
            <w:noWrap/>
            <w:vAlign w:val="center"/>
            <w:hideMark/>
          </w:tcPr>
          <w:p w14:paraId="2C1FA967"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0.5</w:t>
            </w:r>
          </w:p>
        </w:tc>
        <w:tc>
          <w:tcPr>
            <w:tcW w:w="1192" w:type="dxa"/>
            <w:tcBorders>
              <w:top w:val="single" w:sz="4" w:space="0" w:color="9BC2E6"/>
              <w:left w:val="nil"/>
              <w:bottom w:val="single" w:sz="4" w:space="0" w:color="9BC2E6"/>
              <w:right w:val="nil"/>
            </w:tcBorders>
            <w:shd w:val="clear" w:color="auto" w:fill="auto"/>
            <w:noWrap/>
            <w:vAlign w:val="center"/>
            <w:hideMark/>
          </w:tcPr>
          <w:p w14:paraId="55B2ACFB"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1.09464</w:t>
            </w:r>
          </w:p>
        </w:tc>
        <w:tc>
          <w:tcPr>
            <w:tcW w:w="1238" w:type="dxa"/>
            <w:tcBorders>
              <w:top w:val="single" w:sz="4" w:space="0" w:color="9BC2E6"/>
              <w:left w:val="nil"/>
              <w:bottom w:val="single" w:sz="4" w:space="0" w:color="9BC2E6"/>
              <w:right w:val="single" w:sz="4" w:space="0" w:color="9BC2E6"/>
            </w:tcBorders>
            <w:shd w:val="clear" w:color="auto" w:fill="auto"/>
            <w:noWrap/>
            <w:vAlign w:val="center"/>
            <w:hideMark/>
          </w:tcPr>
          <w:p w14:paraId="42A30DD9"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0.96903</w:t>
            </w:r>
          </w:p>
        </w:tc>
      </w:tr>
      <w:tr w:rsidR="006502ED" w:rsidRPr="006502ED" w14:paraId="45E63CCD" w14:textId="77777777" w:rsidTr="0015285F">
        <w:trPr>
          <w:trHeight w:val="251"/>
        </w:trPr>
        <w:tc>
          <w:tcPr>
            <w:tcW w:w="2086" w:type="dxa"/>
            <w:tcBorders>
              <w:top w:val="single" w:sz="4" w:space="0" w:color="9BC2E6"/>
              <w:left w:val="single" w:sz="4" w:space="0" w:color="9BC2E6"/>
              <w:bottom w:val="single" w:sz="4" w:space="0" w:color="9BC2E6"/>
              <w:right w:val="nil"/>
            </w:tcBorders>
            <w:shd w:val="clear" w:color="DDEBF7" w:fill="DDEBF7"/>
            <w:noWrap/>
            <w:vAlign w:val="center"/>
            <w:hideMark/>
          </w:tcPr>
          <w:p w14:paraId="1B22DF72" w14:textId="77777777" w:rsidR="006502ED" w:rsidRPr="006502ED" w:rsidRDefault="006502ED" w:rsidP="006502ED">
            <w:pPr>
              <w:spacing w:after="0" w:line="240" w:lineRule="auto"/>
              <w:rPr>
                <w:rFonts w:ascii="Calibri" w:eastAsia="Times New Roman" w:hAnsi="Calibri" w:cs="Times New Roman"/>
                <w:color w:val="000000"/>
                <w:sz w:val="18"/>
                <w:szCs w:val="18"/>
                <w:lang w:bidi="si-LK"/>
              </w:rPr>
            </w:pPr>
            <w:r w:rsidRPr="006502ED">
              <w:rPr>
                <w:rFonts w:ascii="Calibri" w:eastAsia="Times New Roman" w:hAnsi="Calibri" w:cs="Times New Roman"/>
                <w:color w:val="000000"/>
                <w:sz w:val="18"/>
                <w:szCs w:val="18"/>
                <w:lang w:bidi="si-LK"/>
              </w:rPr>
              <w:t>Padding conv1 = 0</w:t>
            </w:r>
          </w:p>
        </w:tc>
        <w:tc>
          <w:tcPr>
            <w:tcW w:w="1048" w:type="dxa"/>
            <w:tcBorders>
              <w:top w:val="single" w:sz="4" w:space="0" w:color="9BC2E6"/>
              <w:left w:val="nil"/>
              <w:bottom w:val="single" w:sz="4" w:space="0" w:color="9BC2E6"/>
              <w:right w:val="nil"/>
            </w:tcBorders>
            <w:shd w:val="clear" w:color="DDEBF7" w:fill="DDEBF7"/>
            <w:noWrap/>
            <w:vAlign w:val="center"/>
            <w:hideMark/>
          </w:tcPr>
          <w:p w14:paraId="23E2D34F"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 xml:space="preserve">48,7,2,0,1 </w:t>
            </w:r>
          </w:p>
        </w:tc>
        <w:tc>
          <w:tcPr>
            <w:tcW w:w="445" w:type="dxa"/>
            <w:tcBorders>
              <w:top w:val="single" w:sz="4" w:space="0" w:color="9BC2E6"/>
              <w:left w:val="nil"/>
              <w:bottom w:val="single" w:sz="4" w:space="0" w:color="9BC2E6"/>
              <w:right w:val="nil"/>
            </w:tcBorders>
            <w:shd w:val="clear" w:color="DDEBF7" w:fill="DDEBF7"/>
            <w:noWrap/>
            <w:vAlign w:val="center"/>
            <w:hideMark/>
          </w:tcPr>
          <w:p w14:paraId="4FD14EB2"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1107" w:type="dxa"/>
            <w:tcBorders>
              <w:top w:val="single" w:sz="4" w:space="0" w:color="9BC2E6"/>
              <w:left w:val="nil"/>
              <w:bottom w:val="single" w:sz="4" w:space="0" w:color="9BC2E6"/>
              <w:right w:val="nil"/>
            </w:tcBorders>
            <w:shd w:val="clear" w:color="DDEBF7" w:fill="DDEBF7"/>
            <w:noWrap/>
            <w:vAlign w:val="center"/>
            <w:hideMark/>
          </w:tcPr>
          <w:p w14:paraId="2BC4EA11"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64,5,2,0,2</w:t>
            </w:r>
          </w:p>
        </w:tc>
        <w:tc>
          <w:tcPr>
            <w:tcW w:w="603" w:type="dxa"/>
            <w:tcBorders>
              <w:top w:val="single" w:sz="4" w:space="0" w:color="9BC2E6"/>
              <w:left w:val="nil"/>
              <w:bottom w:val="single" w:sz="4" w:space="0" w:color="9BC2E6"/>
              <w:right w:val="nil"/>
            </w:tcBorders>
            <w:shd w:val="clear" w:color="DDEBF7" w:fill="DDEBF7"/>
            <w:noWrap/>
            <w:vAlign w:val="center"/>
            <w:hideMark/>
          </w:tcPr>
          <w:p w14:paraId="3C545B21"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550" w:type="dxa"/>
            <w:tcBorders>
              <w:top w:val="single" w:sz="4" w:space="0" w:color="9BC2E6"/>
              <w:left w:val="nil"/>
              <w:bottom w:val="single" w:sz="4" w:space="0" w:color="9BC2E6"/>
              <w:right w:val="nil"/>
            </w:tcBorders>
            <w:shd w:val="clear" w:color="DDEBF7" w:fill="DDEBF7"/>
            <w:noWrap/>
            <w:vAlign w:val="center"/>
            <w:hideMark/>
          </w:tcPr>
          <w:p w14:paraId="0B38C95F"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DDEBF7" w:fill="DDEBF7"/>
            <w:noWrap/>
            <w:vAlign w:val="center"/>
            <w:hideMark/>
          </w:tcPr>
          <w:p w14:paraId="1C9206D3"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0.2</w:t>
            </w:r>
          </w:p>
        </w:tc>
        <w:tc>
          <w:tcPr>
            <w:tcW w:w="1192" w:type="dxa"/>
            <w:tcBorders>
              <w:top w:val="single" w:sz="4" w:space="0" w:color="9BC2E6"/>
              <w:left w:val="nil"/>
              <w:bottom w:val="single" w:sz="4" w:space="0" w:color="9BC2E6"/>
              <w:right w:val="nil"/>
            </w:tcBorders>
            <w:shd w:val="clear" w:color="DDEBF7" w:fill="DDEBF7"/>
            <w:noWrap/>
            <w:vAlign w:val="center"/>
            <w:hideMark/>
          </w:tcPr>
          <w:p w14:paraId="291C80CE"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1.05135</w:t>
            </w:r>
          </w:p>
        </w:tc>
        <w:tc>
          <w:tcPr>
            <w:tcW w:w="1238" w:type="dxa"/>
            <w:tcBorders>
              <w:top w:val="single" w:sz="4" w:space="0" w:color="9BC2E6"/>
              <w:left w:val="nil"/>
              <w:bottom w:val="single" w:sz="4" w:space="0" w:color="9BC2E6"/>
              <w:right w:val="single" w:sz="4" w:space="0" w:color="9BC2E6"/>
            </w:tcBorders>
            <w:shd w:val="clear" w:color="DDEBF7" w:fill="DDEBF7"/>
            <w:noWrap/>
            <w:vAlign w:val="center"/>
            <w:hideMark/>
          </w:tcPr>
          <w:p w14:paraId="4586227F"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0.97088</w:t>
            </w:r>
          </w:p>
        </w:tc>
      </w:tr>
      <w:tr w:rsidR="006502ED" w:rsidRPr="006502ED" w14:paraId="531601E0" w14:textId="77777777" w:rsidTr="0015285F">
        <w:trPr>
          <w:trHeight w:val="251"/>
        </w:trPr>
        <w:tc>
          <w:tcPr>
            <w:tcW w:w="2086" w:type="dxa"/>
            <w:tcBorders>
              <w:top w:val="single" w:sz="4" w:space="0" w:color="9BC2E6"/>
              <w:left w:val="single" w:sz="4" w:space="0" w:color="9BC2E6"/>
              <w:bottom w:val="single" w:sz="4" w:space="0" w:color="9BC2E6"/>
              <w:right w:val="nil"/>
            </w:tcBorders>
            <w:shd w:val="clear" w:color="auto" w:fill="auto"/>
            <w:noWrap/>
            <w:vAlign w:val="bottom"/>
            <w:hideMark/>
          </w:tcPr>
          <w:p w14:paraId="2CB75612" w14:textId="77777777" w:rsidR="006502ED" w:rsidRPr="006502ED" w:rsidRDefault="006502ED" w:rsidP="006502ED">
            <w:pPr>
              <w:spacing w:after="0" w:line="240" w:lineRule="auto"/>
              <w:rPr>
                <w:rFonts w:ascii="Calibri" w:eastAsia="Times New Roman" w:hAnsi="Calibri" w:cs="Times New Roman"/>
                <w:color w:val="000000"/>
                <w:sz w:val="18"/>
                <w:szCs w:val="18"/>
                <w:lang w:bidi="si-LK"/>
              </w:rPr>
            </w:pPr>
            <w:r w:rsidRPr="006502ED">
              <w:rPr>
                <w:rFonts w:ascii="Calibri" w:eastAsia="Times New Roman" w:hAnsi="Calibri" w:cs="Times New Roman"/>
                <w:color w:val="000000"/>
                <w:sz w:val="18"/>
                <w:szCs w:val="18"/>
                <w:lang w:bidi="si-LK"/>
              </w:rPr>
              <w:t>Symetrická architektúra</w:t>
            </w:r>
          </w:p>
        </w:tc>
        <w:tc>
          <w:tcPr>
            <w:tcW w:w="1048" w:type="dxa"/>
            <w:tcBorders>
              <w:top w:val="single" w:sz="4" w:space="0" w:color="9BC2E6"/>
              <w:left w:val="nil"/>
              <w:bottom w:val="single" w:sz="4" w:space="0" w:color="9BC2E6"/>
              <w:right w:val="nil"/>
            </w:tcBorders>
            <w:shd w:val="clear" w:color="auto" w:fill="auto"/>
            <w:noWrap/>
            <w:vAlign w:val="center"/>
            <w:hideMark/>
          </w:tcPr>
          <w:p w14:paraId="106DC2F7"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64,7,2,1,1</w:t>
            </w:r>
          </w:p>
        </w:tc>
        <w:tc>
          <w:tcPr>
            <w:tcW w:w="445" w:type="dxa"/>
            <w:tcBorders>
              <w:top w:val="single" w:sz="4" w:space="0" w:color="9BC2E6"/>
              <w:left w:val="nil"/>
              <w:bottom w:val="single" w:sz="4" w:space="0" w:color="9BC2E6"/>
              <w:right w:val="nil"/>
            </w:tcBorders>
            <w:shd w:val="clear" w:color="auto" w:fill="auto"/>
            <w:noWrap/>
            <w:vAlign w:val="center"/>
            <w:hideMark/>
          </w:tcPr>
          <w:p w14:paraId="5DDD29B6"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1107" w:type="dxa"/>
            <w:tcBorders>
              <w:top w:val="single" w:sz="4" w:space="0" w:color="9BC2E6"/>
              <w:left w:val="nil"/>
              <w:bottom w:val="single" w:sz="4" w:space="0" w:color="9BC2E6"/>
              <w:right w:val="nil"/>
            </w:tcBorders>
            <w:shd w:val="clear" w:color="auto" w:fill="auto"/>
            <w:noWrap/>
            <w:vAlign w:val="center"/>
            <w:hideMark/>
          </w:tcPr>
          <w:p w14:paraId="08961CDD"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64,5,2,0,2</w:t>
            </w:r>
          </w:p>
        </w:tc>
        <w:tc>
          <w:tcPr>
            <w:tcW w:w="603" w:type="dxa"/>
            <w:tcBorders>
              <w:top w:val="single" w:sz="4" w:space="0" w:color="9BC2E6"/>
              <w:left w:val="nil"/>
              <w:bottom w:val="single" w:sz="4" w:space="0" w:color="9BC2E6"/>
              <w:right w:val="nil"/>
            </w:tcBorders>
            <w:shd w:val="clear" w:color="auto" w:fill="auto"/>
            <w:noWrap/>
            <w:vAlign w:val="center"/>
            <w:hideMark/>
          </w:tcPr>
          <w:p w14:paraId="01DDF36D"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p>
        </w:tc>
        <w:tc>
          <w:tcPr>
            <w:tcW w:w="550" w:type="dxa"/>
            <w:tcBorders>
              <w:top w:val="single" w:sz="4" w:space="0" w:color="9BC2E6"/>
              <w:left w:val="nil"/>
              <w:bottom w:val="single" w:sz="4" w:space="0" w:color="9BC2E6"/>
              <w:right w:val="nil"/>
            </w:tcBorders>
            <w:shd w:val="clear" w:color="auto" w:fill="auto"/>
            <w:noWrap/>
            <w:vAlign w:val="center"/>
            <w:hideMark/>
          </w:tcPr>
          <w:p w14:paraId="3AD0455C"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auto" w:fill="auto"/>
            <w:noWrap/>
            <w:vAlign w:val="center"/>
            <w:hideMark/>
          </w:tcPr>
          <w:p w14:paraId="6301AD11"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0.2</w:t>
            </w:r>
          </w:p>
        </w:tc>
        <w:tc>
          <w:tcPr>
            <w:tcW w:w="1192" w:type="dxa"/>
            <w:tcBorders>
              <w:top w:val="single" w:sz="4" w:space="0" w:color="9BC2E6"/>
              <w:left w:val="nil"/>
              <w:bottom w:val="single" w:sz="4" w:space="0" w:color="9BC2E6"/>
              <w:right w:val="nil"/>
            </w:tcBorders>
            <w:shd w:val="clear" w:color="auto" w:fill="auto"/>
            <w:noWrap/>
            <w:vAlign w:val="center"/>
            <w:hideMark/>
          </w:tcPr>
          <w:p w14:paraId="5259636E"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1.46319</w:t>
            </w:r>
          </w:p>
        </w:tc>
        <w:tc>
          <w:tcPr>
            <w:tcW w:w="1238" w:type="dxa"/>
            <w:tcBorders>
              <w:top w:val="single" w:sz="4" w:space="0" w:color="9BC2E6"/>
              <w:left w:val="nil"/>
              <w:bottom w:val="single" w:sz="4" w:space="0" w:color="9BC2E6"/>
              <w:right w:val="single" w:sz="4" w:space="0" w:color="9BC2E6"/>
            </w:tcBorders>
            <w:shd w:val="clear" w:color="auto" w:fill="auto"/>
            <w:noWrap/>
            <w:vAlign w:val="center"/>
            <w:hideMark/>
          </w:tcPr>
          <w:p w14:paraId="4A484F46"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0.97137</w:t>
            </w:r>
          </w:p>
        </w:tc>
      </w:tr>
      <w:tr w:rsidR="006502ED" w:rsidRPr="006502ED" w14:paraId="6A54525B" w14:textId="77777777" w:rsidTr="0015285F">
        <w:trPr>
          <w:trHeight w:val="251"/>
        </w:trPr>
        <w:tc>
          <w:tcPr>
            <w:tcW w:w="2086" w:type="dxa"/>
            <w:tcBorders>
              <w:top w:val="single" w:sz="4" w:space="0" w:color="9BC2E6"/>
              <w:left w:val="single" w:sz="4" w:space="0" w:color="9BC2E6"/>
              <w:bottom w:val="single" w:sz="4" w:space="0" w:color="9BC2E6"/>
              <w:right w:val="nil"/>
            </w:tcBorders>
            <w:shd w:val="clear" w:color="DDEBF7" w:fill="DDEBF7"/>
            <w:noWrap/>
            <w:vAlign w:val="center"/>
            <w:hideMark/>
          </w:tcPr>
          <w:p w14:paraId="0E52D93A" w14:textId="77777777" w:rsidR="006502ED" w:rsidRPr="006502ED" w:rsidRDefault="006502ED" w:rsidP="006502ED">
            <w:pPr>
              <w:spacing w:after="0" w:line="240" w:lineRule="auto"/>
              <w:rPr>
                <w:rFonts w:ascii="Calibri" w:eastAsia="Times New Roman" w:hAnsi="Calibri" w:cs="Times New Roman"/>
                <w:color w:val="000000"/>
                <w:sz w:val="18"/>
                <w:szCs w:val="18"/>
                <w:lang w:bidi="si-LK"/>
              </w:rPr>
            </w:pPr>
            <w:r w:rsidRPr="006502ED">
              <w:rPr>
                <w:rFonts w:ascii="Calibri" w:eastAsia="Times New Roman" w:hAnsi="Calibri" w:cs="Times New Roman"/>
                <w:color w:val="000000"/>
                <w:sz w:val="18"/>
                <w:szCs w:val="18"/>
                <w:lang w:bidi="si-LK"/>
              </w:rPr>
              <w:t>Dropout na conv1, conv2</w:t>
            </w:r>
          </w:p>
        </w:tc>
        <w:tc>
          <w:tcPr>
            <w:tcW w:w="1048" w:type="dxa"/>
            <w:tcBorders>
              <w:top w:val="single" w:sz="4" w:space="0" w:color="9BC2E6"/>
              <w:left w:val="nil"/>
              <w:bottom w:val="single" w:sz="4" w:space="0" w:color="9BC2E6"/>
              <w:right w:val="nil"/>
            </w:tcBorders>
            <w:shd w:val="clear" w:color="DDEBF7" w:fill="DDEBF7"/>
            <w:noWrap/>
            <w:vAlign w:val="center"/>
            <w:hideMark/>
          </w:tcPr>
          <w:p w14:paraId="1B643A4C"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48,7,2,1,1</w:t>
            </w:r>
          </w:p>
        </w:tc>
        <w:tc>
          <w:tcPr>
            <w:tcW w:w="445" w:type="dxa"/>
            <w:tcBorders>
              <w:top w:val="single" w:sz="4" w:space="0" w:color="9BC2E6"/>
              <w:left w:val="nil"/>
              <w:bottom w:val="single" w:sz="4" w:space="0" w:color="9BC2E6"/>
              <w:right w:val="nil"/>
            </w:tcBorders>
            <w:shd w:val="clear" w:color="DDEBF7" w:fill="DDEBF7"/>
            <w:noWrap/>
            <w:vAlign w:val="center"/>
            <w:hideMark/>
          </w:tcPr>
          <w:p w14:paraId="6F1D403C"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0.1</w:t>
            </w:r>
          </w:p>
        </w:tc>
        <w:tc>
          <w:tcPr>
            <w:tcW w:w="1107" w:type="dxa"/>
            <w:tcBorders>
              <w:top w:val="single" w:sz="4" w:space="0" w:color="9BC2E6"/>
              <w:left w:val="nil"/>
              <w:bottom w:val="single" w:sz="4" w:space="0" w:color="9BC2E6"/>
              <w:right w:val="nil"/>
            </w:tcBorders>
            <w:shd w:val="clear" w:color="DDEBF7" w:fill="DDEBF7"/>
            <w:noWrap/>
            <w:vAlign w:val="center"/>
            <w:hideMark/>
          </w:tcPr>
          <w:p w14:paraId="50363AB4"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 xml:space="preserve">64,5,2,0,2 </w:t>
            </w:r>
          </w:p>
        </w:tc>
        <w:tc>
          <w:tcPr>
            <w:tcW w:w="603" w:type="dxa"/>
            <w:tcBorders>
              <w:top w:val="single" w:sz="4" w:space="0" w:color="9BC2E6"/>
              <w:left w:val="nil"/>
              <w:bottom w:val="single" w:sz="4" w:space="0" w:color="9BC2E6"/>
              <w:right w:val="nil"/>
            </w:tcBorders>
            <w:shd w:val="clear" w:color="DDEBF7" w:fill="DDEBF7"/>
            <w:noWrap/>
            <w:vAlign w:val="center"/>
            <w:hideMark/>
          </w:tcPr>
          <w:p w14:paraId="4B76DD70"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0.2</w:t>
            </w:r>
          </w:p>
        </w:tc>
        <w:tc>
          <w:tcPr>
            <w:tcW w:w="550" w:type="dxa"/>
            <w:tcBorders>
              <w:top w:val="single" w:sz="4" w:space="0" w:color="9BC2E6"/>
              <w:left w:val="nil"/>
              <w:bottom w:val="single" w:sz="4" w:space="0" w:color="9BC2E6"/>
              <w:right w:val="nil"/>
            </w:tcBorders>
            <w:shd w:val="clear" w:color="DDEBF7" w:fill="DDEBF7"/>
            <w:noWrap/>
            <w:vAlign w:val="center"/>
            <w:hideMark/>
          </w:tcPr>
          <w:p w14:paraId="2A19E78F"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DDEBF7" w:fill="DDEBF7"/>
            <w:noWrap/>
            <w:vAlign w:val="center"/>
            <w:hideMark/>
          </w:tcPr>
          <w:p w14:paraId="3ED51292"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0.2</w:t>
            </w:r>
          </w:p>
        </w:tc>
        <w:tc>
          <w:tcPr>
            <w:tcW w:w="1192" w:type="dxa"/>
            <w:tcBorders>
              <w:top w:val="single" w:sz="4" w:space="0" w:color="9BC2E6"/>
              <w:left w:val="nil"/>
              <w:bottom w:val="single" w:sz="4" w:space="0" w:color="9BC2E6"/>
              <w:right w:val="nil"/>
            </w:tcBorders>
            <w:shd w:val="clear" w:color="DDEBF7" w:fill="DDEBF7"/>
            <w:noWrap/>
            <w:vAlign w:val="center"/>
            <w:hideMark/>
          </w:tcPr>
          <w:p w14:paraId="0F3638AB"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1.08958</w:t>
            </w:r>
          </w:p>
        </w:tc>
        <w:tc>
          <w:tcPr>
            <w:tcW w:w="1238" w:type="dxa"/>
            <w:tcBorders>
              <w:top w:val="single" w:sz="4" w:space="0" w:color="9BC2E6"/>
              <w:left w:val="nil"/>
              <w:bottom w:val="single" w:sz="4" w:space="0" w:color="9BC2E6"/>
              <w:right w:val="single" w:sz="4" w:space="0" w:color="9BC2E6"/>
            </w:tcBorders>
            <w:shd w:val="clear" w:color="DDEBF7" w:fill="DDEBF7"/>
            <w:noWrap/>
            <w:vAlign w:val="center"/>
            <w:hideMark/>
          </w:tcPr>
          <w:p w14:paraId="2E28B27E"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0.97080</w:t>
            </w:r>
          </w:p>
        </w:tc>
      </w:tr>
      <w:tr w:rsidR="006502ED" w:rsidRPr="006502ED" w14:paraId="52017C05" w14:textId="77777777" w:rsidTr="0015285F">
        <w:trPr>
          <w:trHeight w:val="251"/>
        </w:trPr>
        <w:tc>
          <w:tcPr>
            <w:tcW w:w="2086" w:type="dxa"/>
            <w:tcBorders>
              <w:top w:val="single" w:sz="4" w:space="0" w:color="9BC2E6"/>
              <w:left w:val="single" w:sz="4" w:space="0" w:color="9BC2E6"/>
              <w:bottom w:val="single" w:sz="4" w:space="0" w:color="9BC2E6"/>
              <w:right w:val="nil"/>
            </w:tcBorders>
            <w:shd w:val="clear" w:color="auto" w:fill="auto"/>
            <w:noWrap/>
            <w:vAlign w:val="center"/>
            <w:hideMark/>
          </w:tcPr>
          <w:p w14:paraId="3FE84AF2" w14:textId="77777777" w:rsidR="006502ED" w:rsidRPr="006502ED" w:rsidRDefault="006502ED" w:rsidP="006502ED">
            <w:pPr>
              <w:spacing w:after="0" w:line="240" w:lineRule="auto"/>
              <w:rPr>
                <w:rFonts w:ascii="Calibri" w:eastAsia="Times New Roman" w:hAnsi="Calibri" w:cs="Times New Roman"/>
                <w:color w:val="000000"/>
                <w:sz w:val="18"/>
                <w:szCs w:val="18"/>
                <w:lang w:bidi="si-LK"/>
              </w:rPr>
            </w:pPr>
            <w:r w:rsidRPr="006502ED">
              <w:rPr>
                <w:rFonts w:ascii="Calibri" w:eastAsia="Times New Roman" w:hAnsi="Calibri" w:cs="Times New Roman"/>
                <w:color w:val="000000"/>
                <w:sz w:val="18"/>
                <w:szCs w:val="18"/>
                <w:lang w:bidi="si-LK"/>
              </w:rPr>
              <w:t>Dropout na conv1, conv2, vyšší na fc3</w:t>
            </w:r>
          </w:p>
        </w:tc>
        <w:tc>
          <w:tcPr>
            <w:tcW w:w="1048" w:type="dxa"/>
            <w:tcBorders>
              <w:top w:val="single" w:sz="4" w:space="0" w:color="9BC2E6"/>
              <w:left w:val="nil"/>
              <w:bottom w:val="single" w:sz="4" w:space="0" w:color="9BC2E6"/>
              <w:right w:val="nil"/>
            </w:tcBorders>
            <w:shd w:val="clear" w:color="auto" w:fill="auto"/>
            <w:noWrap/>
            <w:vAlign w:val="center"/>
            <w:hideMark/>
          </w:tcPr>
          <w:p w14:paraId="4D8FF03E"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48,7,2,1,1</w:t>
            </w:r>
          </w:p>
        </w:tc>
        <w:tc>
          <w:tcPr>
            <w:tcW w:w="445" w:type="dxa"/>
            <w:tcBorders>
              <w:top w:val="single" w:sz="4" w:space="0" w:color="9BC2E6"/>
              <w:left w:val="nil"/>
              <w:bottom w:val="single" w:sz="4" w:space="0" w:color="9BC2E6"/>
              <w:right w:val="nil"/>
            </w:tcBorders>
            <w:shd w:val="clear" w:color="auto" w:fill="auto"/>
            <w:noWrap/>
            <w:vAlign w:val="center"/>
            <w:hideMark/>
          </w:tcPr>
          <w:p w14:paraId="26005B8F"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0.1</w:t>
            </w:r>
          </w:p>
        </w:tc>
        <w:tc>
          <w:tcPr>
            <w:tcW w:w="1107" w:type="dxa"/>
            <w:tcBorders>
              <w:top w:val="single" w:sz="4" w:space="0" w:color="9BC2E6"/>
              <w:left w:val="nil"/>
              <w:bottom w:val="single" w:sz="4" w:space="0" w:color="9BC2E6"/>
              <w:right w:val="nil"/>
            </w:tcBorders>
            <w:shd w:val="clear" w:color="auto" w:fill="auto"/>
            <w:noWrap/>
            <w:vAlign w:val="center"/>
            <w:hideMark/>
          </w:tcPr>
          <w:p w14:paraId="76C5390A"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64,5,2,0,2</w:t>
            </w:r>
          </w:p>
        </w:tc>
        <w:tc>
          <w:tcPr>
            <w:tcW w:w="603" w:type="dxa"/>
            <w:tcBorders>
              <w:top w:val="single" w:sz="4" w:space="0" w:color="9BC2E6"/>
              <w:left w:val="nil"/>
              <w:bottom w:val="single" w:sz="4" w:space="0" w:color="9BC2E6"/>
              <w:right w:val="nil"/>
            </w:tcBorders>
            <w:shd w:val="clear" w:color="auto" w:fill="auto"/>
            <w:noWrap/>
            <w:vAlign w:val="center"/>
            <w:hideMark/>
          </w:tcPr>
          <w:p w14:paraId="072A2867"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0.2</w:t>
            </w:r>
          </w:p>
        </w:tc>
        <w:tc>
          <w:tcPr>
            <w:tcW w:w="550" w:type="dxa"/>
            <w:tcBorders>
              <w:top w:val="single" w:sz="4" w:space="0" w:color="9BC2E6"/>
              <w:left w:val="nil"/>
              <w:bottom w:val="single" w:sz="4" w:space="0" w:color="9BC2E6"/>
              <w:right w:val="nil"/>
            </w:tcBorders>
            <w:shd w:val="clear" w:color="auto" w:fill="auto"/>
            <w:noWrap/>
            <w:vAlign w:val="center"/>
            <w:hideMark/>
          </w:tcPr>
          <w:p w14:paraId="775C9CF4"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auto" w:fill="auto"/>
            <w:noWrap/>
            <w:vAlign w:val="center"/>
            <w:hideMark/>
          </w:tcPr>
          <w:p w14:paraId="36FE3CEB"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0.5</w:t>
            </w:r>
          </w:p>
        </w:tc>
        <w:tc>
          <w:tcPr>
            <w:tcW w:w="1192" w:type="dxa"/>
            <w:tcBorders>
              <w:top w:val="single" w:sz="4" w:space="0" w:color="9BC2E6"/>
              <w:left w:val="nil"/>
              <w:bottom w:val="single" w:sz="4" w:space="0" w:color="9BC2E6"/>
              <w:right w:val="nil"/>
            </w:tcBorders>
            <w:shd w:val="clear" w:color="auto" w:fill="auto"/>
            <w:noWrap/>
            <w:vAlign w:val="center"/>
            <w:hideMark/>
          </w:tcPr>
          <w:p w14:paraId="5273DC03" w14:textId="77777777" w:rsidR="006502ED" w:rsidRPr="004B5AC8" w:rsidRDefault="006502ED" w:rsidP="006502ED">
            <w:pPr>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1.09653</w:t>
            </w:r>
          </w:p>
        </w:tc>
        <w:tc>
          <w:tcPr>
            <w:tcW w:w="1238" w:type="dxa"/>
            <w:tcBorders>
              <w:top w:val="single" w:sz="4" w:space="0" w:color="9BC2E6"/>
              <w:left w:val="nil"/>
              <w:bottom w:val="single" w:sz="4" w:space="0" w:color="9BC2E6"/>
              <w:right w:val="single" w:sz="4" w:space="0" w:color="9BC2E6"/>
            </w:tcBorders>
            <w:shd w:val="clear" w:color="auto" w:fill="auto"/>
            <w:noWrap/>
            <w:vAlign w:val="center"/>
            <w:hideMark/>
          </w:tcPr>
          <w:p w14:paraId="41CC345C" w14:textId="77777777" w:rsidR="006502ED" w:rsidRPr="004B5AC8" w:rsidRDefault="006502ED" w:rsidP="0015285F">
            <w:pPr>
              <w:keepNext/>
              <w:spacing w:after="0" w:line="240" w:lineRule="auto"/>
              <w:jc w:val="center"/>
              <w:rPr>
                <w:rFonts w:ascii="Calibri" w:eastAsia="Times New Roman" w:hAnsi="Calibri" w:cs="Times New Roman"/>
                <w:color w:val="000000"/>
                <w:sz w:val="20"/>
                <w:szCs w:val="20"/>
                <w:lang w:bidi="si-LK"/>
              </w:rPr>
            </w:pPr>
            <w:r w:rsidRPr="004B5AC8">
              <w:rPr>
                <w:rFonts w:ascii="Calibri" w:eastAsia="Times New Roman" w:hAnsi="Calibri" w:cs="Times New Roman"/>
                <w:color w:val="000000"/>
                <w:sz w:val="20"/>
                <w:szCs w:val="20"/>
                <w:lang w:bidi="si-LK"/>
              </w:rPr>
              <w:t>0.96893</w:t>
            </w:r>
          </w:p>
        </w:tc>
      </w:tr>
    </w:tbl>
    <w:p w14:paraId="19A100D5" w14:textId="6F191D1A" w:rsidR="008E3460" w:rsidRDefault="0015285F" w:rsidP="008E3460">
      <w:pPr>
        <w:pStyle w:val="Caption"/>
        <w:jc w:val="center"/>
      </w:pPr>
      <w:bookmarkStart w:id="104" w:name="_Toc450070376"/>
      <w:r>
        <w:t xml:space="preserve">Tabuľka </w:t>
      </w:r>
      <w:r w:rsidR="00E05113">
        <w:fldChar w:fldCharType="begin"/>
      </w:r>
      <w:r w:rsidR="00E05113">
        <w:instrText xml:space="preserve"> SEQ Tabuľka \* ARABIC </w:instrText>
      </w:r>
      <w:r w:rsidR="00E05113">
        <w:fldChar w:fldCharType="separate"/>
      </w:r>
      <w:r w:rsidR="001B74CA">
        <w:rPr>
          <w:noProof/>
        </w:rPr>
        <w:t>6</w:t>
      </w:r>
      <w:r w:rsidR="00E05113">
        <w:rPr>
          <w:noProof/>
        </w:rPr>
        <w:fldChar w:fldCharType="end"/>
      </w:r>
      <w:r>
        <w:t xml:space="preserve"> </w:t>
      </w:r>
      <w:r w:rsidR="00BE73CB">
        <w:t xml:space="preserve">– </w:t>
      </w:r>
      <w:r>
        <w:t xml:space="preserve">výsledky </w:t>
      </w:r>
      <w:r w:rsidR="000A38D9">
        <w:t>sietí s dvoma konvolučnými vrstvami pre klasifikátor pohlavia</w:t>
      </w:r>
      <w:bookmarkEnd w:id="104"/>
      <w:r>
        <w:t xml:space="preserve"> </w:t>
      </w:r>
    </w:p>
    <w:p w14:paraId="7E2E0158" w14:textId="3FC0075B" w:rsidR="000A38D9" w:rsidRDefault="000A38D9" w:rsidP="000A38D9">
      <w:pPr>
        <w:pStyle w:val="Style1"/>
      </w:pPr>
      <w:r>
        <w:t xml:space="preserve">Z výsledkov môžeme dedukovať </w:t>
      </w:r>
      <w:r w:rsidR="009F42AD">
        <w:t>tieto</w:t>
      </w:r>
      <w:r>
        <w:t xml:space="preserve"> fakty</w:t>
      </w:r>
    </w:p>
    <w:p w14:paraId="16FA2716" w14:textId="2D1E74D0" w:rsidR="00C45B33" w:rsidRDefault="00C45B33" w:rsidP="00C45B33">
      <w:pPr>
        <w:pStyle w:val="Style1"/>
        <w:numPr>
          <w:ilvl w:val="0"/>
          <w:numId w:val="17"/>
        </w:numPr>
      </w:pPr>
      <w:r>
        <w:t>Nastavenie veľkosti kroku ( stride ) na 1 v druhej konvolučnej vrstve znižuje chyb</w:t>
      </w:r>
      <w:r w:rsidR="009F42AD">
        <w:t>u</w:t>
      </w:r>
      <w:r>
        <w:t>, ale zvyšuje výpočtovú náročnosť, pretože sa zväčšuje feature mapa. Zníženie grupovanie na tej iste vrstve mierne zníži výpočtovú náročnosť a chybu.</w:t>
      </w:r>
    </w:p>
    <w:p w14:paraId="3E29E456" w14:textId="5C571F4A" w:rsidR="00C72716" w:rsidRDefault="00C72716" w:rsidP="00C45B33">
      <w:pPr>
        <w:pStyle w:val="Style1"/>
        <w:numPr>
          <w:ilvl w:val="0"/>
          <w:numId w:val="17"/>
        </w:numPr>
      </w:pPr>
      <w:r>
        <w:t>Zvýšenie počtu neurónov na plne prepojených vrstvách chybu nezlepšuje</w:t>
      </w:r>
    </w:p>
    <w:p w14:paraId="44244545" w14:textId="36D36EC4" w:rsidR="00C72716" w:rsidRDefault="006236F6" w:rsidP="00C45B33">
      <w:pPr>
        <w:pStyle w:val="Style1"/>
        <w:numPr>
          <w:ilvl w:val="0"/>
          <w:numId w:val="17"/>
        </w:numPr>
      </w:pPr>
      <w:r>
        <w:t xml:space="preserve">Vyšší dropout na plne prepojene vrstve mierne </w:t>
      </w:r>
      <w:r w:rsidR="009F42AD">
        <w:t>zvyšuje</w:t>
      </w:r>
      <w:r>
        <w:t xml:space="preserve"> chybu</w:t>
      </w:r>
    </w:p>
    <w:p w14:paraId="63D7CDDA" w14:textId="182B931E" w:rsidR="006236F6" w:rsidRDefault="006236F6" w:rsidP="00C45B33">
      <w:pPr>
        <w:pStyle w:val="Style1"/>
        <w:numPr>
          <w:ilvl w:val="0"/>
          <w:numId w:val="17"/>
        </w:numPr>
      </w:pPr>
      <w:r>
        <w:lastRenderedPageBreak/>
        <w:t xml:space="preserve">Symetrická architektúra </w:t>
      </w:r>
      <w:r w:rsidR="009F42AD">
        <w:t>je pomalá</w:t>
      </w:r>
      <w:r w:rsidR="008E3460">
        <w:t xml:space="preserve"> a</w:t>
      </w:r>
      <w:r w:rsidR="009F42AD">
        <w:t xml:space="preserve"> menej presná ako východisková</w:t>
      </w:r>
    </w:p>
    <w:p w14:paraId="3BF0588D" w14:textId="7808F896" w:rsidR="006236F6" w:rsidRDefault="006236F6" w:rsidP="00C45B33">
      <w:pPr>
        <w:pStyle w:val="Style1"/>
        <w:numPr>
          <w:ilvl w:val="0"/>
          <w:numId w:val="17"/>
        </w:numPr>
      </w:pPr>
      <w:r>
        <w:t xml:space="preserve">Dropout na konvolučných vrstvách </w:t>
      </w:r>
      <w:r w:rsidR="009F42AD">
        <w:t xml:space="preserve">chybu </w:t>
      </w:r>
      <w:r w:rsidR="008E3460">
        <w:t>neznižuje</w:t>
      </w:r>
      <w:r>
        <w:t xml:space="preserve"> </w:t>
      </w:r>
    </w:p>
    <w:p w14:paraId="05F8630E" w14:textId="721565A3" w:rsidR="004E2180" w:rsidRDefault="006236F6" w:rsidP="004E2180">
      <w:pPr>
        <w:pStyle w:val="Style1"/>
        <w:numPr>
          <w:ilvl w:val="0"/>
          <w:numId w:val="17"/>
        </w:numPr>
      </w:pPr>
      <w:r>
        <w:t>Zero-padding nemá takmer žiadny účinok</w:t>
      </w:r>
    </w:p>
    <w:tbl>
      <w:tblPr>
        <w:tblW w:w="8968" w:type="dxa"/>
        <w:tblInd w:w="55" w:type="dxa"/>
        <w:tblCellMar>
          <w:left w:w="70" w:type="dxa"/>
          <w:right w:w="70" w:type="dxa"/>
        </w:tblCellMar>
        <w:tblLook w:val="04A0" w:firstRow="1" w:lastRow="0" w:firstColumn="1" w:lastColumn="0" w:noHBand="0" w:noVBand="1"/>
      </w:tblPr>
      <w:tblGrid>
        <w:gridCol w:w="1941"/>
        <w:gridCol w:w="1029"/>
        <w:gridCol w:w="1029"/>
        <w:gridCol w:w="1029"/>
        <w:gridCol w:w="410"/>
        <w:gridCol w:w="603"/>
        <w:gridCol w:w="410"/>
        <w:gridCol w:w="603"/>
        <w:gridCol w:w="922"/>
        <w:gridCol w:w="992"/>
      </w:tblGrid>
      <w:tr w:rsidR="004E2180" w:rsidRPr="004E2180" w14:paraId="35DB7FCC" w14:textId="77777777" w:rsidTr="004B5AC8">
        <w:trPr>
          <w:trHeight w:val="646"/>
        </w:trPr>
        <w:tc>
          <w:tcPr>
            <w:tcW w:w="1941" w:type="dxa"/>
            <w:tcBorders>
              <w:top w:val="single" w:sz="4" w:space="0" w:color="9BC2E6"/>
              <w:left w:val="single" w:sz="4" w:space="0" w:color="9BC2E6"/>
              <w:bottom w:val="single" w:sz="4" w:space="0" w:color="9BC2E6"/>
              <w:right w:val="nil"/>
            </w:tcBorders>
            <w:shd w:val="clear" w:color="5B9BD5" w:fill="5B9BD5"/>
            <w:noWrap/>
            <w:vAlign w:val="center"/>
            <w:hideMark/>
          </w:tcPr>
          <w:p w14:paraId="2FD66216" w14:textId="77777777"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sidRPr="004E2180">
              <w:rPr>
                <w:rFonts w:ascii="Calibri" w:eastAsia="Times New Roman" w:hAnsi="Calibri" w:cs="Times New Roman"/>
                <w:b/>
                <w:bCs/>
                <w:color w:val="FFFFFF"/>
                <w:sz w:val="18"/>
                <w:szCs w:val="18"/>
                <w:lang w:bidi="si-LK"/>
              </w:rPr>
              <w:t xml:space="preserve">Popis architektúry </w:t>
            </w:r>
          </w:p>
        </w:tc>
        <w:tc>
          <w:tcPr>
            <w:tcW w:w="1029" w:type="dxa"/>
            <w:tcBorders>
              <w:top w:val="single" w:sz="4" w:space="0" w:color="9BC2E6"/>
              <w:left w:val="nil"/>
              <w:bottom w:val="single" w:sz="4" w:space="0" w:color="9BC2E6"/>
              <w:right w:val="nil"/>
            </w:tcBorders>
            <w:shd w:val="clear" w:color="5B9BD5" w:fill="5B9BD5"/>
            <w:vAlign w:val="center"/>
            <w:hideMark/>
          </w:tcPr>
          <w:p w14:paraId="4E7DBDF5" w14:textId="77777777"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sidRPr="004E2180">
              <w:rPr>
                <w:rFonts w:ascii="Calibri" w:eastAsia="Times New Roman" w:hAnsi="Calibri" w:cs="Times New Roman"/>
                <w:b/>
                <w:bCs/>
                <w:color w:val="FFFFFF"/>
                <w:sz w:val="18"/>
                <w:szCs w:val="18"/>
                <w:lang w:bidi="si-LK"/>
              </w:rPr>
              <w:t xml:space="preserve">Conv1 </w:t>
            </w:r>
            <w:r w:rsidRPr="004E2180">
              <w:rPr>
                <w:rFonts w:ascii="Calibri" w:eastAsia="Times New Roman" w:hAnsi="Calibri" w:cs="Times New Roman"/>
                <w:b/>
                <w:bCs/>
                <w:color w:val="FFFFFF"/>
                <w:sz w:val="18"/>
                <w:szCs w:val="18"/>
                <w:lang w:bidi="si-LK"/>
              </w:rPr>
              <w:br/>
            </w:r>
            <w:r w:rsidRPr="004E2180">
              <w:rPr>
                <w:rFonts w:ascii="Calibri" w:eastAsia="Times New Roman" w:hAnsi="Calibri" w:cs="Times New Roman"/>
                <w:b/>
                <w:bCs/>
                <w:color w:val="FFFFFF"/>
                <w:sz w:val="16"/>
                <w:szCs w:val="16"/>
                <w:lang w:bidi="si-LK"/>
              </w:rPr>
              <w:t>(n, k, s, p, g )</w:t>
            </w:r>
          </w:p>
        </w:tc>
        <w:tc>
          <w:tcPr>
            <w:tcW w:w="1029" w:type="dxa"/>
            <w:tcBorders>
              <w:top w:val="single" w:sz="4" w:space="0" w:color="9BC2E6"/>
              <w:left w:val="nil"/>
              <w:bottom w:val="single" w:sz="4" w:space="0" w:color="9BC2E6"/>
              <w:right w:val="nil"/>
            </w:tcBorders>
            <w:shd w:val="clear" w:color="5B9BD5" w:fill="5B9BD5"/>
            <w:vAlign w:val="center"/>
            <w:hideMark/>
          </w:tcPr>
          <w:p w14:paraId="48ED4349" w14:textId="77777777"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sidRPr="004E2180">
              <w:rPr>
                <w:rFonts w:ascii="Calibri" w:eastAsia="Times New Roman" w:hAnsi="Calibri" w:cs="Times New Roman"/>
                <w:b/>
                <w:bCs/>
                <w:color w:val="FFFFFF"/>
                <w:sz w:val="18"/>
                <w:szCs w:val="18"/>
                <w:lang w:bidi="si-LK"/>
              </w:rPr>
              <w:t>Conv2</w:t>
            </w:r>
            <w:r w:rsidRPr="004E2180">
              <w:rPr>
                <w:rFonts w:ascii="Calibri" w:eastAsia="Times New Roman" w:hAnsi="Calibri" w:cs="Times New Roman"/>
                <w:b/>
                <w:bCs/>
                <w:color w:val="FFFFFF"/>
                <w:sz w:val="18"/>
                <w:szCs w:val="18"/>
                <w:lang w:bidi="si-LK"/>
              </w:rPr>
              <w:br/>
            </w:r>
            <w:r w:rsidRPr="004E2180">
              <w:rPr>
                <w:rFonts w:ascii="Calibri" w:eastAsia="Times New Roman" w:hAnsi="Calibri" w:cs="Times New Roman"/>
                <w:b/>
                <w:bCs/>
                <w:color w:val="FFFFFF"/>
                <w:sz w:val="16"/>
                <w:szCs w:val="16"/>
                <w:lang w:bidi="si-LK"/>
              </w:rPr>
              <w:t>(n, k, s, p, g )</w:t>
            </w:r>
          </w:p>
        </w:tc>
        <w:tc>
          <w:tcPr>
            <w:tcW w:w="1029" w:type="dxa"/>
            <w:tcBorders>
              <w:top w:val="single" w:sz="4" w:space="0" w:color="9BC2E6"/>
              <w:left w:val="nil"/>
              <w:bottom w:val="single" w:sz="4" w:space="0" w:color="9BC2E6"/>
              <w:right w:val="nil"/>
            </w:tcBorders>
            <w:shd w:val="clear" w:color="5B9BD5" w:fill="5B9BD5"/>
            <w:vAlign w:val="center"/>
            <w:hideMark/>
          </w:tcPr>
          <w:p w14:paraId="513B14D8" w14:textId="1E89A383"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Pr>
                <w:rFonts w:ascii="Calibri" w:eastAsia="Times New Roman" w:hAnsi="Calibri" w:cs="Times New Roman"/>
                <w:b/>
                <w:bCs/>
                <w:color w:val="FFFFFF"/>
                <w:sz w:val="18"/>
                <w:szCs w:val="18"/>
                <w:lang w:bidi="si-LK"/>
              </w:rPr>
              <w:t>Conv3</w:t>
            </w:r>
            <w:r>
              <w:rPr>
                <w:rFonts w:ascii="Calibri" w:eastAsia="Times New Roman" w:hAnsi="Calibri" w:cs="Times New Roman"/>
                <w:b/>
                <w:bCs/>
                <w:color w:val="FFFFFF"/>
                <w:sz w:val="18"/>
                <w:szCs w:val="18"/>
                <w:lang w:bidi="si-LK"/>
              </w:rPr>
              <w:br/>
            </w:r>
            <w:r w:rsidRPr="004E2180">
              <w:rPr>
                <w:rFonts w:ascii="Calibri" w:eastAsia="Times New Roman" w:hAnsi="Calibri" w:cs="Times New Roman"/>
                <w:b/>
                <w:bCs/>
                <w:color w:val="FFFFFF"/>
                <w:sz w:val="16"/>
                <w:szCs w:val="16"/>
                <w:lang w:bidi="si-LK"/>
              </w:rPr>
              <w:t>(n, k, s, p, g )</w:t>
            </w:r>
          </w:p>
        </w:tc>
        <w:tc>
          <w:tcPr>
            <w:tcW w:w="410" w:type="dxa"/>
            <w:tcBorders>
              <w:top w:val="single" w:sz="4" w:space="0" w:color="9BC2E6"/>
              <w:left w:val="nil"/>
              <w:bottom w:val="single" w:sz="4" w:space="0" w:color="9BC2E6"/>
              <w:right w:val="nil"/>
            </w:tcBorders>
            <w:shd w:val="clear" w:color="5B9BD5" w:fill="5B9BD5"/>
            <w:noWrap/>
            <w:vAlign w:val="center"/>
            <w:hideMark/>
          </w:tcPr>
          <w:p w14:paraId="629B8DB0" w14:textId="77777777"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sidRPr="004E2180">
              <w:rPr>
                <w:rFonts w:ascii="Calibri" w:eastAsia="Times New Roman" w:hAnsi="Calibri" w:cs="Times New Roman"/>
                <w:b/>
                <w:bCs/>
                <w:color w:val="FFFFFF"/>
                <w:sz w:val="18"/>
                <w:szCs w:val="18"/>
                <w:lang w:bidi="si-LK"/>
              </w:rPr>
              <w:t>FC4</w:t>
            </w:r>
          </w:p>
        </w:tc>
        <w:tc>
          <w:tcPr>
            <w:tcW w:w="603" w:type="dxa"/>
            <w:tcBorders>
              <w:top w:val="single" w:sz="4" w:space="0" w:color="9BC2E6"/>
              <w:left w:val="nil"/>
              <w:bottom w:val="single" w:sz="4" w:space="0" w:color="9BC2E6"/>
              <w:right w:val="nil"/>
            </w:tcBorders>
            <w:shd w:val="clear" w:color="5B9BD5" w:fill="5B9BD5"/>
            <w:noWrap/>
            <w:vAlign w:val="center"/>
            <w:hideMark/>
          </w:tcPr>
          <w:p w14:paraId="0497965F" w14:textId="77777777"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sidRPr="004E2180">
              <w:rPr>
                <w:rFonts w:ascii="Calibri" w:eastAsia="Times New Roman" w:hAnsi="Calibri" w:cs="Times New Roman"/>
                <w:b/>
                <w:bCs/>
                <w:color w:val="FFFFFF"/>
                <w:sz w:val="18"/>
                <w:szCs w:val="18"/>
                <w:lang w:bidi="si-LK"/>
              </w:rPr>
              <w:t>Drop4</w:t>
            </w:r>
          </w:p>
        </w:tc>
        <w:tc>
          <w:tcPr>
            <w:tcW w:w="410" w:type="dxa"/>
            <w:tcBorders>
              <w:top w:val="single" w:sz="4" w:space="0" w:color="9BC2E6"/>
              <w:left w:val="nil"/>
              <w:bottom w:val="single" w:sz="4" w:space="0" w:color="9BC2E6"/>
              <w:right w:val="nil"/>
            </w:tcBorders>
            <w:shd w:val="clear" w:color="5B9BD5" w:fill="5B9BD5"/>
            <w:noWrap/>
            <w:vAlign w:val="center"/>
            <w:hideMark/>
          </w:tcPr>
          <w:p w14:paraId="46707089" w14:textId="77777777"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sidRPr="004E2180">
              <w:rPr>
                <w:rFonts w:ascii="Calibri" w:eastAsia="Times New Roman" w:hAnsi="Calibri" w:cs="Times New Roman"/>
                <w:b/>
                <w:bCs/>
                <w:color w:val="FFFFFF"/>
                <w:sz w:val="18"/>
                <w:szCs w:val="18"/>
                <w:lang w:bidi="si-LK"/>
              </w:rPr>
              <w:t>FC5</w:t>
            </w:r>
          </w:p>
        </w:tc>
        <w:tc>
          <w:tcPr>
            <w:tcW w:w="603" w:type="dxa"/>
            <w:tcBorders>
              <w:top w:val="single" w:sz="4" w:space="0" w:color="9BC2E6"/>
              <w:left w:val="nil"/>
              <w:bottom w:val="single" w:sz="4" w:space="0" w:color="9BC2E6"/>
              <w:right w:val="nil"/>
            </w:tcBorders>
            <w:shd w:val="clear" w:color="5B9BD5" w:fill="5B9BD5"/>
            <w:noWrap/>
            <w:vAlign w:val="center"/>
            <w:hideMark/>
          </w:tcPr>
          <w:p w14:paraId="629A102F" w14:textId="77777777"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sidRPr="004E2180">
              <w:rPr>
                <w:rFonts w:ascii="Calibri" w:eastAsia="Times New Roman" w:hAnsi="Calibri" w:cs="Times New Roman"/>
                <w:b/>
                <w:bCs/>
                <w:color w:val="FFFFFF"/>
                <w:sz w:val="18"/>
                <w:szCs w:val="18"/>
                <w:lang w:bidi="si-LK"/>
              </w:rPr>
              <w:t>Drop5</w:t>
            </w:r>
          </w:p>
        </w:tc>
        <w:tc>
          <w:tcPr>
            <w:tcW w:w="922" w:type="dxa"/>
            <w:tcBorders>
              <w:top w:val="single" w:sz="4" w:space="0" w:color="9BC2E6"/>
              <w:left w:val="nil"/>
              <w:bottom w:val="single" w:sz="4" w:space="0" w:color="9BC2E6"/>
              <w:right w:val="nil"/>
            </w:tcBorders>
            <w:shd w:val="clear" w:color="5B9BD5" w:fill="5B9BD5"/>
            <w:noWrap/>
            <w:vAlign w:val="center"/>
            <w:hideMark/>
          </w:tcPr>
          <w:p w14:paraId="4B6BC1CD" w14:textId="77777777"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sidRPr="004E2180">
              <w:rPr>
                <w:rFonts w:ascii="Calibri" w:eastAsia="Times New Roman" w:hAnsi="Calibri" w:cs="Times New Roman"/>
                <w:b/>
                <w:bCs/>
                <w:color w:val="FFFFFF"/>
                <w:sz w:val="18"/>
                <w:szCs w:val="18"/>
                <w:lang w:bidi="si-LK"/>
              </w:rPr>
              <w:t>Priemerná rýchlosť</w:t>
            </w:r>
          </w:p>
        </w:tc>
        <w:tc>
          <w:tcPr>
            <w:tcW w:w="992" w:type="dxa"/>
            <w:tcBorders>
              <w:top w:val="single" w:sz="4" w:space="0" w:color="9BC2E6"/>
              <w:left w:val="nil"/>
              <w:bottom w:val="single" w:sz="4" w:space="0" w:color="9BC2E6"/>
              <w:right w:val="single" w:sz="4" w:space="0" w:color="9BC2E6"/>
            </w:tcBorders>
            <w:shd w:val="clear" w:color="5B9BD5" w:fill="5B9BD5"/>
            <w:noWrap/>
            <w:vAlign w:val="center"/>
            <w:hideMark/>
          </w:tcPr>
          <w:p w14:paraId="7FF6B06F" w14:textId="77777777" w:rsidR="004E2180" w:rsidRPr="004E2180" w:rsidRDefault="004E2180" w:rsidP="004E2180">
            <w:pPr>
              <w:spacing w:after="0" w:line="240" w:lineRule="auto"/>
              <w:jc w:val="center"/>
              <w:rPr>
                <w:rFonts w:ascii="Calibri" w:eastAsia="Times New Roman" w:hAnsi="Calibri" w:cs="Times New Roman"/>
                <w:b/>
                <w:bCs/>
                <w:color w:val="FFFFFF"/>
                <w:sz w:val="18"/>
                <w:szCs w:val="18"/>
                <w:lang w:bidi="si-LK"/>
              </w:rPr>
            </w:pPr>
            <w:r w:rsidRPr="004E2180">
              <w:rPr>
                <w:rFonts w:ascii="Calibri" w:eastAsia="Times New Roman" w:hAnsi="Calibri" w:cs="Times New Roman"/>
                <w:b/>
                <w:bCs/>
                <w:color w:val="FFFFFF"/>
                <w:sz w:val="18"/>
                <w:szCs w:val="18"/>
                <w:lang w:bidi="si-LK"/>
              </w:rPr>
              <w:t>Priemerná presnosť</w:t>
            </w:r>
          </w:p>
        </w:tc>
      </w:tr>
      <w:tr w:rsidR="004E2180" w:rsidRPr="004E2180" w14:paraId="48AFB28D" w14:textId="77777777" w:rsidTr="004E2180">
        <w:trPr>
          <w:trHeight w:val="448"/>
        </w:trPr>
        <w:tc>
          <w:tcPr>
            <w:tcW w:w="1941" w:type="dxa"/>
            <w:tcBorders>
              <w:top w:val="single" w:sz="4" w:space="0" w:color="9BC2E6"/>
              <w:left w:val="single" w:sz="4" w:space="0" w:color="9BC2E6"/>
              <w:bottom w:val="single" w:sz="4" w:space="0" w:color="9BC2E6"/>
              <w:right w:val="nil"/>
            </w:tcBorders>
            <w:shd w:val="clear" w:color="DDEBF7" w:fill="DDEBF7"/>
            <w:noWrap/>
            <w:vAlign w:val="center"/>
            <w:hideMark/>
          </w:tcPr>
          <w:p w14:paraId="40C2771F" w14:textId="77777777" w:rsidR="004E2180" w:rsidRPr="004E2180" w:rsidRDefault="004E2180" w:rsidP="0024655C">
            <w:pPr>
              <w:spacing w:after="0" w:line="240" w:lineRule="auto"/>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Jednoduchšia trojvrstvová sieť</w:t>
            </w:r>
          </w:p>
        </w:tc>
        <w:tc>
          <w:tcPr>
            <w:tcW w:w="1029" w:type="dxa"/>
            <w:tcBorders>
              <w:top w:val="single" w:sz="4" w:space="0" w:color="9BC2E6"/>
              <w:left w:val="nil"/>
              <w:bottom w:val="single" w:sz="4" w:space="0" w:color="9BC2E6"/>
              <w:right w:val="nil"/>
            </w:tcBorders>
            <w:shd w:val="clear" w:color="DDEBF7" w:fill="DDEBF7"/>
            <w:noWrap/>
            <w:vAlign w:val="center"/>
            <w:hideMark/>
          </w:tcPr>
          <w:p w14:paraId="7F60BB12"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32,7,2,0,1</w:t>
            </w:r>
          </w:p>
        </w:tc>
        <w:tc>
          <w:tcPr>
            <w:tcW w:w="1029" w:type="dxa"/>
            <w:tcBorders>
              <w:top w:val="single" w:sz="4" w:space="0" w:color="9BC2E6"/>
              <w:left w:val="nil"/>
              <w:bottom w:val="single" w:sz="4" w:space="0" w:color="9BC2E6"/>
              <w:right w:val="nil"/>
            </w:tcBorders>
            <w:shd w:val="clear" w:color="DDEBF7" w:fill="DDEBF7"/>
            <w:noWrap/>
            <w:vAlign w:val="center"/>
            <w:hideMark/>
          </w:tcPr>
          <w:p w14:paraId="3CF5A770"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48,5,1,0,2</w:t>
            </w:r>
          </w:p>
        </w:tc>
        <w:tc>
          <w:tcPr>
            <w:tcW w:w="1029" w:type="dxa"/>
            <w:tcBorders>
              <w:top w:val="single" w:sz="4" w:space="0" w:color="9BC2E6"/>
              <w:left w:val="nil"/>
              <w:bottom w:val="single" w:sz="4" w:space="0" w:color="9BC2E6"/>
              <w:right w:val="nil"/>
            </w:tcBorders>
            <w:shd w:val="clear" w:color="DDEBF7" w:fill="DDEBF7"/>
            <w:noWrap/>
            <w:vAlign w:val="center"/>
            <w:hideMark/>
          </w:tcPr>
          <w:p w14:paraId="37253DF1"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64,3,1,0,2</w:t>
            </w:r>
          </w:p>
        </w:tc>
        <w:tc>
          <w:tcPr>
            <w:tcW w:w="410" w:type="dxa"/>
            <w:tcBorders>
              <w:top w:val="single" w:sz="4" w:space="0" w:color="9BC2E6"/>
              <w:left w:val="nil"/>
              <w:bottom w:val="single" w:sz="4" w:space="0" w:color="9BC2E6"/>
              <w:right w:val="nil"/>
            </w:tcBorders>
            <w:shd w:val="clear" w:color="DDEBF7" w:fill="DDEBF7"/>
            <w:noWrap/>
            <w:vAlign w:val="center"/>
            <w:hideMark/>
          </w:tcPr>
          <w:p w14:paraId="2AC6209E"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DDEBF7" w:fill="DDEBF7"/>
            <w:noWrap/>
            <w:vAlign w:val="center"/>
            <w:hideMark/>
          </w:tcPr>
          <w:p w14:paraId="0DDE0D9E"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0.2</w:t>
            </w:r>
          </w:p>
        </w:tc>
        <w:tc>
          <w:tcPr>
            <w:tcW w:w="410" w:type="dxa"/>
            <w:tcBorders>
              <w:top w:val="single" w:sz="4" w:space="0" w:color="9BC2E6"/>
              <w:left w:val="nil"/>
              <w:bottom w:val="single" w:sz="4" w:space="0" w:color="9BC2E6"/>
              <w:right w:val="nil"/>
            </w:tcBorders>
            <w:shd w:val="clear" w:color="DDEBF7" w:fill="DDEBF7"/>
            <w:noWrap/>
            <w:vAlign w:val="center"/>
            <w:hideMark/>
          </w:tcPr>
          <w:p w14:paraId="1ABD0D10"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DDEBF7" w:fill="DDEBF7"/>
            <w:noWrap/>
            <w:vAlign w:val="center"/>
            <w:hideMark/>
          </w:tcPr>
          <w:p w14:paraId="61AAEE29"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0.3</w:t>
            </w:r>
          </w:p>
        </w:tc>
        <w:tc>
          <w:tcPr>
            <w:tcW w:w="922" w:type="dxa"/>
            <w:tcBorders>
              <w:top w:val="single" w:sz="4" w:space="0" w:color="9BC2E6"/>
              <w:left w:val="nil"/>
              <w:bottom w:val="single" w:sz="4" w:space="0" w:color="9BC2E6"/>
              <w:right w:val="nil"/>
            </w:tcBorders>
            <w:shd w:val="clear" w:color="DDEBF7" w:fill="DDEBF7"/>
            <w:noWrap/>
            <w:vAlign w:val="center"/>
            <w:hideMark/>
          </w:tcPr>
          <w:p w14:paraId="757F8271"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4.36668</w:t>
            </w:r>
          </w:p>
        </w:tc>
        <w:tc>
          <w:tcPr>
            <w:tcW w:w="992" w:type="dxa"/>
            <w:tcBorders>
              <w:top w:val="single" w:sz="4" w:space="0" w:color="9BC2E6"/>
              <w:left w:val="nil"/>
              <w:bottom w:val="single" w:sz="4" w:space="0" w:color="9BC2E6"/>
              <w:right w:val="single" w:sz="4" w:space="0" w:color="9BC2E6"/>
            </w:tcBorders>
            <w:shd w:val="clear" w:color="DDEBF7" w:fill="DDEBF7"/>
            <w:noWrap/>
            <w:vAlign w:val="center"/>
            <w:hideMark/>
          </w:tcPr>
          <w:p w14:paraId="37BC2A4E"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0.97383</w:t>
            </w:r>
          </w:p>
        </w:tc>
      </w:tr>
      <w:tr w:rsidR="004E2180" w:rsidRPr="004E2180" w14:paraId="6591BA59" w14:textId="77777777" w:rsidTr="004E2180">
        <w:trPr>
          <w:trHeight w:val="448"/>
        </w:trPr>
        <w:tc>
          <w:tcPr>
            <w:tcW w:w="1941" w:type="dxa"/>
            <w:tcBorders>
              <w:top w:val="single" w:sz="4" w:space="0" w:color="9BC2E6"/>
              <w:left w:val="single" w:sz="4" w:space="0" w:color="9BC2E6"/>
              <w:bottom w:val="single" w:sz="4" w:space="0" w:color="9BC2E6"/>
              <w:right w:val="nil"/>
            </w:tcBorders>
            <w:shd w:val="clear" w:color="auto" w:fill="auto"/>
            <w:noWrap/>
            <w:vAlign w:val="center"/>
            <w:hideMark/>
          </w:tcPr>
          <w:p w14:paraId="17619840" w14:textId="77777777" w:rsidR="004E2180" w:rsidRPr="004E2180" w:rsidRDefault="004E2180" w:rsidP="0024655C">
            <w:pPr>
              <w:spacing w:after="0" w:line="240" w:lineRule="auto"/>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Trojvrstvová sieť</w:t>
            </w:r>
          </w:p>
        </w:tc>
        <w:tc>
          <w:tcPr>
            <w:tcW w:w="1029" w:type="dxa"/>
            <w:tcBorders>
              <w:top w:val="single" w:sz="4" w:space="0" w:color="9BC2E6"/>
              <w:left w:val="nil"/>
              <w:bottom w:val="single" w:sz="4" w:space="0" w:color="9BC2E6"/>
              <w:right w:val="nil"/>
            </w:tcBorders>
            <w:shd w:val="clear" w:color="auto" w:fill="auto"/>
            <w:noWrap/>
            <w:vAlign w:val="center"/>
            <w:hideMark/>
          </w:tcPr>
          <w:p w14:paraId="161A9E9A"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48,7,2,0,1</w:t>
            </w:r>
          </w:p>
        </w:tc>
        <w:tc>
          <w:tcPr>
            <w:tcW w:w="1029" w:type="dxa"/>
            <w:tcBorders>
              <w:top w:val="single" w:sz="4" w:space="0" w:color="9BC2E6"/>
              <w:left w:val="nil"/>
              <w:bottom w:val="single" w:sz="4" w:space="0" w:color="9BC2E6"/>
              <w:right w:val="nil"/>
            </w:tcBorders>
            <w:shd w:val="clear" w:color="auto" w:fill="auto"/>
            <w:noWrap/>
            <w:vAlign w:val="center"/>
            <w:hideMark/>
          </w:tcPr>
          <w:p w14:paraId="16433B23"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64,5,1,0,2</w:t>
            </w:r>
          </w:p>
        </w:tc>
        <w:tc>
          <w:tcPr>
            <w:tcW w:w="1029" w:type="dxa"/>
            <w:tcBorders>
              <w:top w:val="single" w:sz="4" w:space="0" w:color="9BC2E6"/>
              <w:left w:val="nil"/>
              <w:bottom w:val="single" w:sz="4" w:space="0" w:color="9BC2E6"/>
              <w:right w:val="nil"/>
            </w:tcBorders>
            <w:shd w:val="clear" w:color="auto" w:fill="auto"/>
            <w:noWrap/>
            <w:vAlign w:val="center"/>
            <w:hideMark/>
          </w:tcPr>
          <w:p w14:paraId="2C40623E"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64,3,1,0,2</w:t>
            </w:r>
          </w:p>
        </w:tc>
        <w:tc>
          <w:tcPr>
            <w:tcW w:w="410" w:type="dxa"/>
            <w:tcBorders>
              <w:top w:val="single" w:sz="4" w:space="0" w:color="9BC2E6"/>
              <w:left w:val="nil"/>
              <w:bottom w:val="single" w:sz="4" w:space="0" w:color="9BC2E6"/>
              <w:right w:val="nil"/>
            </w:tcBorders>
            <w:shd w:val="clear" w:color="auto" w:fill="auto"/>
            <w:noWrap/>
            <w:vAlign w:val="center"/>
            <w:hideMark/>
          </w:tcPr>
          <w:p w14:paraId="3D05A4AA"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auto" w:fill="auto"/>
            <w:noWrap/>
            <w:vAlign w:val="center"/>
            <w:hideMark/>
          </w:tcPr>
          <w:p w14:paraId="1C8AD3D1"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0.2</w:t>
            </w:r>
          </w:p>
        </w:tc>
        <w:tc>
          <w:tcPr>
            <w:tcW w:w="410" w:type="dxa"/>
            <w:tcBorders>
              <w:top w:val="single" w:sz="4" w:space="0" w:color="9BC2E6"/>
              <w:left w:val="nil"/>
              <w:bottom w:val="single" w:sz="4" w:space="0" w:color="9BC2E6"/>
              <w:right w:val="nil"/>
            </w:tcBorders>
            <w:shd w:val="clear" w:color="auto" w:fill="auto"/>
            <w:noWrap/>
            <w:vAlign w:val="center"/>
            <w:hideMark/>
          </w:tcPr>
          <w:p w14:paraId="14ECCC66"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64</w:t>
            </w:r>
          </w:p>
        </w:tc>
        <w:tc>
          <w:tcPr>
            <w:tcW w:w="603" w:type="dxa"/>
            <w:tcBorders>
              <w:top w:val="single" w:sz="4" w:space="0" w:color="9BC2E6"/>
              <w:left w:val="nil"/>
              <w:bottom w:val="single" w:sz="4" w:space="0" w:color="9BC2E6"/>
              <w:right w:val="nil"/>
            </w:tcBorders>
            <w:shd w:val="clear" w:color="auto" w:fill="auto"/>
            <w:noWrap/>
            <w:vAlign w:val="center"/>
            <w:hideMark/>
          </w:tcPr>
          <w:p w14:paraId="5B6A25DE"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0.3</w:t>
            </w:r>
          </w:p>
        </w:tc>
        <w:tc>
          <w:tcPr>
            <w:tcW w:w="922" w:type="dxa"/>
            <w:tcBorders>
              <w:top w:val="single" w:sz="4" w:space="0" w:color="9BC2E6"/>
              <w:left w:val="nil"/>
              <w:bottom w:val="single" w:sz="4" w:space="0" w:color="9BC2E6"/>
              <w:right w:val="nil"/>
            </w:tcBorders>
            <w:shd w:val="clear" w:color="auto" w:fill="auto"/>
            <w:noWrap/>
            <w:vAlign w:val="center"/>
            <w:hideMark/>
          </w:tcPr>
          <w:p w14:paraId="123B9410" w14:textId="77777777" w:rsidR="004E2180" w:rsidRPr="004E2180" w:rsidRDefault="004E2180" w:rsidP="004E2180">
            <w:pPr>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4.74966</w:t>
            </w:r>
          </w:p>
        </w:tc>
        <w:tc>
          <w:tcPr>
            <w:tcW w:w="992" w:type="dxa"/>
            <w:tcBorders>
              <w:top w:val="single" w:sz="4" w:space="0" w:color="9BC2E6"/>
              <w:left w:val="nil"/>
              <w:bottom w:val="single" w:sz="4" w:space="0" w:color="9BC2E6"/>
              <w:right w:val="single" w:sz="4" w:space="0" w:color="9BC2E6"/>
            </w:tcBorders>
            <w:shd w:val="clear" w:color="auto" w:fill="auto"/>
            <w:noWrap/>
            <w:vAlign w:val="center"/>
            <w:hideMark/>
          </w:tcPr>
          <w:p w14:paraId="12ABD832" w14:textId="77777777" w:rsidR="004E2180" w:rsidRPr="004E2180" w:rsidRDefault="004E2180" w:rsidP="004E2180">
            <w:pPr>
              <w:keepNext/>
              <w:spacing w:after="0" w:line="240" w:lineRule="auto"/>
              <w:jc w:val="center"/>
              <w:rPr>
                <w:rFonts w:ascii="Calibri" w:eastAsia="Times New Roman" w:hAnsi="Calibri" w:cs="Times New Roman"/>
                <w:color w:val="000000"/>
                <w:sz w:val="20"/>
                <w:szCs w:val="20"/>
                <w:lang w:bidi="si-LK"/>
              </w:rPr>
            </w:pPr>
            <w:r w:rsidRPr="004E2180">
              <w:rPr>
                <w:rFonts w:ascii="Calibri" w:eastAsia="Times New Roman" w:hAnsi="Calibri" w:cs="Times New Roman"/>
                <w:color w:val="000000"/>
                <w:sz w:val="20"/>
                <w:szCs w:val="20"/>
                <w:lang w:bidi="si-LK"/>
              </w:rPr>
              <w:t>0.97498</w:t>
            </w:r>
          </w:p>
        </w:tc>
      </w:tr>
    </w:tbl>
    <w:p w14:paraId="17BB6D75" w14:textId="4FB5FC2A" w:rsidR="004E2180" w:rsidRDefault="004E2180" w:rsidP="004E2180">
      <w:pPr>
        <w:pStyle w:val="Caption"/>
        <w:jc w:val="center"/>
      </w:pPr>
      <w:bookmarkStart w:id="105" w:name="_Toc450070377"/>
      <w:r>
        <w:t xml:space="preserve">Tabuľka </w:t>
      </w:r>
      <w:r w:rsidR="00E05113">
        <w:fldChar w:fldCharType="begin"/>
      </w:r>
      <w:r w:rsidR="00E05113">
        <w:instrText xml:space="preserve"> SEQ Tabuľka \* ARABIC </w:instrText>
      </w:r>
      <w:r w:rsidR="00E05113">
        <w:fldChar w:fldCharType="separate"/>
      </w:r>
      <w:r w:rsidR="001B74CA">
        <w:rPr>
          <w:noProof/>
        </w:rPr>
        <w:t>7</w:t>
      </w:r>
      <w:r w:rsidR="00E05113">
        <w:rPr>
          <w:noProof/>
        </w:rPr>
        <w:fldChar w:fldCharType="end"/>
      </w:r>
      <w:r>
        <w:t xml:space="preserve"> </w:t>
      </w:r>
      <w:r w:rsidR="00BE73CB">
        <w:t xml:space="preserve">– </w:t>
      </w:r>
      <w:r>
        <w:t>výsledky sietí s</w:t>
      </w:r>
      <w:r w:rsidR="009F42AD">
        <w:t xml:space="preserve"> troma </w:t>
      </w:r>
      <w:r>
        <w:t xml:space="preserve"> konvolučnými vrstvami pre klasifikátor pohlavia</w:t>
      </w:r>
      <w:bookmarkEnd w:id="105"/>
    </w:p>
    <w:p w14:paraId="076EA083" w14:textId="1E0E764F" w:rsidR="004B5AC8" w:rsidRDefault="004E2180" w:rsidP="004B5AC8">
      <w:pPr>
        <w:pStyle w:val="Style1"/>
      </w:pPr>
      <w:r>
        <w:t>V </w:t>
      </w:r>
      <w:r w:rsidRPr="004B5AC8">
        <w:rPr>
          <w:i/>
          <w:iCs/>
        </w:rPr>
        <w:t>tabuľke 7</w:t>
      </w:r>
      <w:r>
        <w:t xml:space="preserve"> môžeme vidieť výsledky potom ako sme pridali jednu konvolučnú vrstvu a jednu plne prepojenú.</w:t>
      </w:r>
      <w:r w:rsidR="004B5AC8">
        <w:t xml:space="preserve"> Keďže sme opäť použili v druhej konvolučnej vrstve stride veľkosti 1 </w:t>
      </w:r>
      <w:r>
        <w:t xml:space="preserve"> </w:t>
      </w:r>
      <w:r w:rsidR="004B5AC8">
        <w:t>vidíme, že chyba nám takmer vôbec neklesla , ale priemerná rýchlosť predikcie sa takmer štvornásobne zhoršila.</w:t>
      </w:r>
    </w:p>
    <w:p w14:paraId="422977C4" w14:textId="64E14148" w:rsidR="004B5AC8" w:rsidRDefault="004B5AC8" w:rsidP="004B5AC8">
      <w:pPr>
        <w:pStyle w:val="Heading4"/>
      </w:pPr>
      <w:r>
        <w:t>Podrobná analýza výsledkov</w:t>
      </w:r>
    </w:p>
    <w:p w14:paraId="649EA22E" w14:textId="0CE7135F" w:rsidR="003C260C" w:rsidRPr="00D348A7" w:rsidRDefault="00D775DA" w:rsidP="009F42AD">
      <w:pPr>
        <w:pStyle w:val="Style1"/>
      </w:pPr>
      <w:r>
        <w:t>Tréning v</w:t>
      </w:r>
      <w:r w:rsidR="003C260C">
        <w:t>ýcho</w:t>
      </w:r>
      <w:r>
        <w:t>diskového</w:t>
      </w:r>
      <w:r w:rsidR="003C260C">
        <w:t xml:space="preserve"> model</w:t>
      </w:r>
      <w:r>
        <w:t>u</w:t>
      </w:r>
      <w:r w:rsidR="003C260C">
        <w:t xml:space="preserve"> ( prvý v tabuľke 6 )</w:t>
      </w:r>
      <w:r>
        <w:t xml:space="preserve"> sme si zopakovali s 500 000 iteráciami, aby sme zistili ako sa zlepší výsledná chyba. V nasledujúcej tabuľke máme uvedené výsledky pre všetky 4 foldy z </w:t>
      </w:r>
      <w:r w:rsidRPr="00D775DA">
        <w:rPr>
          <w:i/>
          <w:iCs/>
        </w:rPr>
        <w:t>k-cross validácie</w:t>
      </w:r>
      <w:r>
        <w:rPr>
          <w:i/>
          <w:iCs/>
        </w:rPr>
        <w:t>.</w:t>
      </w:r>
      <w:r w:rsidR="00D348A7">
        <w:rPr>
          <w:i/>
          <w:iCs/>
        </w:rPr>
        <w:t xml:space="preserve"> </w:t>
      </w:r>
      <w:r w:rsidR="00D348A7">
        <w:t>Vidíme, že päťkrát dlhšie trénovanie malo len minimálny dopad na finálny výsledok.</w:t>
      </w:r>
    </w:p>
    <w:tbl>
      <w:tblPr>
        <w:tblW w:w="8019" w:type="dxa"/>
        <w:jc w:val="center"/>
        <w:tblCellMar>
          <w:left w:w="70" w:type="dxa"/>
          <w:right w:w="70" w:type="dxa"/>
        </w:tblCellMar>
        <w:tblLook w:val="04A0" w:firstRow="1" w:lastRow="0" w:firstColumn="1" w:lastColumn="0" w:noHBand="0" w:noVBand="1"/>
      </w:tblPr>
      <w:tblGrid>
        <w:gridCol w:w="1351"/>
        <w:gridCol w:w="1391"/>
        <w:gridCol w:w="1702"/>
        <w:gridCol w:w="1391"/>
        <w:gridCol w:w="1083"/>
        <w:gridCol w:w="1101"/>
      </w:tblGrid>
      <w:tr w:rsidR="00F052D3" w:rsidRPr="00F052D3" w14:paraId="15DA4948" w14:textId="77777777" w:rsidTr="00F052D3">
        <w:trPr>
          <w:trHeight w:val="440"/>
          <w:jc w:val="center"/>
        </w:trPr>
        <w:tc>
          <w:tcPr>
            <w:tcW w:w="1351" w:type="dxa"/>
            <w:tcBorders>
              <w:top w:val="single" w:sz="4" w:space="0" w:color="9BC2E6"/>
              <w:left w:val="single" w:sz="4" w:space="0" w:color="9BC2E6"/>
              <w:bottom w:val="single" w:sz="4" w:space="0" w:color="9BC2E6"/>
              <w:right w:val="nil"/>
            </w:tcBorders>
            <w:shd w:val="clear" w:color="5B9BD5" w:fill="5B9BD5"/>
            <w:noWrap/>
            <w:vAlign w:val="center"/>
            <w:hideMark/>
          </w:tcPr>
          <w:p w14:paraId="30DD168A" w14:textId="171DFA7E" w:rsidR="00F052D3" w:rsidRPr="00F052D3" w:rsidRDefault="00F052D3" w:rsidP="00F052D3">
            <w:pPr>
              <w:spacing w:after="0" w:line="240" w:lineRule="auto"/>
              <w:jc w:val="center"/>
              <w:rPr>
                <w:rFonts w:ascii="Calibri" w:eastAsia="Times New Roman" w:hAnsi="Calibri" w:cs="Times New Roman"/>
                <w:b/>
                <w:bCs/>
                <w:color w:val="FFFFFF"/>
                <w:lang w:bidi="si-LK"/>
              </w:rPr>
            </w:pPr>
            <w:r>
              <w:rPr>
                <w:rFonts w:ascii="Calibri" w:eastAsia="Times New Roman" w:hAnsi="Calibri" w:cs="Times New Roman"/>
                <w:b/>
                <w:bCs/>
                <w:color w:val="FFFFFF"/>
                <w:lang w:bidi="si-LK"/>
              </w:rPr>
              <w:t>Fold</w:t>
            </w:r>
          </w:p>
        </w:tc>
        <w:tc>
          <w:tcPr>
            <w:tcW w:w="1391" w:type="dxa"/>
            <w:tcBorders>
              <w:top w:val="single" w:sz="4" w:space="0" w:color="9BC2E6"/>
              <w:left w:val="nil"/>
              <w:bottom w:val="single" w:sz="4" w:space="0" w:color="9BC2E6"/>
              <w:right w:val="nil"/>
            </w:tcBorders>
            <w:shd w:val="clear" w:color="5B9BD5" w:fill="5B9BD5"/>
            <w:noWrap/>
            <w:vAlign w:val="center"/>
            <w:hideMark/>
          </w:tcPr>
          <w:p w14:paraId="2CB66874" w14:textId="77777777" w:rsidR="00F052D3" w:rsidRPr="00F052D3" w:rsidRDefault="00F052D3" w:rsidP="00F052D3">
            <w:pPr>
              <w:spacing w:after="0" w:line="240" w:lineRule="auto"/>
              <w:jc w:val="center"/>
              <w:rPr>
                <w:rFonts w:ascii="Calibri" w:eastAsia="Times New Roman" w:hAnsi="Calibri" w:cs="Times New Roman"/>
                <w:b/>
                <w:bCs/>
                <w:color w:val="FFFFFF"/>
                <w:lang w:bidi="si-LK"/>
              </w:rPr>
            </w:pPr>
            <w:r w:rsidRPr="00F052D3">
              <w:rPr>
                <w:rFonts w:ascii="Calibri" w:eastAsia="Times New Roman" w:hAnsi="Calibri" w:cs="Times New Roman"/>
                <w:b/>
                <w:bCs/>
                <w:color w:val="FFFFFF"/>
                <w:lang w:bidi="si-LK"/>
              </w:rPr>
              <w:t>Presnosť</w:t>
            </w:r>
          </w:p>
        </w:tc>
        <w:tc>
          <w:tcPr>
            <w:tcW w:w="1702" w:type="dxa"/>
            <w:tcBorders>
              <w:top w:val="single" w:sz="4" w:space="0" w:color="9BC2E6"/>
              <w:left w:val="nil"/>
              <w:bottom w:val="single" w:sz="4" w:space="0" w:color="9BC2E6"/>
              <w:right w:val="nil"/>
            </w:tcBorders>
            <w:shd w:val="clear" w:color="5B9BD5" w:fill="5B9BD5"/>
            <w:vAlign w:val="center"/>
            <w:hideMark/>
          </w:tcPr>
          <w:p w14:paraId="6CD1E615" w14:textId="77777777" w:rsidR="00F052D3" w:rsidRPr="00F052D3" w:rsidRDefault="00F052D3" w:rsidP="00F052D3">
            <w:pPr>
              <w:spacing w:after="0" w:line="240" w:lineRule="auto"/>
              <w:jc w:val="center"/>
              <w:rPr>
                <w:rFonts w:ascii="Calibri" w:eastAsia="Times New Roman" w:hAnsi="Calibri" w:cs="Times New Roman"/>
                <w:b/>
                <w:bCs/>
                <w:color w:val="FFFFFF"/>
                <w:lang w:bidi="si-LK"/>
              </w:rPr>
            </w:pPr>
            <w:r w:rsidRPr="00F052D3">
              <w:rPr>
                <w:rFonts w:ascii="Calibri" w:eastAsia="Times New Roman" w:hAnsi="Calibri" w:cs="Times New Roman"/>
                <w:b/>
                <w:bCs/>
                <w:color w:val="FFFFFF"/>
                <w:lang w:bidi="si-LK"/>
              </w:rPr>
              <w:t>Balansovaná presnosť</w:t>
            </w:r>
          </w:p>
        </w:tc>
        <w:tc>
          <w:tcPr>
            <w:tcW w:w="1391" w:type="dxa"/>
            <w:tcBorders>
              <w:top w:val="single" w:sz="4" w:space="0" w:color="9BC2E6"/>
              <w:left w:val="nil"/>
              <w:bottom w:val="single" w:sz="4" w:space="0" w:color="9BC2E6"/>
              <w:right w:val="nil"/>
            </w:tcBorders>
            <w:shd w:val="clear" w:color="5B9BD5" w:fill="5B9BD5"/>
            <w:noWrap/>
            <w:vAlign w:val="center"/>
            <w:hideMark/>
          </w:tcPr>
          <w:p w14:paraId="4B749975" w14:textId="77777777" w:rsidR="00F052D3" w:rsidRPr="00F052D3" w:rsidRDefault="00F052D3" w:rsidP="00F052D3">
            <w:pPr>
              <w:spacing w:after="0" w:line="240" w:lineRule="auto"/>
              <w:jc w:val="center"/>
              <w:rPr>
                <w:rFonts w:ascii="Calibri" w:eastAsia="Times New Roman" w:hAnsi="Calibri" w:cs="Times New Roman"/>
                <w:b/>
                <w:bCs/>
                <w:color w:val="FFFFFF"/>
                <w:lang w:bidi="si-LK"/>
              </w:rPr>
            </w:pPr>
            <w:r w:rsidRPr="00F052D3">
              <w:rPr>
                <w:rFonts w:ascii="Calibri" w:eastAsia="Times New Roman" w:hAnsi="Calibri" w:cs="Times New Roman"/>
                <w:b/>
                <w:bCs/>
                <w:color w:val="FFFFFF"/>
                <w:lang w:bidi="si-LK"/>
              </w:rPr>
              <w:t>FPR</w:t>
            </w:r>
          </w:p>
        </w:tc>
        <w:tc>
          <w:tcPr>
            <w:tcW w:w="1083" w:type="dxa"/>
            <w:tcBorders>
              <w:top w:val="single" w:sz="4" w:space="0" w:color="9BC2E6"/>
              <w:left w:val="nil"/>
              <w:bottom w:val="single" w:sz="4" w:space="0" w:color="9BC2E6"/>
              <w:right w:val="nil"/>
            </w:tcBorders>
            <w:shd w:val="clear" w:color="5B9BD5" w:fill="5B9BD5"/>
            <w:noWrap/>
            <w:vAlign w:val="center"/>
            <w:hideMark/>
          </w:tcPr>
          <w:p w14:paraId="532FF1A6" w14:textId="77777777" w:rsidR="00F052D3" w:rsidRPr="00F052D3" w:rsidRDefault="00F052D3" w:rsidP="00F052D3">
            <w:pPr>
              <w:spacing w:after="0" w:line="240" w:lineRule="auto"/>
              <w:jc w:val="center"/>
              <w:rPr>
                <w:rFonts w:ascii="Calibri" w:eastAsia="Times New Roman" w:hAnsi="Calibri" w:cs="Times New Roman"/>
                <w:b/>
                <w:bCs/>
                <w:color w:val="FFFFFF"/>
                <w:lang w:bidi="si-LK"/>
              </w:rPr>
            </w:pPr>
            <w:r w:rsidRPr="00F052D3">
              <w:rPr>
                <w:rFonts w:ascii="Calibri" w:eastAsia="Times New Roman" w:hAnsi="Calibri" w:cs="Times New Roman"/>
                <w:b/>
                <w:bCs/>
                <w:color w:val="FFFFFF"/>
                <w:lang w:bidi="si-LK"/>
              </w:rPr>
              <w:t>FNR</w:t>
            </w:r>
          </w:p>
        </w:tc>
        <w:tc>
          <w:tcPr>
            <w:tcW w:w="1101" w:type="dxa"/>
            <w:tcBorders>
              <w:top w:val="single" w:sz="4" w:space="0" w:color="9BC2E6"/>
              <w:left w:val="nil"/>
              <w:bottom w:val="single" w:sz="4" w:space="0" w:color="9BC2E6"/>
              <w:right w:val="single" w:sz="4" w:space="0" w:color="9BC2E6"/>
            </w:tcBorders>
            <w:shd w:val="clear" w:color="5B9BD5" w:fill="5B9BD5"/>
            <w:noWrap/>
            <w:vAlign w:val="center"/>
            <w:hideMark/>
          </w:tcPr>
          <w:p w14:paraId="71564677" w14:textId="77777777" w:rsidR="00F052D3" w:rsidRPr="00F052D3" w:rsidRDefault="00F052D3" w:rsidP="00F052D3">
            <w:pPr>
              <w:spacing w:after="0" w:line="240" w:lineRule="auto"/>
              <w:jc w:val="center"/>
              <w:rPr>
                <w:rFonts w:ascii="Calibri" w:eastAsia="Times New Roman" w:hAnsi="Calibri" w:cs="Times New Roman"/>
                <w:b/>
                <w:bCs/>
                <w:color w:val="FFFFFF"/>
                <w:lang w:bidi="si-LK"/>
              </w:rPr>
            </w:pPr>
            <w:r w:rsidRPr="00F052D3">
              <w:rPr>
                <w:rFonts w:ascii="Calibri" w:eastAsia="Times New Roman" w:hAnsi="Calibri" w:cs="Times New Roman"/>
                <w:b/>
                <w:bCs/>
                <w:color w:val="FFFFFF"/>
                <w:lang w:bidi="si-LK"/>
              </w:rPr>
              <w:t>Rýchlosť</w:t>
            </w:r>
          </w:p>
        </w:tc>
      </w:tr>
      <w:tr w:rsidR="00F052D3" w:rsidRPr="00F052D3" w14:paraId="5A2A4DD6" w14:textId="77777777" w:rsidTr="00F052D3">
        <w:trPr>
          <w:trHeight w:val="220"/>
          <w:jc w:val="center"/>
        </w:trPr>
        <w:tc>
          <w:tcPr>
            <w:tcW w:w="1351" w:type="dxa"/>
            <w:tcBorders>
              <w:top w:val="single" w:sz="4" w:space="0" w:color="9BC2E6"/>
              <w:left w:val="single" w:sz="4" w:space="0" w:color="9BC2E6"/>
              <w:bottom w:val="single" w:sz="4" w:space="0" w:color="9BC2E6"/>
              <w:right w:val="nil"/>
            </w:tcBorders>
            <w:shd w:val="clear" w:color="DDEBF7" w:fill="DDEBF7"/>
            <w:noWrap/>
            <w:vAlign w:val="center"/>
            <w:hideMark/>
          </w:tcPr>
          <w:p w14:paraId="723A00FB"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fold 0</w:t>
            </w:r>
          </w:p>
        </w:tc>
        <w:tc>
          <w:tcPr>
            <w:tcW w:w="1391" w:type="dxa"/>
            <w:tcBorders>
              <w:top w:val="single" w:sz="4" w:space="0" w:color="9BC2E6"/>
              <w:left w:val="nil"/>
              <w:bottom w:val="single" w:sz="4" w:space="0" w:color="9BC2E6"/>
              <w:right w:val="nil"/>
            </w:tcBorders>
            <w:shd w:val="clear" w:color="DDEBF7" w:fill="DDEBF7"/>
            <w:noWrap/>
            <w:vAlign w:val="center"/>
            <w:hideMark/>
          </w:tcPr>
          <w:p w14:paraId="3644955F"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97.430%</w:t>
            </w:r>
          </w:p>
        </w:tc>
        <w:tc>
          <w:tcPr>
            <w:tcW w:w="1702" w:type="dxa"/>
            <w:tcBorders>
              <w:top w:val="single" w:sz="4" w:space="0" w:color="9BC2E6"/>
              <w:left w:val="nil"/>
              <w:bottom w:val="single" w:sz="4" w:space="0" w:color="9BC2E6"/>
              <w:right w:val="nil"/>
            </w:tcBorders>
            <w:shd w:val="clear" w:color="DDEBF7" w:fill="DDEBF7"/>
            <w:noWrap/>
            <w:vAlign w:val="center"/>
            <w:hideMark/>
          </w:tcPr>
          <w:p w14:paraId="00231E7B"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97.280%</w:t>
            </w:r>
          </w:p>
        </w:tc>
        <w:tc>
          <w:tcPr>
            <w:tcW w:w="1391" w:type="dxa"/>
            <w:tcBorders>
              <w:top w:val="single" w:sz="4" w:space="0" w:color="9BC2E6"/>
              <w:left w:val="nil"/>
              <w:bottom w:val="single" w:sz="4" w:space="0" w:color="9BC2E6"/>
              <w:right w:val="nil"/>
            </w:tcBorders>
            <w:shd w:val="clear" w:color="DDEBF7" w:fill="DDEBF7"/>
            <w:noWrap/>
            <w:vAlign w:val="center"/>
            <w:hideMark/>
          </w:tcPr>
          <w:p w14:paraId="5E54F44D"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1.964%</w:t>
            </w:r>
          </w:p>
        </w:tc>
        <w:tc>
          <w:tcPr>
            <w:tcW w:w="1083" w:type="dxa"/>
            <w:tcBorders>
              <w:top w:val="single" w:sz="4" w:space="0" w:color="9BC2E6"/>
              <w:left w:val="nil"/>
              <w:bottom w:val="single" w:sz="4" w:space="0" w:color="9BC2E6"/>
              <w:right w:val="nil"/>
            </w:tcBorders>
            <w:shd w:val="clear" w:color="DDEBF7" w:fill="DDEBF7"/>
            <w:noWrap/>
            <w:vAlign w:val="center"/>
            <w:hideMark/>
          </w:tcPr>
          <w:p w14:paraId="7C2D20D6"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3.476%</w:t>
            </w:r>
          </w:p>
        </w:tc>
        <w:tc>
          <w:tcPr>
            <w:tcW w:w="1101" w:type="dxa"/>
            <w:tcBorders>
              <w:top w:val="single" w:sz="4" w:space="0" w:color="9BC2E6"/>
              <w:left w:val="nil"/>
              <w:bottom w:val="single" w:sz="4" w:space="0" w:color="9BC2E6"/>
              <w:right w:val="single" w:sz="4" w:space="0" w:color="9BC2E6"/>
            </w:tcBorders>
            <w:shd w:val="clear" w:color="DDEBF7" w:fill="DDEBF7"/>
            <w:noWrap/>
            <w:vAlign w:val="center"/>
            <w:hideMark/>
          </w:tcPr>
          <w:p w14:paraId="6A51AB6C"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1.0564555</w:t>
            </w:r>
          </w:p>
        </w:tc>
      </w:tr>
      <w:tr w:rsidR="00F052D3" w:rsidRPr="00F052D3" w14:paraId="0B662F1A" w14:textId="77777777" w:rsidTr="00F052D3">
        <w:trPr>
          <w:trHeight w:val="220"/>
          <w:jc w:val="center"/>
        </w:trPr>
        <w:tc>
          <w:tcPr>
            <w:tcW w:w="1351" w:type="dxa"/>
            <w:tcBorders>
              <w:top w:val="single" w:sz="4" w:space="0" w:color="9BC2E6"/>
              <w:left w:val="single" w:sz="4" w:space="0" w:color="9BC2E6"/>
              <w:bottom w:val="single" w:sz="4" w:space="0" w:color="9BC2E6"/>
              <w:right w:val="nil"/>
            </w:tcBorders>
            <w:shd w:val="clear" w:color="auto" w:fill="auto"/>
            <w:noWrap/>
            <w:vAlign w:val="center"/>
            <w:hideMark/>
          </w:tcPr>
          <w:p w14:paraId="23F8F165"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fold 1</w:t>
            </w:r>
          </w:p>
        </w:tc>
        <w:tc>
          <w:tcPr>
            <w:tcW w:w="1391" w:type="dxa"/>
            <w:tcBorders>
              <w:top w:val="single" w:sz="4" w:space="0" w:color="9BC2E6"/>
              <w:left w:val="nil"/>
              <w:bottom w:val="single" w:sz="4" w:space="0" w:color="9BC2E6"/>
              <w:right w:val="nil"/>
            </w:tcBorders>
            <w:shd w:val="clear" w:color="auto" w:fill="auto"/>
            <w:noWrap/>
            <w:vAlign w:val="center"/>
            <w:hideMark/>
          </w:tcPr>
          <w:p w14:paraId="205183B0"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97.410%</w:t>
            </w:r>
          </w:p>
        </w:tc>
        <w:tc>
          <w:tcPr>
            <w:tcW w:w="1702" w:type="dxa"/>
            <w:tcBorders>
              <w:top w:val="single" w:sz="4" w:space="0" w:color="9BC2E6"/>
              <w:left w:val="nil"/>
              <w:bottom w:val="single" w:sz="4" w:space="0" w:color="9BC2E6"/>
              <w:right w:val="nil"/>
            </w:tcBorders>
            <w:shd w:val="clear" w:color="auto" w:fill="auto"/>
            <w:noWrap/>
            <w:vAlign w:val="center"/>
            <w:hideMark/>
          </w:tcPr>
          <w:p w14:paraId="7235C22A"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97.267%</w:t>
            </w:r>
          </w:p>
        </w:tc>
        <w:tc>
          <w:tcPr>
            <w:tcW w:w="1391" w:type="dxa"/>
            <w:tcBorders>
              <w:top w:val="single" w:sz="4" w:space="0" w:color="9BC2E6"/>
              <w:left w:val="nil"/>
              <w:bottom w:val="single" w:sz="4" w:space="0" w:color="9BC2E6"/>
              <w:right w:val="nil"/>
            </w:tcBorders>
            <w:shd w:val="clear" w:color="auto" w:fill="auto"/>
            <w:noWrap/>
            <w:vAlign w:val="center"/>
            <w:hideMark/>
          </w:tcPr>
          <w:p w14:paraId="1366AD30"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2.026%</w:t>
            </w:r>
          </w:p>
        </w:tc>
        <w:tc>
          <w:tcPr>
            <w:tcW w:w="1083" w:type="dxa"/>
            <w:tcBorders>
              <w:top w:val="single" w:sz="4" w:space="0" w:color="9BC2E6"/>
              <w:left w:val="nil"/>
              <w:bottom w:val="single" w:sz="4" w:space="0" w:color="9BC2E6"/>
              <w:right w:val="nil"/>
            </w:tcBorders>
            <w:shd w:val="clear" w:color="auto" w:fill="auto"/>
            <w:noWrap/>
            <w:vAlign w:val="center"/>
            <w:hideMark/>
          </w:tcPr>
          <w:p w14:paraId="650EBB83"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3.440%</w:t>
            </w:r>
          </w:p>
        </w:tc>
        <w:tc>
          <w:tcPr>
            <w:tcW w:w="1101" w:type="dxa"/>
            <w:tcBorders>
              <w:top w:val="single" w:sz="4" w:space="0" w:color="9BC2E6"/>
              <w:left w:val="nil"/>
              <w:bottom w:val="single" w:sz="4" w:space="0" w:color="9BC2E6"/>
              <w:right w:val="single" w:sz="4" w:space="0" w:color="9BC2E6"/>
            </w:tcBorders>
            <w:shd w:val="clear" w:color="auto" w:fill="auto"/>
            <w:noWrap/>
            <w:vAlign w:val="center"/>
            <w:hideMark/>
          </w:tcPr>
          <w:p w14:paraId="013C8FD2"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1.0584501</w:t>
            </w:r>
          </w:p>
        </w:tc>
      </w:tr>
      <w:tr w:rsidR="00F052D3" w:rsidRPr="00F052D3" w14:paraId="6AC9FA8B" w14:textId="77777777" w:rsidTr="00F052D3">
        <w:trPr>
          <w:trHeight w:val="220"/>
          <w:jc w:val="center"/>
        </w:trPr>
        <w:tc>
          <w:tcPr>
            <w:tcW w:w="1351" w:type="dxa"/>
            <w:tcBorders>
              <w:top w:val="single" w:sz="4" w:space="0" w:color="9BC2E6"/>
              <w:left w:val="single" w:sz="4" w:space="0" w:color="9BC2E6"/>
              <w:bottom w:val="single" w:sz="4" w:space="0" w:color="9BC2E6"/>
              <w:right w:val="nil"/>
            </w:tcBorders>
            <w:shd w:val="clear" w:color="DDEBF7" w:fill="DDEBF7"/>
            <w:noWrap/>
            <w:vAlign w:val="center"/>
            <w:hideMark/>
          </w:tcPr>
          <w:p w14:paraId="6A29BAAE"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fold 2</w:t>
            </w:r>
          </w:p>
        </w:tc>
        <w:tc>
          <w:tcPr>
            <w:tcW w:w="1391" w:type="dxa"/>
            <w:tcBorders>
              <w:top w:val="single" w:sz="4" w:space="0" w:color="9BC2E6"/>
              <w:left w:val="nil"/>
              <w:bottom w:val="single" w:sz="4" w:space="0" w:color="9BC2E6"/>
              <w:right w:val="nil"/>
            </w:tcBorders>
            <w:shd w:val="clear" w:color="DDEBF7" w:fill="DDEBF7"/>
            <w:noWrap/>
            <w:vAlign w:val="center"/>
            <w:hideMark/>
          </w:tcPr>
          <w:p w14:paraId="5DEBA06E"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97.610%</w:t>
            </w:r>
          </w:p>
        </w:tc>
        <w:tc>
          <w:tcPr>
            <w:tcW w:w="1702" w:type="dxa"/>
            <w:tcBorders>
              <w:top w:val="single" w:sz="4" w:space="0" w:color="9BC2E6"/>
              <w:left w:val="nil"/>
              <w:bottom w:val="single" w:sz="4" w:space="0" w:color="9BC2E6"/>
              <w:right w:val="nil"/>
            </w:tcBorders>
            <w:shd w:val="clear" w:color="DDEBF7" w:fill="DDEBF7"/>
            <w:noWrap/>
            <w:vAlign w:val="center"/>
            <w:hideMark/>
          </w:tcPr>
          <w:p w14:paraId="33767DD2"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97.507%</w:t>
            </w:r>
          </w:p>
        </w:tc>
        <w:tc>
          <w:tcPr>
            <w:tcW w:w="1391" w:type="dxa"/>
            <w:tcBorders>
              <w:top w:val="single" w:sz="4" w:space="0" w:color="9BC2E6"/>
              <w:left w:val="nil"/>
              <w:bottom w:val="single" w:sz="4" w:space="0" w:color="9BC2E6"/>
              <w:right w:val="nil"/>
            </w:tcBorders>
            <w:shd w:val="clear" w:color="DDEBF7" w:fill="DDEBF7"/>
            <w:noWrap/>
            <w:vAlign w:val="center"/>
            <w:hideMark/>
          </w:tcPr>
          <w:p w14:paraId="63C59D4E"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1.957%</w:t>
            </w:r>
          </w:p>
        </w:tc>
        <w:tc>
          <w:tcPr>
            <w:tcW w:w="1083" w:type="dxa"/>
            <w:tcBorders>
              <w:top w:val="single" w:sz="4" w:space="0" w:color="9BC2E6"/>
              <w:left w:val="nil"/>
              <w:bottom w:val="single" w:sz="4" w:space="0" w:color="9BC2E6"/>
              <w:right w:val="nil"/>
            </w:tcBorders>
            <w:shd w:val="clear" w:color="DDEBF7" w:fill="DDEBF7"/>
            <w:noWrap/>
            <w:vAlign w:val="center"/>
            <w:hideMark/>
          </w:tcPr>
          <w:p w14:paraId="2F30A622"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3.030%</w:t>
            </w:r>
          </w:p>
        </w:tc>
        <w:tc>
          <w:tcPr>
            <w:tcW w:w="1101" w:type="dxa"/>
            <w:tcBorders>
              <w:top w:val="single" w:sz="4" w:space="0" w:color="9BC2E6"/>
              <w:left w:val="nil"/>
              <w:bottom w:val="single" w:sz="4" w:space="0" w:color="9BC2E6"/>
              <w:right w:val="single" w:sz="4" w:space="0" w:color="9BC2E6"/>
            </w:tcBorders>
            <w:shd w:val="clear" w:color="DDEBF7" w:fill="DDEBF7"/>
            <w:noWrap/>
            <w:vAlign w:val="center"/>
            <w:hideMark/>
          </w:tcPr>
          <w:p w14:paraId="7862364C"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1.0490883</w:t>
            </w:r>
          </w:p>
        </w:tc>
      </w:tr>
      <w:tr w:rsidR="00F052D3" w:rsidRPr="00F052D3" w14:paraId="7F49618B" w14:textId="77777777" w:rsidTr="00F052D3">
        <w:trPr>
          <w:trHeight w:val="220"/>
          <w:jc w:val="center"/>
        </w:trPr>
        <w:tc>
          <w:tcPr>
            <w:tcW w:w="1351" w:type="dxa"/>
            <w:tcBorders>
              <w:top w:val="single" w:sz="4" w:space="0" w:color="9BC2E6"/>
              <w:left w:val="single" w:sz="4" w:space="0" w:color="9BC2E6"/>
              <w:bottom w:val="single" w:sz="4" w:space="0" w:color="9BC2E6"/>
              <w:right w:val="nil"/>
            </w:tcBorders>
            <w:shd w:val="clear" w:color="auto" w:fill="auto"/>
            <w:noWrap/>
            <w:vAlign w:val="center"/>
            <w:hideMark/>
          </w:tcPr>
          <w:p w14:paraId="619D86ED"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fold 3</w:t>
            </w:r>
          </w:p>
        </w:tc>
        <w:tc>
          <w:tcPr>
            <w:tcW w:w="1391" w:type="dxa"/>
            <w:tcBorders>
              <w:top w:val="single" w:sz="4" w:space="0" w:color="9BC2E6"/>
              <w:left w:val="nil"/>
              <w:bottom w:val="single" w:sz="4" w:space="0" w:color="9BC2E6"/>
              <w:right w:val="nil"/>
            </w:tcBorders>
            <w:shd w:val="clear" w:color="auto" w:fill="auto"/>
            <w:noWrap/>
            <w:vAlign w:val="center"/>
            <w:hideMark/>
          </w:tcPr>
          <w:p w14:paraId="734E299B"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97.560%</w:t>
            </w:r>
          </w:p>
        </w:tc>
        <w:tc>
          <w:tcPr>
            <w:tcW w:w="1702" w:type="dxa"/>
            <w:tcBorders>
              <w:top w:val="single" w:sz="4" w:space="0" w:color="9BC2E6"/>
              <w:left w:val="nil"/>
              <w:bottom w:val="single" w:sz="4" w:space="0" w:color="9BC2E6"/>
              <w:right w:val="nil"/>
            </w:tcBorders>
            <w:shd w:val="clear" w:color="auto" w:fill="auto"/>
            <w:noWrap/>
            <w:vAlign w:val="center"/>
            <w:hideMark/>
          </w:tcPr>
          <w:p w14:paraId="189F14A6"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97.400%</w:t>
            </w:r>
          </w:p>
        </w:tc>
        <w:tc>
          <w:tcPr>
            <w:tcW w:w="1391" w:type="dxa"/>
            <w:tcBorders>
              <w:top w:val="single" w:sz="4" w:space="0" w:color="9BC2E6"/>
              <w:left w:val="nil"/>
              <w:bottom w:val="single" w:sz="4" w:space="0" w:color="9BC2E6"/>
              <w:right w:val="nil"/>
            </w:tcBorders>
            <w:shd w:val="clear" w:color="auto" w:fill="auto"/>
            <w:noWrap/>
            <w:vAlign w:val="center"/>
            <w:hideMark/>
          </w:tcPr>
          <w:p w14:paraId="29E7E92A"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1.795%</w:t>
            </w:r>
          </w:p>
        </w:tc>
        <w:tc>
          <w:tcPr>
            <w:tcW w:w="1083" w:type="dxa"/>
            <w:tcBorders>
              <w:top w:val="single" w:sz="4" w:space="0" w:color="9BC2E6"/>
              <w:left w:val="nil"/>
              <w:bottom w:val="single" w:sz="4" w:space="0" w:color="9BC2E6"/>
              <w:right w:val="nil"/>
            </w:tcBorders>
            <w:shd w:val="clear" w:color="auto" w:fill="auto"/>
            <w:noWrap/>
            <w:vAlign w:val="center"/>
            <w:hideMark/>
          </w:tcPr>
          <w:p w14:paraId="40E8C753"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3.404%</w:t>
            </w:r>
          </w:p>
        </w:tc>
        <w:tc>
          <w:tcPr>
            <w:tcW w:w="1101" w:type="dxa"/>
            <w:tcBorders>
              <w:top w:val="single" w:sz="4" w:space="0" w:color="9BC2E6"/>
              <w:left w:val="nil"/>
              <w:bottom w:val="single" w:sz="4" w:space="0" w:color="9BC2E6"/>
              <w:right w:val="single" w:sz="4" w:space="0" w:color="9BC2E6"/>
            </w:tcBorders>
            <w:shd w:val="clear" w:color="auto" w:fill="auto"/>
            <w:noWrap/>
            <w:vAlign w:val="center"/>
            <w:hideMark/>
          </w:tcPr>
          <w:p w14:paraId="3D33978A" w14:textId="77777777" w:rsidR="00F052D3" w:rsidRPr="00F052D3" w:rsidRDefault="00F052D3" w:rsidP="00F052D3">
            <w:pPr>
              <w:spacing w:after="0" w:line="240" w:lineRule="auto"/>
              <w:jc w:val="center"/>
              <w:rPr>
                <w:rFonts w:ascii="Calibri" w:eastAsia="Times New Roman" w:hAnsi="Calibri" w:cs="Times New Roman"/>
                <w:color w:val="000000"/>
                <w:lang w:bidi="si-LK"/>
              </w:rPr>
            </w:pPr>
            <w:r w:rsidRPr="00F052D3">
              <w:rPr>
                <w:rFonts w:ascii="Calibri" w:eastAsia="Times New Roman" w:hAnsi="Calibri" w:cs="Times New Roman"/>
                <w:color w:val="000000"/>
                <w:lang w:bidi="si-LK"/>
              </w:rPr>
              <w:t>1.0479117</w:t>
            </w:r>
          </w:p>
        </w:tc>
      </w:tr>
      <w:tr w:rsidR="00F052D3" w:rsidRPr="00F052D3" w14:paraId="0AD5309C" w14:textId="77777777" w:rsidTr="00F052D3">
        <w:trPr>
          <w:trHeight w:val="220"/>
          <w:jc w:val="center"/>
        </w:trPr>
        <w:tc>
          <w:tcPr>
            <w:tcW w:w="1351" w:type="dxa"/>
            <w:tcBorders>
              <w:top w:val="single" w:sz="4" w:space="0" w:color="9BC2E6"/>
              <w:left w:val="single" w:sz="4" w:space="0" w:color="9BC2E6"/>
              <w:bottom w:val="single" w:sz="4" w:space="0" w:color="9BC2E6"/>
              <w:right w:val="nil"/>
            </w:tcBorders>
            <w:shd w:val="clear" w:color="DDEBF7" w:fill="DDEBF7"/>
            <w:noWrap/>
            <w:vAlign w:val="center"/>
            <w:hideMark/>
          </w:tcPr>
          <w:p w14:paraId="3D301E96" w14:textId="77777777" w:rsidR="00F052D3" w:rsidRPr="00F052D3" w:rsidRDefault="00F052D3" w:rsidP="00F052D3">
            <w:pPr>
              <w:spacing w:after="0" w:line="240" w:lineRule="auto"/>
              <w:jc w:val="center"/>
              <w:rPr>
                <w:rFonts w:ascii="Calibri" w:eastAsia="Times New Roman" w:hAnsi="Calibri" w:cs="Times New Roman"/>
                <w:b/>
                <w:bCs/>
                <w:color w:val="000000"/>
                <w:lang w:bidi="si-LK"/>
              </w:rPr>
            </w:pPr>
            <w:r w:rsidRPr="00F052D3">
              <w:rPr>
                <w:rFonts w:ascii="Calibri" w:eastAsia="Times New Roman" w:hAnsi="Calibri" w:cs="Times New Roman"/>
                <w:b/>
                <w:bCs/>
                <w:color w:val="000000"/>
                <w:lang w:bidi="si-LK"/>
              </w:rPr>
              <w:t>priemer</w:t>
            </w:r>
          </w:p>
        </w:tc>
        <w:tc>
          <w:tcPr>
            <w:tcW w:w="1391" w:type="dxa"/>
            <w:tcBorders>
              <w:top w:val="single" w:sz="4" w:space="0" w:color="9BC2E6"/>
              <w:left w:val="nil"/>
              <w:bottom w:val="single" w:sz="4" w:space="0" w:color="9BC2E6"/>
              <w:right w:val="nil"/>
            </w:tcBorders>
            <w:shd w:val="clear" w:color="DDEBF7" w:fill="DDEBF7"/>
            <w:noWrap/>
            <w:vAlign w:val="center"/>
            <w:hideMark/>
          </w:tcPr>
          <w:p w14:paraId="7A123B87" w14:textId="77777777" w:rsidR="00F052D3" w:rsidRPr="00F052D3" w:rsidRDefault="00F052D3" w:rsidP="00F052D3">
            <w:pPr>
              <w:spacing w:after="0" w:line="240" w:lineRule="auto"/>
              <w:jc w:val="center"/>
              <w:rPr>
                <w:rFonts w:ascii="Calibri" w:eastAsia="Times New Roman" w:hAnsi="Calibri" w:cs="Times New Roman"/>
                <w:b/>
                <w:bCs/>
                <w:color w:val="000000"/>
                <w:lang w:bidi="si-LK"/>
              </w:rPr>
            </w:pPr>
            <w:r w:rsidRPr="00F052D3">
              <w:rPr>
                <w:rFonts w:ascii="Calibri" w:eastAsia="Times New Roman" w:hAnsi="Calibri" w:cs="Times New Roman"/>
                <w:b/>
                <w:bCs/>
                <w:color w:val="000000"/>
                <w:lang w:bidi="si-LK"/>
              </w:rPr>
              <w:t>97.500%</w:t>
            </w:r>
          </w:p>
        </w:tc>
        <w:tc>
          <w:tcPr>
            <w:tcW w:w="1702" w:type="dxa"/>
            <w:tcBorders>
              <w:top w:val="single" w:sz="4" w:space="0" w:color="9BC2E6"/>
              <w:left w:val="nil"/>
              <w:bottom w:val="single" w:sz="4" w:space="0" w:color="9BC2E6"/>
              <w:right w:val="nil"/>
            </w:tcBorders>
            <w:shd w:val="clear" w:color="DDEBF7" w:fill="DDEBF7"/>
            <w:noWrap/>
            <w:vAlign w:val="center"/>
            <w:hideMark/>
          </w:tcPr>
          <w:p w14:paraId="28829E7C" w14:textId="77777777" w:rsidR="00F052D3" w:rsidRPr="00F052D3" w:rsidRDefault="00F052D3" w:rsidP="00F052D3">
            <w:pPr>
              <w:spacing w:after="0" w:line="240" w:lineRule="auto"/>
              <w:jc w:val="center"/>
              <w:rPr>
                <w:rFonts w:ascii="Calibri" w:eastAsia="Times New Roman" w:hAnsi="Calibri" w:cs="Times New Roman"/>
                <w:b/>
                <w:bCs/>
                <w:color w:val="000000"/>
                <w:lang w:bidi="si-LK"/>
              </w:rPr>
            </w:pPr>
            <w:r w:rsidRPr="00F052D3">
              <w:rPr>
                <w:rFonts w:ascii="Calibri" w:eastAsia="Times New Roman" w:hAnsi="Calibri" w:cs="Times New Roman"/>
                <w:b/>
                <w:bCs/>
                <w:color w:val="000000"/>
                <w:lang w:bidi="si-LK"/>
              </w:rPr>
              <w:t>97.364%</w:t>
            </w:r>
          </w:p>
        </w:tc>
        <w:tc>
          <w:tcPr>
            <w:tcW w:w="1391" w:type="dxa"/>
            <w:tcBorders>
              <w:top w:val="single" w:sz="4" w:space="0" w:color="9BC2E6"/>
              <w:left w:val="nil"/>
              <w:bottom w:val="single" w:sz="4" w:space="0" w:color="9BC2E6"/>
              <w:right w:val="nil"/>
            </w:tcBorders>
            <w:shd w:val="clear" w:color="DDEBF7" w:fill="DDEBF7"/>
            <w:noWrap/>
            <w:vAlign w:val="center"/>
            <w:hideMark/>
          </w:tcPr>
          <w:p w14:paraId="3606B903" w14:textId="77777777" w:rsidR="00F052D3" w:rsidRPr="00F052D3" w:rsidRDefault="00F052D3" w:rsidP="00F052D3">
            <w:pPr>
              <w:spacing w:after="0" w:line="240" w:lineRule="auto"/>
              <w:jc w:val="center"/>
              <w:rPr>
                <w:rFonts w:ascii="Calibri" w:eastAsia="Times New Roman" w:hAnsi="Calibri" w:cs="Times New Roman"/>
                <w:b/>
                <w:bCs/>
                <w:color w:val="000000"/>
                <w:lang w:bidi="si-LK"/>
              </w:rPr>
            </w:pPr>
            <w:r w:rsidRPr="00F052D3">
              <w:rPr>
                <w:rFonts w:ascii="Calibri" w:eastAsia="Times New Roman" w:hAnsi="Calibri" w:cs="Times New Roman"/>
                <w:b/>
                <w:bCs/>
                <w:color w:val="000000"/>
                <w:lang w:bidi="si-LK"/>
              </w:rPr>
              <w:t>1.935%</w:t>
            </w:r>
          </w:p>
        </w:tc>
        <w:tc>
          <w:tcPr>
            <w:tcW w:w="1083" w:type="dxa"/>
            <w:tcBorders>
              <w:top w:val="single" w:sz="4" w:space="0" w:color="9BC2E6"/>
              <w:left w:val="nil"/>
              <w:bottom w:val="single" w:sz="4" w:space="0" w:color="9BC2E6"/>
              <w:right w:val="nil"/>
            </w:tcBorders>
            <w:shd w:val="clear" w:color="DDEBF7" w:fill="DDEBF7"/>
            <w:noWrap/>
            <w:vAlign w:val="center"/>
            <w:hideMark/>
          </w:tcPr>
          <w:p w14:paraId="3AF48A3F" w14:textId="77777777" w:rsidR="00F052D3" w:rsidRPr="00F052D3" w:rsidRDefault="00F052D3" w:rsidP="00F052D3">
            <w:pPr>
              <w:spacing w:after="0" w:line="240" w:lineRule="auto"/>
              <w:jc w:val="center"/>
              <w:rPr>
                <w:rFonts w:ascii="Calibri" w:eastAsia="Times New Roman" w:hAnsi="Calibri" w:cs="Times New Roman"/>
                <w:b/>
                <w:bCs/>
                <w:color w:val="000000"/>
                <w:lang w:bidi="si-LK"/>
              </w:rPr>
            </w:pPr>
            <w:r w:rsidRPr="00F052D3">
              <w:rPr>
                <w:rFonts w:ascii="Calibri" w:eastAsia="Times New Roman" w:hAnsi="Calibri" w:cs="Times New Roman"/>
                <w:b/>
                <w:bCs/>
                <w:color w:val="000000"/>
                <w:lang w:bidi="si-LK"/>
              </w:rPr>
              <w:t>3.337%</w:t>
            </w:r>
          </w:p>
        </w:tc>
        <w:tc>
          <w:tcPr>
            <w:tcW w:w="1101" w:type="dxa"/>
            <w:tcBorders>
              <w:top w:val="single" w:sz="4" w:space="0" w:color="9BC2E6"/>
              <w:left w:val="nil"/>
              <w:bottom w:val="single" w:sz="4" w:space="0" w:color="9BC2E6"/>
              <w:right w:val="single" w:sz="4" w:space="0" w:color="9BC2E6"/>
            </w:tcBorders>
            <w:shd w:val="clear" w:color="DDEBF7" w:fill="DDEBF7"/>
            <w:noWrap/>
            <w:vAlign w:val="center"/>
            <w:hideMark/>
          </w:tcPr>
          <w:p w14:paraId="52686AC7" w14:textId="77777777" w:rsidR="00F052D3" w:rsidRPr="00F052D3" w:rsidRDefault="00F052D3" w:rsidP="00F052D3">
            <w:pPr>
              <w:keepNext/>
              <w:spacing w:after="0" w:line="240" w:lineRule="auto"/>
              <w:jc w:val="center"/>
              <w:rPr>
                <w:rFonts w:ascii="Calibri" w:eastAsia="Times New Roman" w:hAnsi="Calibri" w:cs="Times New Roman"/>
                <w:b/>
                <w:bCs/>
                <w:color w:val="000000"/>
                <w:lang w:bidi="si-LK"/>
              </w:rPr>
            </w:pPr>
            <w:r w:rsidRPr="00F052D3">
              <w:rPr>
                <w:rFonts w:ascii="Calibri" w:eastAsia="Times New Roman" w:hAnsi="Calibri" w:cs="Times New Roman"/>
                <w:b/>
                <w:bCs/>
                <w:color w:val="000000"/>
                <w:lang w:bidi="si-LK"/>
              </w:rPr>
              <w:t>1.0529764</w:t>
            </w:r>
          </w:p>
        </w:tc>
      </w:tr>
    </w:tbl>
    <w:p w14:paraId="5A79CD69" w14:textId="1FE66517" w:rsidR="00D02BB1" w:rsidRDefault="00F052D3" w:rsidP="00F06B65">
      <w:pPr>
        <w:pStyle w:val="Caption"/>
        <w:jc w:val="center"/>
      </w:pPr>
      <w:bookmarkStart w:id="106" w:name="_Toc450070378"/>
      <w:r>
        <w:t xml:space="preserve">Tabuľka </w:t>
      </w:r>
      <w:r w:rsidR="00E05113">
        <w:fldChar w:fldCharType="begin"/>
      </w:r>
      <w:r w:rsidR="00E05113">
        <w:instrText xml:space="preserve"> SEQ Tabuľka \* ARABIC </w:instrText>
      </w:r>
      <w:r w:rsidR="00E05113">
        <w:fldChar w:fldCharType="separate"/>
      </w:r>
      <w:r w:rsidR="001B74CA">
        <w:rPr>
          <w:noProof/>
        </w:rPr>
        <w:t>8</w:t>
      </w:r>
      <w:r w:rsidR="00E05113">
        <w:rPr>
          <w:noProof/>
        </w:rPr>
        <w:fldChar w:fldCharType="end"/>
      </w:r>
      <w:r>
        <w:t xml:space="preserve"> – vypočítané priemerné hodnoty chýb pre východiskový model</w:t>
      </w:r>
      <w:bookmarkEnd w:id="106"/>
    </w:p>
    <w:p w14:paraId="376C8D69" w14:textId="598A0B75" w:rsidR="00D02BB1" w:rsidRDefault="00F052D3" w:rsidP="00F06B65">
      <w:pPr>
        <w:pStyle w:val="Style1"/>
      </w:pPr>
      <w:r>
        <w:t xml:space="preserve">Hodnoty FPR, FNR ale aj </w:t>
      </w:r>
      <w:r w:rsidR="00D348A7">
        <w:t xml:space="preserve">absolútny </w:t>
      </w:r>
      <w:r>
        <w:t>a balansovanú presnosť vieme dostať z </w:t>
      </w:r>
      <w:r w:rsidRPr="00F052D3">
        <w:rPr>
          <w:i/>
          <w:iCs/>
        </w:rPr>
        <w:t>confusion matice</w:t>
      </w:r>
      <w:r>
        <w:rPr>
          <w:i/>
          <w:iCs/>
        </w:rPr>
        <w:t xml:space="preserve">. </w:t>
      </w:r>
      <w:r>
        <w:t>Príklad confusion matice pre fold 0</w:t>
      </w:r>
      <w:r w:rsidR="008E3460">
        <w:t xml:space="preserve"> je na </w:t>
      </w:r>
      <w:r w:rsidR="008E3460" w:rsidRPr="008E3460">
        <w:rPr>
          <w:i/>
          <w:iCs/>
        </w:rPr>
        <w:t>tabuľke 9</w:t>
      </w:r>
      <w:r>
        <w:t>.</w:t>
      </w:r>
      <w:r w:rsidR="00D02BB1">
        <w:t xml:space="preserve"> </w:t>
      </w:r>
      <w:r w:rsidR="00D348A7">
        <w:t>Vo vnútorných bunkách sú n</w:t>
      </w:r>
      <w:r w:rsidR="00D02BB1">
        <w:t>aľavo sú uvedené absolútn</w:t>
      </w:r>
      <w:r w:rsidR="00D348A7">
        <w:t>e hodnoty, napravo normalizované</w:t>
      </w:r>
      <w:r w:rsidR="00D02BB1">
        <w:t xml:space="preserve">. Môžeme </w:t>
      </w:r>
      <w:r w:rsidR="00D348A7">
        <w:t>si všimnúť</w:t>
      </w:r>
      <w:r w:rsidR="00D02BB1">
        <w:t xml:space="preserve">, že hodnoty FPR a FNR môžeme </w:t>
      </w:r>
      <w:r w:rsidR="00D348A7">
        <w:t xml:space="preserve">dostať </w:t>
      </w:r>
      <w:r w:rsidR="00D02BB1">
        <w:t>rovno z tabuľky.</w:t>
      </w:r>
    </w:p>
    <w:tbl>
      <w:tblPr>
        <w:tblStyle w:val="TableGrid"/>
        <w:tblW w:w="3524" w:type="pct"/>
        <w:jc w:val="center"/>
        <w:tblLayout w:type="fixed"/>
        <w:tblLook w:val="0060" w:firstRow="1" w:lastRow="1" w:firstColumn="0" w:lastColumn="0" w:noHBand="0" w:noVBand="0"/>
      </w:tblPr>
      <w:tblGrid>
        <w:gridCol w:w="920"/>
        <w:gridCol w:w="633"/>
        <w:gridCol w:w="948"/>
        <w:gridCol w:w="772"/>
        <w:gridCol w:w="805"/>
        <w:gridCol w:w="851"/>
        <w:gridCol w:w="690"/>
        <w:gridCol w:w="726"/>
      </w:tblGrid>
      <w:tr w:rsidR="00D02BB1" w:rsidRPr="00F052D3" w14:paraId="04A9EDA4" w14:textId="77777777" w:rsidTr="00D02BB1">
        <w:trPr>
          <w:gridAfter w:val="2"/>
          <w:wAfter w:w="1117" w:type="pct"/>
          <w:trHeight w:hRule="exact" w:val="340"/>
          <w:jc w:val="center"/>
        </w:trPr>
        <w:tc>
          <w:tcPr>
            <w:tcW w:w="1224" w:type="pct"/>
            <w:gridSpan w:val="2"/>
            <w:vMerge w:val="restart"/>
            <w:tcBorders>
              <w:top w:val="nil"/>
              <w:left w:val="nil"/>
              <w:bottom w:val="single" w:sz="4" w:space="0" w:color="auto"/>
              <w:right w:val="single" w:sz="4" w:space="0" w:color="auto"/>
            </w:tcBorders>
            <w:shd w:val="clear" w:color="auto" w:fill="FFFFFF" w:themeFill="background1"/>
            <w:vAlign w:val="center"/>
          </w:tcPr>
          <w:p w14:paraId="5EF914EC" w14:textId="77777777" w:rsidR="00BB6D10" w:rsidRPr="00F052D3" w:rsidRDefault="00BB6D10" w:rsidP="00D02BB1">
            <w:pPr>
              <w:pStyle w:val="Style1"/>
              <w:ind w:firstLine="0"/>
              <w:rPr>
                <w:b/>
                <w:bCs/>
                <w:sz w:val="20"/>
                <w:szCs w:val="20"/>
              </w:rPr>
            </w:pPr>
          </w:p>
        </w:tc>
        <w:tc>
          <w:tcPr>
            <w:tcW w:w="2660" w:type="pct"/>
            <w:gridSpan w:val="4"/>
            <w:tcBorders>
              <w:left w:val="single" w:sz="4" w:space="0" w:color="auto"/>
            </w:tcBorders>
            <w:shd w:val="clear" w:color="auto" w:fill="FFFFCC"/>
            <w:vAlign w:val="center"/>
          </w:tcPr>
          <w:p w14:paraId="14A4785B" w14:textId="77777777" w:rsidR="00BB6D10" w:rsidRPr="00F052D3" w:rsidRDefault="00BB6D10" w:rsidP="00D02BB1">
            <w:pPr>
              <w:pStyle w:val="Style1"/>
              <w:ind w:firstLine="0"/>
              <w:jc w:val="center"/>
              <w:rPr>
                <w:b/>
                <w:bCs/>
                <w:sz w:val="20"/>
                <w:szCs w:val="20"/>
              </w:rPr>
            </w:pPr>
            <w:r w:rsidRPr="00F052D3">
              <w:rPr>
                <w:b/>
                <w:bCs/>
                <w:sz w:val="20"/>
                <w:szCs w:val="20"/>
              </w:rPr>
              <w:t>Predikované hodnoty</w:t>
            </w:r>
          </w:p>
        </w:tc>
      </w:tr>
      <w:tr w:rsidR="00BB6D10" w:rsidRPr="00F052D3" w14:paraId="6C1F131D" w14:textId="77777777" w:rsidTr="00D02BB1">
        <w:trPr>
          <w:gridAfter w:val="2"/>
          <w:wAfter w:w="1117" w:type="pct"/>
          <w:trHeight w:hRule="exact" w:val="340"/>
          <w:jc w:val="center"/>
        </w:trPr>
        <w:tc>
          <w:tcPr>
            <w:tcW w:w="1224" w:type="pct"/>
            <w:gridSpan w:val="2"/>
            <w:vMerge/>
            <w:tcBorders>
              <w:top w:val="single" w:sz="4" w:space="0" w:color="auto"/>
              <w:left w:val="nil"/>
              <w:bottom w:val="single" w:sz="4" w:space="0" w:color="auto"/>
              <w:right w:val="single" w:sz="4" w:space="0" w:color="auto"/>
            </w:tcBorders>
            <w:shd w:val="clear" w:color="auto" w:fill="FFFFFF" w:themeFill="background1"/>
            <w:vAlign w:val="center"/>
          </w:tcPr>
          <w:p w14:paraId="060E50FF" w14:textId="77777777" w:rsidR="00BB6D10" w:rsidRPr="00F052D3" w:rsidRDefault="00BB6D10" w:rsidP="00D02BB1">
            <w:pPr>
              <w:pStyle w:val="Style1"/>
              <w:ind w:firstLine="0"/>
              <w:rPr>
                <w:b/>
                <w:bCs/>
                <w:sz w:val="20"/>
                <w:szCs w:val="20"/>
              </w:rPr>
            </w:pPr>
          </w:p>
        </w:tc>
        <w:tc>
          <w:tcPr>
            <w:tcW w:w="1355" w:type="pct"/>
            <w:gridSpan w:val="2"/>
            <w:tcBorders>
              <w:left w:val="single" w:sz="4" w:space="0" w:color="auto"/>
            </w:tcBorders>
            <w:shd w:val="clear" w:color="auto" w:fill="FFFFCC"/>
            <w:vAlign w:val="center"/>
          </w:tcPr>
          <w:p w14:paraId="6E4604C0" w14:textId="77777777" w:rsidR="00BB6D10" w:rsidRPr="00F052D3" w:rsidRDefault="00BB6D10" w:rsidP="00D02BB1">
            <w:pPr>
              <w:pStyle w:val="Style1"/>
              <w:ind w:firstLine="0"/>
              <w:jc w:val="center"/>
              <w:rPr>
                <w:b/>
                <w:bCs/>
                <w:sz w:val="20"/>
                <w:szCs w:val="20"/>
              </w:rPr>
            </w:pPr>
            <w:r>
              <w:rPr>
                <w:b/>
                <w:bCs/>
                <w:sz w:val="20"/>
                <w:szCs w:val="20"/>
              </w:rPr>
              <w:t>m</w:t>
            </w:r>
            <w:r w:rsidRPr="00F052D3">
              <w:rPr>
                <w:b/>
                <w:bCs/>
                <w:sz w:val="20"/>
                <w:szCs w:val="20"/>
              </w:rPr>
              <w:t>uži</w:t>
            </w:r>
          </w:p>
        </w:tc>
        <w:tc>
          <w:tcPr>
            <w:tcW w:w="1304" w:type="pct"/>
            <w:gridSpan w:val="2"/>
            <w:shd w:val="clear" w:color="auto" w:fill="FFFFCC"/>
            <w:vAlign w:val="center"/>
          </w:tcPr>
          <w:p w14:paraId="0F3129D9" w14:textId="77777777" w:rsidR="00BB6D10" w:rsidRPr="00F052D3" w:rsidRDefault="00BB6D10" w:rsidP="00D02BB1">
            <w:pPr>
              <w:pStyle w:val="Style1"/>
              <w:ind w:firstLine="0"/>
              <w:jc w:val="center"/>
              <w:rPr>
                <w:b/>
                <w:bCs/>
                <w:sz w:val="20"/>
                <w:szCs w:val="20"/>
              </w:rPr>
            </w:pPr>
            <w:r w:rsidRPr="00F052D3">
              <w:rPr>
                <w:b/>
                <w:bCs/>
                <w:sz w:val="20"/>
                <w:szCs w:val="20"/>
              </w:rPr>
              <w:t>ženy</w:t>
            </w:r>
          </w:p>
        </w:tc>
      </w:tr>
      <w:tr w:rsidR="00D02BB1" w:rsidRPr="00F052D3" w14:paraId="58255565" w14:textId="77777777" w:rsidTr="00D02BB1">
        <w:trPr>
          <w:trHeight w:hRule="exact" w:val="340"/>
          <w:jc w:val="center"/>
        </w:trPr>
        <w:tc>
          <w:tcPr>
            <w:tcW w:w="725" w:type="pct"/>
            <w:vMerge w:val="restart"/>
            <w:tcBorders>
              <w:top w:val="single" w:sz="4" w:space="0" w:color="auto"/>
            </w:tcBorders>
            <w:shd w:val="clear" w:color="auto" w:fill="F2F2F2" w:themeFill="background1" w:themeFillShade="F2"/>
            <w:vAlign w:val="center"/>
          </w:tcPr>
          <w:p w14:paraId="7F2D42F5" w14:textId="0C749C97" w:rsidR="00BB6D10" w:rsidRPr="00D02BB1" w:rsidRDefault="00BB6D10" w:rsidP="00D02BB1">
            <w:pPr>
              <w:pStyle w:val="Style1"/>
              <w:ind w:firstLine="0"/>
              <w:jc w:val="center"/>
              <w:rPr>
                <w:sz w:val="18"/>
                <w:szCs w:val="18"/>
              </w:rPr>
            </w:pPr>
            <w:r w:rsidRPr="00D02BB1">
              <w:rPr>
                <w:sz w:val="18"/>
                <w:szCs w:val="18"/>
              </w:rPr>
              <w:t>Skutočn</w:t>
            </w:r>
            <w:r w:rsidR="00D02BB1" w:rsidRPr="00D02BB1">
              <w:rPr>
                <w:sz w:val="18"/>
                <w:szCs w:val="18"/>
              </w:rPr>
              <w:t>é</w:t>
            </w:r>
          </w:p>
          <w:p w14:paraId="066EA1ED" w14:textId="77777777" w:rsidR="00BB6D10" w:rsidRPr="00D02BB1" w:rsidRDefault="00BB6D10" w:rsidP="00D02BB1">
            <w:pPr>
              <w:pStyle w:val="Style1"/>
              <w:ind w:firstLine="0"/>
              <w:jc w:val="center"/>
              <w:rPr>
                <w:sz w:val="18"/>
                <w:szCs w:val="18"/>
              </w:rPr>
            </w:pPr>
            <w:r w:rsidRPr="00D02BB1">
              <w:rPr>
                <w:sz w:val="18"/>
                <w:szCs w:val="18"/>
              </w:rPr>
              <w:t>hodnoty</w:t>
            </w:r>
          </w:p>
        </w:tc>
        <w:tc>
          <w:tcPr>
            <w:tcW w:w="499" w:type="pct"/>
            <w:tcBorders>
              <w:top w:val="single" w:sz="4" w:space="0" w:color="auto"/>
            </w:tcBorders>
            <w:shd w:val="clear" w:color="auto" w:fill="CCFFFF"/>
            <w:vAlign w:val="center"/>
          </w:tcPr>
          <w:p w14:paraId="5D46AA62" w14:textId="77777777" w:rsidR="00BB6D10" w:rsidRPr="00F052D3" w:rsidRDefault="00BB6D10" w:rsidP="00D02BB1">
            <w:pPr>
              <w:pStyle w:val="Style1"/>
              <w:ind w:firstLine="0"/>
              <w:rPr>
                <w:b/>
                <w:bCs/>
                <w:sz w:val="20"/>
                <w:szCs w:val="20"/>
              </w:rPr>
            </w:pPr>
            <w:r>
              <w:rPr>
                <w:b/>
                <w:bCs/>
                <w:sz w:val="20"/>
                <w:szCs w:val="20"/>
              </w:rPr>
              <w:t>m</w:t>
            </w:r>
            <w:r w:rsidRPr="00F052D3">
              <w:rPr>
                <w:b/>
                <w:bCs/>
                <w:sz w:val="20"/>
                <w:szCs w:val="20"/>
              </w:rPr>
              <w:t>uži</w:t>
            </w:r>
          </w:p>
        </w:tc>
        <w:tc>
          <w:tcPr>
            <w:tcW w:w="747" w:type="pct"/>
            <w:shd w:val="clear" w:color="auto" w:fill="CCFFCC"/>
            <w:vAlign w:val="center"/>
          </w:tcPr>
          <w:p w14:paraId="1C0FE0C5" w14:textId="77777777" w:rsidR="00BB6D10" w:rsidRPr="00BB6D10" w:rsidRDefault="00BB6D10" w:rsidP="00D02BB1">
            <w:pPr>
              <w:pStyle w:val="Style1"/>
              <w:ind w:firstLine="0"/>
              <w:jc w:val="center"/>
              <w:rPr>
                <w:sz w:val="20"/>
                <w:szCs w:val="20"/>
              </w:rPr>
            </w:pPr>
            <w:r w:rsidRPr="00BB6D10">
              <w:rPr>
                <w:sz w:val="20"/>
                <w:szCs w:val="20"/>
              </w:rPr>
              <w:t>41285</w:t>
            </w:r>
          </w:p>
        </w:tc>
        <w:tc>
          <w:tcPr>
            <w:tcW w:w="608" w:type="pct"/>
            <w:shd w:val="clear" w:color="auto" w:fill="CCFFCC"/>
            <w:vAlign w:val="center"/>
          </w:tcPr>
          <w:p w14:paraId="7B034EA9" w14:textId="5B55BEFD" w:rsidR="00BB6D10" w:rsidRPr="00BB6D10" w:rsidRDefault="00D02BB1" w:rsidP="00D02BB1">
            <w:pPr>
              <w:pStyle w:val="Style1"/>
              <w:ind w:firstLine="0"/>
              <w:jc w:val="center"/>
              <w:rPr>
                <w:sz w:val="20"/>
                <w:szCs w:val="20"/>
              </w:rPr>
            </w:pPr>
            <w:r w:rsidRPr="00D02BB1">
              <w:rPr>
                <w:sz w:val="20"/>
                <w:szCs w:val="20"/>
              </w:rPr>
              <w:t>0.980362</w:t>
            </w:r>
          </w:p>
        </w:tc>
        <w:tc>
          <w:tcPr>
            <w:tcW w:w="634" w:type="pct"/>
            <w:shd w:val="clear" w:color="auto" w:fill="FFB9B9"/>
            <w:vAlign w:val="center"/>
          </w:tcPr>
          <w:p w14:paraId="2E0208F2" w14:textId="77777777" w:rsidR="00BB6D10" w:rsidRPr="00BB6D10" w:rsidRDefault="00BB6D10" w:rsidP="00D02BB1">
            <w:pPr>
              <w:pStyle w:val="Style1"/>
              <w:ind w:firstLine="0"/>
              <w:jc w:val="center"/>
              <w:rPr>
                <w:sz w:val="20"/>
                <w:szCs w:val="20"/>
              </w:rPr>
            </w:pPr>
            <w:r w:rsidRPr="00BB6D10">
              <w:rPr>
                <w:sz w:val="20"/>
                <w:szCs w:val="20"/>
              </w:rPr>
              <w:t>827</w:t>
            </w:r>
          </w:p>
        </w:tc>
        <w:tc>
          <w:tcPr>
            <w:tcW w:w="671" w:type="pct"/>
            <w:shd w:val="clear" w:color="auto" w:fill="FFB9B9"/>
            <w:vAlign w:val="center"/>
          </w:tcPr>
          <w:p w14:paraId="48ED9A29" w14:textId="03451C80" w:rsidR="00BB6D10" w:rsidRPr="00BB6D10" w:rsidRDefault="00D02BB1" w:rsidP="00D02BB1">
            <w:pPr>
              <w:pStyle w:val="Style1"/>
              <w:ind w:firstLine="0"/>
              <w:jc w:val="center"/>
              <w:rPr>
                <w:sz w:val="20"/>
                <w:szCs w:val="20"/>
              </w:rPr>
            </w:pPr>
            <w:r w:rsidRPr="00D02BB1">
              <w:rPr>
                <w:sz w:val="20"/>
                <w:szCs w:val="20"/>
              </w:rPr>
              <w:t>0.019638</w:t>
            </w:r>
          </w:p>
        </w:tc>
        <w:tc>
          <w:tcPr>
            <w:tcW w:w="544" w:type="pct"/>
            <w:shd w:val="clear" w:color="auto" w:fill="CCFFFF"/>
            <w:vAlign w:val="center"/>
          </w:tcPr>
          <w:p w14:paraId="18EDAE13" w14:textId="77777777" w:rsidR="00BB6D10" w:rsidRPr="00BB6D10" w:rsidRDefault="00BB6D10" w:rsidP="00D02BB1">
            <w:pPr>
              <w:pStyle w:val="Style1"/>
              <w:ind w:firstLine="0"/>
              <w:jc w:val="center"/>
              <w:rPr>
                <w:b/>
                <w:bCs/>
                <w:sz w:val="18"/>
                <w:szCs w:val="18"/>
              </w:rPr>
            </w:pPr>
            <w:r w:rsidRPr="00BB6D10">
              <w:rPr>
                <w:b/>
                <w:bCs/>
                <w:sz w:val="18"/>
                <w:szCs w:val="18"/>
              </w:rPr>
              <w:t>42112</w:t>
            </w:r>
          </w:p>
        </w:tc>
        <w:tc>
          <w:tcPr>
            <w:tcW w:w="573" w:type="pct"/>
            <w:shd w:val="clear" w:color="auto" w:fill="CCFFFF"/>
            <w:vAlign w:val="center"/>
          </w:tcPr>
          <w:p w14:paraId="5E3FFEF8" w14:textId="2B4B8C71" w:rsidR="00BB6D10" w:rsidRPr="00BB6D10" w:rsidRDefault="00D02BB1" w:rsidP="00D02BB1">
            <w:pPr>
              <w:pStyle w:val="Style1"/>
              <w:ind w:firstLine="0"/>
              <w:jc w:val="center"/>
              <w:rPr>
                <w:b/>
                <w:bCs/>
                <w:sz w:val="18"/>
                <w:szCs w:val="18"/>
              </w:rPr>
            </w:pPr>
            <w:r>
              <w:rPr>
                <w:b/>
                <w:bCs/>
                <w:sz w:val="18"/>
                <w:szCs w:val="18"/>
              </w:rPr>
              <w:t>1</w:t>
            </w:r>
          </w:p>
        </w:tc>
      </w:tr>
      <w:tr w:rsidR="00D02BB1" w:rsidRPr="00F052D3" w14:paraId="001B4839" w14:textId="77777777" w:rsidTr="00D02BB1">
        <w:trPr>
          <w:trHeight w:hRule="exact" w:val="340"/>
          <w:jc w:val="center"/>
        </w:trPr>
        <w:tc>
          <w:tcPr>
            <w:tcW w:w="725" w:type="pct"/>
            <w:vMerge/>
            <w:tcBorders>
              <w:bottom w:val="single" w:sz="4" w:space="0" w:color="auto"/>
            </w:tcBorders>
            <w:shd w:val="clear" w:color="auto" w:fill="F2F2F2" w:themeFill="background1" w:themeFillShade="F2"/>
            <w:vAlign w:val="center"/>
          </w:tcPr>
          <w:p w14:paraId="2B49F3B6" w14:textId="77777777" w:rsidR="00D02BB1" w:rsidRPr="00F052D3" w:rsidRDefault="00D02BB1" w:rsidP="00D02BB1">
            <w:pPr>
              <w:pStyle w:val="Style1"/>
              <w:ind w:firstLine="0"/>
              <w:rPr>
                <w:sz w:val="18"/>
                <w:szCs w:val="18"/>
              </w:rPr>
            </w:pPr>
          </w:p>
        </w:tc>
        <w:tc>
          <w:tcPr>
            <w:tcW w:w="499" w:type="pct"/>
            <w:tcBorders>
              <w:bottom w:val="single" w:sz="4" w:space="0" w:color="auto"/>
            </w:tcBorders>
            <w:shd w:val="clear" w:color="auto" w:fill="CCFFFF"/>
            <w:vAlign w:val="center"/>
          </w:tcPr>
          <w:p w14:paraId="4F1755CC" w14:textId="77777777" w:rsidR="00D02BB1" w:rsidRPr="00F052D3" w:rsidRDefault="00D02BB1" w:rsidP="00D02BB1">
            <w:pPr>
              <w:pStyle w:val="Style1"/>
              <w:ind w:firstLine="0"/>
              <w:jc w:val="center"/>
              <w:rPr>
                <w:b/>
                <w:bCs/>
                <w:sz w:val="20"/>
                <w:szCs w:val="20"/>
              </w:rPr>
            </w:pPr>
            <w:r>
              <w:rPr>
                <w:b/>
                <w:bCs/>
                <w:sz w:val="20"/>
                <w:szCs w:val="20"/>
              </w:rPr>
              <w:t>ž</w:t>
            </w:r>
            <w:r w:rsidRPr="00F052D3">
              <w:rPr>
                <w:b/>
                <w:bCs/>
                <w:sz w:val="20"/>
                <w:szCs w:val="20"/>
              </w:rPr>
              <w:t>eny</w:t>
            </w:r>
          </w:p>
        </w:tc>
        <w:tc>
          <w:tcPr>
            <w:tcW w:w="747" w:type="pct"/>
            <w:shd w:val="clear" w:color="auto" w:fill="FFB9B9"/>
            <w:vAlign w:val="center"/>
          </w:tcPr>
          <w:p w14:paraId="6B43884F" w14:textId="77777777" w:rsidR="00D02BB1" w:rsidRPr="00BB6D10" w:rsidRDefault="00D02BB1" w:rsidP="00D02BB1">
            <w:pPr>
              <w:pStyle w:val="Style1"/>
              <w:ind w:firstLine="0"/>
              <w:jc w:val="center"/>
              <w:rPr>
                <w:sz w:val="20"/>
                <w:szCs w:val="20"/>
              </w:rPr>
            </w:pPr>
            <w:r w:rsidRPr="00BB6D10">
              <w:rPr>
                <w:sz w:val="20"/>
                <w:szCs w:val="20"/>
              </w:rPr>
              <w:t>974</w:t>
            </w:r>
          </w:p>
        </w:tc>
        <w:tc>
          <w:tcPr>
            <w:tcW w:w="608" w:type="pct"/>
            <w:shd w:val="clear" w:color="auto" w:fill="FFB9B9"/>
            <w:vAlign w:val="center"/>
          </w:tcPr>
          <w:p w14:paraId="4D43544A" w14:textId="11732326" w:rsidR="00D02BB1" w:rsidRPr="00BB6D10" w:rsidRDefault="00D02BB1" w:rsidP="00D02BB1">
            <w:pPr>
              <w:pStyle w:val="Style1"/>
              <w:ind w:firstLine="0"/>
              <w:jc w:val="center"/>
              <w:rPr>
                <w:sz w:val="20"/>
                <w:szCs w:val="20"/>
              </w:rPr>
            </w:pPr>
            <w:r w:rsidRPr="00D02BB1">
              <w:rPr>
                <w:sz w:val="20"/>
                <w:szCs w:val="20"/>
              </w:rPr>
              <w:t>0.034757</w:t>
            </w:r>
          </w:p>
        </w:tc>
        <w:tc>
          <w:tcPr>
            <w:tcW w:w="634" w:type="pct"/>
            <w:shd w:val="clear" w:color="auto" w:fill="CCFFCC"/>
            <w:vAlign w:val="center"/>
          </w:tcPr>
          <w:p w14:paraId="55DCD6A5" w14:textId="77777777" w:rsidR="00D02BB1" w:rsidRPr="00BB6D10" w:rsidRDefault="00D02BB1" w:rsidP="00D02BB1">
            <w:pPr>
              <w:pStyle w:val="Style1"/>
              <w:ind w:firstLine="0"/>
              <w:jc w:val="center"/>
              <w:rPr>
                <w:sz w:val="20"/>
                <w:szCs w:val="20"/>
              </w:rPr>
            </w:pPr>
            <w:r w:rsidRPr="00BB6D10">
              <w:rPr>
                <w:sz w:val="20"/>
                <w:szCs w:val="20"/>
              </w:rPr>
              <w:t>27049</w:t>
            </w:r>
          </w:p>
        </w:tc>
        <w:tc>
          <w:tcPr>
            <w:tcW w:w="671" w:type="pct"/>
            <w:shd w:val="clear" w:color="auto" w:fill="CCFFCC"/>
            <w:vAlign w:val="center"/>
          </w:tcPr>
          <w:p w14:paraId="2B058B47" w14:textId="05AE915C" w:rsidR="00D02BB1" w:rsidRPr="00BB6D10" w:rsidRDefault="00D02BB1" w:rsidP="00D02BB1">
            <w:pPr>
              <w:pStyle w:val="Style1"/>
              <w:ind w:firstLine="0"/>
              <w:jc w:val="center"/>
              <w:rPr>
                <w:sz w:val="20"/>
                <w:szCs w:val="20"/>
              </w:rPr>
            </w:pPr>
            <w:r w:rsidRPr="00D02BB1">
              <w:rPr>
                <w:sz w:val="20"/>
                <w:szCs w:val="20"/>
              </w:rPr>
              <w:t>0.965243</w:t>
            </w:r>
          </w:p>
        </w:tc>
        <w:tc>
          <w:tcPr>
            <w:tcW w:w="544" w:type="pct"/>
            <w:shd w:val="clear" w:color="auto" w:fill="CCFFFF"/>
            <w:vAlign w:val="center"/>
          </w:tcPr>
          <w:p w14:paraId="68E8B602" w14:textId="77777777" w:rsidR="00D02BB1" w:rsidRPr="00BB6D10" w:rsidRDefault="00D02BB1" w:rsidP="00D02BB1">
            <w:pPr>
              <w:pStyle w:val="Style1"/>
              <w:ind w:firstLine="0"/>
              <w:jc w:val="center"/>
              <w:rPr>
                <w:b/>
                <w:bCs/>
                <w:sz w:val="18"/>
                <w:szCs w:val="18"/>
              </w:rPr>
            </w:pPr>
            <w:r w:rsidRPr="00BB6D10">
              <w:rPr>
                <w:b/>
                <w:bCs/>
                <w:sz w:val="18"/>
                <w:szCs w:val="18"/>
              </w:rPr>
              <w:t>28023</w:t>
            </w:r>
          </w:p>
        </w:tc>
        <w:tc>
          <w:tcPr>
            <w:tcW w:w="573" w:type="pct"/>
            <w:shd w:val="clear" w:color="auto" w:fill="CCFFFF"/>
            <w:vAlign w:val="center"/>
          </w:tcPr>
          <w:p w14:paraId="0EBCE7F5" w14:textId="0C579815" w:rsidR="00D02BB1" w:rsidRPr="00BB6D10" w:rsidRDefault="00D02BB1" w:rsidP="00D02BB1">
            <w:pPr>
              <w:pStyle w:val="Style1"/>
              <w:ind w:firstLine="0"/>
              <w:jc w:val="center"/>
              <w:rPr>
                <w:b/>
                <w:bCs/>
                <w:sz w:val="18"/>
                <w:szCs w:val="18"/>
              </w:rPr>
            </w:pPr>
            <w:r>
              <w:rPr>
                <w:b/>
                <w:bCs/>
                <w:sz w:val="18"/>
                <w:szCs w:val="18"/>
              </w:rPr>
              <w:t>1</w:t>
            </w:r>
          </w:p>
        </w:tc>
      </w:tr>
      <w:tr w:rsidR="00D02BB1" w:rsidRPr="00BB6D10" w14:paraId="17DC93FA" w14:textId="77777777" w:rsidTr="00D02BB1">
        <w:trPr>
          <w:gridAfter w:val="2"/>
          <w:wAfter w:w="1117" w:type="pct"/>
          <w:trHeight w:hRule="exact" w:val="340"/>
          <w:jc w:val="center"/>
        </w:trPr>
        <w:tc>
          <w:tcPr>
            <w:tcW w:w="1224" w:type="pct"/>
            <w:gridSpan w:val="2"/>
            <w:tcBorders>
              <w:top w:val="single" w:sz="4" w:space="0" w:color="auto"/>
              <w:left w:val="nil"/>
              <w:bottom w:val="nil"/>
              <w:right w:val="single" w:sz="4" w:space="0" w:color="auto"/>
            </w:tcBorders>
            <w:shd w:val="clear" w:color="auto" w:fill="FFFFFF" w:themeFill="background1"/>
            <w:vAlign w:val="center"/>
          </w:tcPr>
          <w:p w14:paraId="47E1CD6B" w14:textId="77777777" w:rsidR="00BB6D10" w:rsidRDefault="00BB6D10" w:rsidP="00D02BB1">
            <w:pPr>
              <w:pStyle w:val="Style1"/>
              <w:ind w:firstLine="0"/>
              <w:rPr>
                <w:b/>
                <w:bCs/>
                <w:sz w:val="20"/>
                <w:szCs w:val="20"/>
              </w:rPr>
            </w:pPr>
          </w:p>
          <w:p w14:paraId="3C9267B3" w14:textId="77777777" w:rsidR="00BB6D10" w:rsidRDefault="00BB6D10" w:rsidP="00D02BB1">
            <w:pPr>
              <w:pStyle w:val="Style1"/>
              <w:ind w:firstLine="0"/>
              <w:rPr>
                <w:b/>
                <w:bCs/>
                <w:sz w:val="20"/>
                <w:szCs w:val="20"/>
              </w:rPr>
            </w:pPr>
          </w:p>
          <w:p w14:paraId="31AE583F" w14:textId="77777777" w:rsidR="00BB6D10" w:rsidRPr="00F052D3" w:rsidRDefault="00BB6D10" w:rsidP="00D02BB1">
            <w:pPr>
              <w:pStyle w:val="Style1"/>
              <w:ind w:firstLine="0"/>
              <w:rPr>
                <w:b/>
                <w:bCs/>
                <w:sz w:val="20"/>
                <w:szCs w:val="20"/>
              </w:rPr>
            </w:pPr>
          </w:p>
        </w:tc>
        <w:tc>
          <w:tcPr>
            <w:tcW w:w="747" w:type="pct"/>
            <w:tcBorders>
              <w:left w:val="single" w:sz="4" w:space="0" w:color="auto"/>
            </w:tcBorders>
            <w:shd w:val="clear" w:color="auto" w:fill="CCFFFF"/>
            <w:vAlign w:val="center"/>
          </w:tcPr>
          <w:p w14:paraId="77326A31" w14:textId="77777777" w:rsidR="00BB6D10" w:rsidRPr="00BB6D10" w:rsidRDefault="00BB6D10" w:rsidP="00D02BB1">
            <w:pPr>
              <w:pStyle w:val="Style1"/>
              <w:ind w:firstLine="0"/>
              <w:jc w:val="center"/>
              <w:rPr>
                <w:b/>
                <w:bCs/>
                <w:sz w:val="20"/>
                <w:szCs w:val="20"/>
              </w:rPr>
            </w:pPr>
            <w:r w:rsidRPr="00BB6D10">
              <w:rPr>
                <w:b/>
                <w:bCs/>
                <w:sz w:val="20"/>
                <w:szCs w:val="20"/>
              </w:rPr>
              <w:t>42259</w:t>
            </w:r>
          </w:p>
        </w:tc>
        <w:tc>
          <w:tcPr>
            <w:tcW w:w="608" w:type="pct"/>
            <w:tcBorders>
              <w:left w:val="single" w:sz="4" w:space="0" w:color="auto"/>
            </w:tcBorders>
            <w:shd w:val="clear" w:color="auto" w:fill="CCFFFF"/>
            <w:vAlign w:val="center"/>
          </w:tcPr>
          <w:p w14:paraId="087C42CE" w14:textId="73C924B7" w:rsidR="00BB6D10" w:rsidRPr="00BB6D10" w:rsidRDefault="00D02BB1" w:rsidP="00D02BB1">
            <w:pPr>
              <w:pStyle w:val="Style1"/>
              <w:ind w:firstLine="0"/>
              <w:jc w:val="center"/>
              <w:rPr>
                <w:b/>
                <w:bCs/>
                <w:sz w:val="20"/>
                <w:szCs w:val="20"/>
              </w:rPr>
            </w:pPr>
            <w:r w:rsidRPr="00D02BB1">
              <w:rPr>
                <w:b/>
                <w:bCs/>
                <w:sz w:val="20"/>
                <w:szCs w:val="20"/>
              </w:rPr>
              <w:t>0.602538</w:t>
            </w:r>
          </w:p>
        </w:tc>
        <w:tc>
          <w:tcPr>
            <w:tcW w:w="634" w:type="pct"/>
            <w:shd w:val="clear" w:color="auto" w:fill="CCFFFF"/>
            <w:vAlign w:val="center"/>
          </w:tcPr>
          <w:p w14:paraId="11E91078" w14:textId="77777777" w:rsidR="00BB6D10" w:rsidRPr="00BB6D10" w:rsidRDefault="00BB6D10" w:rsidP="00D02BB1">
            <w:pPr>
              <w:pStyle w:val="Style1"/>
              <w:keepNext/>
              <w:ind w:firstLine="0"/>
              <w:jc w:val="center"/>
              <w:rPr>
                <w:b/>
                <w:bCs/>
                <w:sz w:val="20"/>
                <w:szCs w:val="20"/>
              </w:rPr>
            </w:pPr>
            <w:r w:rsidRPr="00BB6D10">
              <w:rPr>
                <w:b/>
                <w:bCs/>
                <w:sz w:val="20"/>
                <w:szCs w:val="20"/>
              </w:rPr>
              <w:t>27876</w:t>
            </w:r>
          </w:p>
        </w:tc>
        <w:tc>
          <w:tcPr>
            <w:tcW w:w="671" w:type="pct"/>
            <w:shd w:val="clear" w:color="auto" w:fill="CCFFFF"/>
            <w:vAlign w:val="center"/>
          </w:tcPr>
          <w:p w14:paraId="221B9980" w14:textId="0F618582" w:rsidR="00BB6D10" w:rsidRPr="00BB6D10" w:rsidRDefault="00D02BB1" w:rsidP="00D02BB1">
            <w:pPr>
              <w:pStyle w:val="Style1"/>
              <w:keepNext/>
              <w:ind w:firstLine="0"/>
              <w:jc w:val="center"/>
              <w:rPr>
                <w:b/>
                <w:bCs/>
                <w:sz w:val="20"/>
                <w:szCs w:val="20"/>
              </w:rPr>
            </w:pPr>
            <w:r w:rsidRPr="00D02BB1">
              <w:rPr>
                <w:b/>
                <w:bCs/>
                <w:sz w:val="20"/>
                <w:szCs w:val="20"/>
              </w:rPr>
              <w:t>0.397462</w:t>
            </w:r>
          </w:p>
        </w:tc>
      </w:tr>
    </w:tbl>
    <w:p w14:paraId="6392814C" w14:textId="1C5D6BAE" w:rsidR="00F052D3" w:rsidRPr="00F052D3" w:rsidRDefault="00D02BB1" w:rsidP="00D02BB1">
      <w:pPr>
        <w:pStyle w:val="Caption"/>
        <w:jc w:val="center"/>
      </w:pPr>
      <w:bookmarkStart w:id="107" w:name="_Toc450070379"/>
      <w:r>
        <w:t xml:space="preserve">Tabuľka </w:t>
      </w:r>
      <w:r w:rsidR="00E05113">
        <w:fldChar w:fldCharType="begin"/>
      </w:r>
      <w:r w:rsidR="00E05113">
        <w:instrText xml:space="preserve"> SEQ Tabuľka \* ARABIC </w:instrText>
      </w:r>
      <w:r w:rsidR="00E05113">
        <w:fldChar w:fldCharType="separate"/>
      </w:r>
      <w:r w:rsidR="001B74CA">
        <w:rPr>
          <w:noProof/>
        </w:rPr>
        <w:t>9</w:t>
      </w:r>
      <w:r w:rsidR="00E05113">
        <w:rPr>
          <w:noProof/>
        </w:rPr>
        <w:fldChar w:fldCharType="end"/>
      </w:r>
      <w:r>
        <w:t xml:space="preserve"> – confusion matica pre fold 0 pre východiskového modelu</w:t>
      </w:r>
      <w:bookmarkEnd w:id="107"/>
    </w:p>
    <w:p w14:paraId="3673CE71" w14:textId="77777777" w:rsidR="002546CF" w:rsidRDefault="002546CF" w:rsidP="00F052D3">
      <w:pPr>
        <w:pStyle w:val="Style1"/>
        <w:ind w:firstLine="0"/>
      </w:pPr>
    </w:p>
    <w:p w14:paraId="7082F320" w14:textId="5AECA2BA" w:rsidR="002546CF" w:rsidRDefault="002546CF" w:rsidP="00177EB3">
      <w:pPr>
        <w:pStyle w:val="Style1"/>
      </w:pPr>
      <w:r>
        <w:t xml:space="preserve">Na </w:t>
      </w:r>
      <w:r w:rsidRPr="00D348A7">
        <w:rPr>
          <w:i/>
          <w:iCs/>
        </w:rPr>
        <w:t>obrázku 16</w:t>
      </w:r>
      <w:r>
        <w:t xml:space="preserve"> môžeme vidieť vývoj estimačnej(modrá) a validačnej(zelená) chyby počas trénovania s 500 000 iteráciami. </w:t>
      </w:r>
      <w:r w:rsidR="00D348A7">
        <w:t>P</w:t>
      </w:r>
      <w:r>
        <w:t>rudký pokles chyby nastal počas prvých 100 000</w:t>
      </w:r>
      <w:r w:rsidR="00D348A7">
        <w:t xml:space="preserve"> iterácií</w:t>
      </w:r>
      <w:r>
        <w:t xml:space="preserve">, preto sme </w:t>
      </w:r>
      <w:r w:rsidR="00177EB3">
        <w:t xml:space="preserve">tento počet </w:t>
      </w:r>
      <w:r>
        <w:t xml:space="preserve">vybrali </w:t>
      </w:r>
      <w:r w:rsidR="00D348A7">
        <w:t>pre hľadanie najlepšieho modelu</w:t>
      </w:r>
      <w:r w:rsidR="00177EB3">
        <w:t>.</w:t>
      </w:r>
    </w:p>
    <w:p w14:paraId="71274290" w14:textId="4142C494" w:rsidR="002546CF" w:rsidRDefault="00177EB3" w:rsidP="002546CF">
      <w:pPr>
        <w:pStyle w:val="Style1"/>
        <w:keepNext/>
        <w:ind w:firstLine="0"/>
        <w:jc w:val="center"/>
      </w:pPr>
      <w:r>
        <w:rPr>
          <w:noProof/>
          <w:lang w:bidi="si-LK"/>
        </w:rPr>
        <w:drawing>
          <wp:inline distT="0" distB="0" distL="0" distR="0" wp14:anchorId="397C340A" wp14:editId="536128FB">
            <wp:extent cx="4118775" cy="270413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7510" cy="2709867"/>
                    </a:xfrm>
                    <a:prstGeom prst="rect">
                      <a:avLst/>
                    </a:prstGeom>
                  </pic:spPr>
                </pic:pic>
              </a:graphicData>
            </a:graphic>
          </wp:inline>
        </w:drawing>
      </w:r>
    </w:p>
    <w:p w14:paraId="0E879C91" w14:textId="3EB3CF45" w:rsidR="00D02BB1" w:rsidRDefault="002546CF" w:rsidP="00AD3B84">
      <w:pPr>
        <w:pStyle w:val="Caption"/>
        <w:jc w:val="center"/>
      </w:pPr>
      <w:bookmarkStart w:id="108" w:name="_Toc450070362"/>
      <w:r>
        <w:t xml:space="preserve">Obrázok </w:t>
      </w:r>
      <w:r w:rsidR="00E05113">
        <w:fldChar w:fldCharType="begin"/>
      </w:r>
      <w:r w:rsidR="00E05113">
        <w:instrText xml:space="preserve"> SEQ Obrázok \* AR</w:instrText>
      </w:r>
      <w:r w:rsidR="00E05113">
        <w:instrText xml:space="preserve">ABIC </w:instrText>
      </w:r>
      <w:r w:rsidR="00E05113">
        <w:fldChar w:fldCharType="separate"/>
      </w:r>
      <w:r w:rsidR="001B74CA">
        <w:rPr>
          <w:noProof/>
        </w:rPr>
        <w:t>16</w:t>
      </w:r>
      <w:r w:rsidR="00E05113">
        <w:rPr>
          <w:noProof/>
        </w:rPr>
        <w:fldChar w:fldCharType="end"/>
      </w:r>
      <w:r>
        <w:t xml:space="preserve"> </w:t>
      </w:r>
      <w:r w:rsidR="00BE73CB">
        <w:t xml:space="preserve">– </w:t>
      </w:r>
      <w:r>
        <w:t>vývoj estimačnej a validačnej chyby pre klasifikátor pohlavia</w:t>
      </w:r>
      <w:bookmarkEnd w:id="108"/>
    </w:p>
    <w:p w14:paraId="59066570" w14:textId="77777777" w:rsidR="00F737C9" w:rsidRPr="00F737C9" w:rsidRDefault="00F737C9" w:rsidP="00F737C9"/>
    <w:p w14:paraId="7D265544" w14:textId="3DEBF418" w:rsidR="00F87CD1" w:rsidRPr="00F87CD1" w:rsidRDefault="00F87CD1" w:rsidP="00F87CD1">
      <w:pPr>
        <w:pStyle w:val="Style1"/>
      </w:pPr>
      <w:r w:rsidRPr="00F87CD1">
        <w:rPr>
          <w:i/>
          <w:iCs/>
        </w:rPr>
        <w:t>Obrázok 17</w:t>
      </w:r>
      <w:r>
        <w:t xml:space="preserve"> obsahuje subjekty, ktoré boli označené v testovacej množine ako muži</w:t>
      </w:r>
      <w:r w:rsidR="00D348A7">
        <w:t>,</w:t>
      </w:r>
      <w:r>
        <w:t xml:space="preserve"> ale sieť ich vyhodnotila ako ženy. ( falošná negativita). V prvom rade sú ľudia, ktorých sieť vyhodnotila s</w:t>
      </w:r>
      <w:r w:rsidR="00D348A7">
        <w:t> </w:t>
      </w:r>
      <w:r>
        <w:t>viac</w:t>
      </w:r>
      <w:r w:rsidR="00D348A7">
        <w:t xml:space="preserve"> ako</w:t>
      </w:r>
      <w:r>
        <w:t xml:space="preserve"> 95 </w:t>
      </w:r>
      <w:r>
        <w:rPr>
          <w:lang w:val="en-US"/>
        </w:rPr>
        <w:t>%</w:t>
      </w:r>
      <w:r w:rsidR="00D348A7">
        <w:t xml:space="preserve">  istotou, že sa jedná </w:t>
      </w:r>
      <w:r>
        <w:t xml:space="preserve">ženy. Zistili sme, že tieto obrázky boli zlým spôsobom anotované v trénovacej databáze a naša sieť v podstate správne zistila, že sa </w:t>
      </w:r>
      <w:r w:rsidR="00F737C9">
        <w:t>nejedná o mužov</w:t>
      </w:r>
      <w:r>
        <w:t>. Dolný rad obsahuje subj</w:t>
      </w:r>
      <w:r w:rsidR="008E3460">
        <w:t>ekty, kde si sieť nebola istá a</w:t>
      </w:r>
      <w:r>
        <w:t xml:space="preserve"> </w:t>
      </w:r>
      <w:r w:rsidR="00F737C9">
        <w:t>ide</w:t>
      </w:r>
      <w:r>
        <w:t xml:space="preserve"> </w:t>
      </w:r>
      <w:r w:rsidR="00D348A7">
        <w:t xml:space="preserve">sa </w:t>
      </w:r>
      <w:r>
        <w:t xml:space="preserve">o nekvalitné obrázky alebo o ľudí, ktorí majú ženské črty. </w:t>
      </w:r>
    </w:p>
    <w:p w14:paraId="54E2300D" w14:textId="5E2D1ADA" w:rsidR="005C23D8" w:rsidRDefault="005C23D8" w:rsidP="005C23D8">
      <w:pPr>
        <w:keepNext/>
      </w:pPr>
      <w:r>
        <w:rPr>
          <w:noProof/>
          <w:lang w:bidi="si-LK"/>
        </w:rPr>
        <w:drawing>
          <wp:inline distT="0" distB="0" distL="0" distR="0" wp14:anchorId="4F0ABC65" wp14:editId="52E50927">
            <wp:extent cx="5579745" cy="1364615"/>
            <wp:effectExtent l="0" t="0" r="190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364615"/>
                    </a:xfrm>
                    <a:prstGeom prst="rect">
                      <a:avLst/>
                    </a:prstGeom>
                  </pic:spPr>
                </pic:pic>
              </a:graphicData>
            </a:graphic>
          </wp:inline>
        </w:drawing>
      </w:r>
    </w:p>
    <w:p w14:paraId="3633CFBE" w14:textId="156B2C70" w:rsidR="00177EB3" w:rsidRDefault="005C23D8" w:rsidP="005C23D8">
      <w:pPr>
        <w:pStyle w:val="Caption"/>
        <w:jc w:val="center"/>
      </w:pPr>
      <w:bookmarkStart w:id="109" w:name="_Toc450070363"/>
      <w:r>
        <w:t xml:space="preserve">Obrázok </w:t>
      </w:r>
      <w:r w:rsidR="00E05113">
        <w:fldChar w:fldCharType="begin"/>
      </w:r>
      <w:r w:rsidR="00E05113">
        <w:instrText xml:space="preserve"> SEQ Obrázok \* ARABIC </w:instrText>
      </w:r>
      <w:r w:rsidR="00E05113">
        <w:fldChar w:fldCharType="separate"/>
      </w:r>
      <w:r w:rsidR="001B74CA">
        <w:rPr>
          <w:noProof/>
        </w:rPr>
        <w:t>17</w:t>
      </w:r>
      <w:r w:rsidR="00E05113">
        <w:rPr>
          <w:noProof/>
        </w:rPr>
        <w:fldChar w:fldCharType="end"/>
      </w:r>
      <w:r>
        <w:t xml:space="preserve"> </w:t>
      </w:r>
      <w:r w:rsidR="00BE73CB">
        <w:t xml:space="preserve">– </w:t>
      </w:r>
      <w:r w:rsidR="00F87CD1">
        <w:t>falošné negatíva, anotovaní muži klasifikovaní ako ženy</w:t>
      </w:r>
      <w:bookmarkEnd w:id="109"/>
    </w:p>
    <w:p w14:paraId="20000866" w14:textId="77777777" w:rsidR="00F737C9" w:rsidRPr="00F737C9" w:rsidRDefault="00F737C9" w:rsidP="00F737C9"/>
    <w:p w14:paraId="297A2DF0" w14:textId="5E28488B" w:rsidR="00F87CD1" w:rsidRDefault="00F87CD1" w:rsidP="000A7A8E">
      <w:pPr>
        <w:pStyle w:val="Style1"/>
      </w:pPr>
      <w:r w:rsidRPr="00F87CD1">
        <w:rPr>
          <w:i/>
          <w:iCs/>
        </w:rPr>
        <w:lastRenderedPageBreak/>
        <w:t>Obr</w:t>
      </w:r>
      <w:r>
        <w:rPr>
          <w:i/>
          <w:iCs/>
        </w:rPr>
        <w:t>ázok 18</w:t>
      </w:r>
      <w:r>
        <w:t xml:space="preserve"> obsahuje falošné pozitíva</w:t>
      </w:r>
      <w:r w:rsidR="000A7A8E">
        <w:t>, teda anotované ženy</w:t>
      </w:r>
      <w:r w:rsidR="00D348A7">
        <w:t xml:space="preserve"> boli</w:t>
      </w:r>
      <w:r w:rsidR="000A7A8E">
        <w:t xml:space="preserve"> „nesprávne“ klasifikované </w:t>
      </w:r>
      <w:r w:rsidR="008E3460">
        <w:t>ako muži</w:t>
      </w:r>
      <w:r w:rsidR="000A7A8E">
        <w:t>.</w:t>
      </w:r>
      <w:r>
        <w:t xml:space="preserve"> </w:t>
      </w:r>
      <w:r w:rsidR="008E3460">
        <w:t xml:space="preserve">Podobne ako na </w:t>
      </w:r>
      <w:r w:rsidR="008E3460" w:rsidRPr="008E3460">
        <w:rPr>
          <w:i/>
          <w:iCs/>
        </w:rPr>
        <w:t>obrázku 17</w:t>
      </w:r>
      <w:r w:rsidR="008E3460">
        <w:t xml:space="preserve">, </w:t>
      </w:r>
      <w:r w:rsidR="000A7A8E">
        <w:t xml:space="preserve">v prvom rade ľudia, </w:t>
      </w:r>
      <w:r w:rsidR="008E3460">
        <w:t xml:space="preserve">pri ktorých </w:t>
      </w:r>
      <w:r w:rsidR="000A7A8E">
        <w:t>si sieť bola takm</w:t>
      </w:r>
      <w:r w:rsidR="00D348A7">
        <w:t xml:space="preserve">er istá, že sa jedná o mužov, ale </w:t>
      </w:r>
      <w:r w:rsidR="008E3460">
        <w:t xml:space="preserve">subjekty </w:t>
      </w:r>
      <w:r w:rsidR="00D348A7">
        <w:t xml:space="preserve">mali </w:t>
      </w:r>
      <w:r w:rsidR="008E3460">
        <w:t>zle vyplnené pohlavie</w:t>
      </w:r>
      <w:r w:rsidR="000A7A8E">
        <w:t xml:space="preserve">. </w:t>
      </w:r>
      <w:r w:rsidR="008E3460">
        <w:t xml:space="preserve">( </w:t>
      </w:r>
      <w:r w:rsidR="000A7A8E">
        <w:t>Mel Gibson bol napríklad označený za Khloe K</w:t>
      </w:r>
      <w:r w:rsidR="000A7A8E" w:rsidRPr="000A7A8E">
        <w:t>ardashian</w:t>
      </w:r>
      <w:r w:rsidR="000A7A8E">
        <w:t>.</w:t>
      </w:r>
      <w:r w:rsidR="008E3460">
        <w:t xml:space="preserve"> )</w:t>
      </w:r>
      <w:r w:rsidR="000A7A8E">
        <w:t xml:space="preserve"> Tiež si môžeme všimnúť, že sa tam nachádzajú obrázky s dvoma tvárami, teda sieť pravdepodobne klasifikuje nesprávnu osobu alebo oboch. Druhý rad znova obsahuje nekvalitné obrázky alebo ženy, ktoré skutočne majú </w:t>
      </w:r>
      <w:r w:rsidR="00D348A7">
        <w:t xml:space="preserve">mužské </w:t>
      </w:r>
      <w:r w:rsidR="000A7A8E">
        <w:t>črty.</w:t>
      </w:r>
    </w:p>
    <w:p w14:paraId="13D20C35" w14:textId="77777777" w:rsidR="00F87CD1" w:rsidRDefault="00F87CD1" w:rsidP="00F87CD1">
      <w:pPr>
        <w:keepNext/>
      </w:pPr>
      <w:r>
        <w:rPr>
          <w:noProof/>
          <w:lang w:bidi="si-LK"/>
        </w:rPr>
        <w:drawing>
          <wp:inline distT="0" distB="0" distL="0" distR="0" wp14:anchorId="4E1B3326" wp14:editId="0133F443">
            <wp:extent cx="5579745" cy="1419225"/>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419225"/>
                    </a:xfrm>
                    <a:prstGeom prst="rect">
                      <a:avLst/>
                    </a:prstGeom>
                  </pic:spPr>
                </pic:pic>
              </a:graphicData>
            </a:graphic>
          </wp:inline>
        </w:drawing>
      </w:r>
    </w:p>
    <w:p w14:paraId="35E97938" w14:textId="1C98B4FD" w:rsidR="00ED3D5F" w:rsidRDefault="00F87CD1" w:rsidP="00ED3D5F">
      <w:pPr>
        <w:pStyle w:val="Caption"/>
        <w:jc w:val="center"/>
      </w:pPr>
      <w:bookmarkStart w:id="110" w:name="_Toc450070364"/>
      <w:r>
        <w:t xml:space="preserve">Obrázok </w:t>
      </w:r>
      <w:r w:rsidR="00E05113">
        <w:fldChar w:fldCharType="begin"/>
      </w:r>
      <w:r w:rsidR="00E05113">
        <w:instrText xml:space="preserve"> SEQ Obrázok \* ARABIC </w:instrText>
      </w:r>
      <w:r w:rsidR="00E05113">
        <w:fldChar w:fldCharType="separate"/>
      </w:r>
      <w:r w:rsidR="001B74CA">
        <w:rPr>
          <w:noProof/>
        </w:rPr>
        <w:t>18</w:t>
      </w:r>
      <w:r w:rsidR="00E05113">
        <w:rPr>
          <w:noProof/>
        </w:rPr>
        <w:fldChar w:fldCharType="end"/>
      </w:r>
      <w:r>
        <w:t xml:space="preserve"> </w:t>
      </w:r>
      <w:r w:rsidR="00BE73CB">
        <w:t xml:space="preserve">– </w:t>
      </w:r>
      <w:r>
        <w:t>falošné pozitíva, anotované ženy klasifikované ako muži</w:t>
      </w:r>
      <w:bookmarkEnd w:id="110"/>
    </w:p>
    <w:p w14:paraId="3D104B56" w14:textId="77777777" w:rsidR="00AD3B84" w:rsidRPr="00AD3B84" w:rsidRDefault="00AD3B84" w:rsidP="00AD3B84"/>
    <w:p w14:paraId="1742205F" w14:textId="28DE2730" w:rsidR="00AD3B84" w:rsidRDefault="00AD3B84" w:rsidP="00AD3B84">
      <w:pPr>
        <w:keepNext/>
        <w:jc w:val="center"/>
      </w:pPr>
      <w:r>
        <w:rPr>
          <w:noProof/>
          <w:lang w:bidi="si-LK"/>
        </w:rPr>
        <w:drawing>
          <wp:inline distT="0" distB="0" distL="0" distR="0" wp14:anchorId="6D9213CF" wp14:editId="72B76F09">
            <wp:extent cx="4162348" cy="23293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2348" cy="2329387"/>
                    </a:xfrm>
                    <a:prstGeom prst="rect">
                      <a:avLst/>
                    </a:prstGeom>
                  </pic:spPr>
                </pic:pic>
              </a:graphicData>
            </a:graphic>
          </wp:inline>
        </w:drawing>
      </w:r>
    </w:p>
    <w:p w14:paraId="44E234ED" w14:textId="7BCFA55F" w:rsidR="00ED3D5F" w:rsidRPr="00ED3D5F" w:rsidRDefault="00AD3B84" w:rsidP="00AD3B84">
      <w:pPr>
        <w:pStyle w:val="Caption"/>
        <w:jc w:val="center"/>
      </w:pPr>
      <w:bookmarkStart w:id="111" w:name="_Toc450070365"/>
      <w:r>
        <w:t xml:space="preserve">Obrázok </w:t>
      </w:r>
      <w:r w:rsidR="00E05113">
        <w:fldChar w:fldCharType="begin"/>
      </w:r>
      <w:r w:rsidR="00E05113">
        <w:instrText xml:space="preserve"> SEQ Obrázok \* ARABIC </w:instrText>
      </w:r>
      <w:r w:rsidR="00E05113">
        <w:fldChar w:fldCharType="separate"/>
      </w:r>
      <w:r w:rsidR="001B74CA">
        <w:rPr>
          <w:noProof/>
        </w:rPr>
        <w:t>19</w:t>
      </w:r>
      <w:r w:rsidR="00E05113">
        <w:rPr>
          <w:noProof/>
        </w:rPr>
        <w:fldChar w:fldCharType="end"/>
      </w:r>
      <w:r w:rsidR="00BE73CB">
        <w:t xml:space="preserve"> – </w:t>
      </w:r>
      <w:r>
        <w:t>vizualizácia konvolučných filtrov a feature máp 1</w:t>
      </w:r>
      <w:r w:rsidR="006E385E">
        <w:t>.</w:t>
      </w:r>
      <w:r>
        <w:t xml:space="preserve"> konvolučnej vrstvy</w:t>
      </w:r>
      <w:r w:rsidR="00AF60B2">
        <w:t xml:space="preserve"> pre klasifikátor pohlavia</w:t>
      </w:r>
      <w:bookmarkEnd w:id="111"/>
    </w:p>
    <w:p w14:paraId="41A54567" w14:textId="77AA5CFD" w:rsidR="00767D03" w:rsidRPr="00767D03" w:rsidRDefault="00767D03" w:rsidP="00767D03">
      <w:pPr>
        <w:pStyle w:val="Heading4"/>
      </w:pPr>
      <w:r>
        <w:t>Návrh</w:t>
      </w:r>
      <w:r w:rsidRPr="005624EA">
        <w:t xml:space="preserve"> na zlepšenie</w:t>
      </w:r>
    </w:p>
    <w:p w14:paraId="3811E5FE" w14:textId="04CD8A0E" w:rsidR="00767D03" w:rsidRPr="00767D03" w:rsidRDefault="008E3460" w:rsidP="00767D03">
      <w:pPr>
        <w:pStyle w:val="Style1"/>
      </w:pPr>
      <w:r>
        <w:t>P</w:t>
      </w:r>
      <w:r w:rsidR="00767D03">
        <w:t xml:space="preserve">otenciálne </w:t>
      </w:r>
      <w:r>
        <w:t xml:space="preserve">by sme </w:t>
      </w:r>
      <w:r w:rsidR="00767D03">
        <w:t>mohli vylepšiť trénovaciu množinu a zároveň výslednú chybu tak, že s prvou natrénovanou sieťou by sme vyhodili všetky falošné pozitíva a falošné negatíva, pri ktorých pravdepodobnosť predikcie pohlavia presahuje nejakú vysokú hodnotu ( napríklad. 85</w:t>
      </w:r>
      <w:r w:rsidR="00767D03">
        <w:rPr>
          <w:lang w:val="en-US"/>
        </w:rPr>
        <w:t xml:space="preserve">% ). </w:t>
      </w:r>
      <w:r w:rsidR="00767D03">
        <w:t>Týmto spôsobom by sme z trénovacej množiny vyfiltrovali dáta, ktoré boli zle anoto</w:t>
      </w:r>
      <w:r>
        <w:t>vané a sieť pretrénovali nad vyčistenými dátami.</w:t>
      </w:r>
    </w:p>
    <w:p w14:paraId="24051CA1" w14:textId="7E63AF2D" w:rsidR="006B0FB9" w:rsidRDefault="006B0FB9" w:rsidP="006B0FB9">
      <w:pPr>
        <w:pStyle w:val="Heading3"/>
      </w:pPr>
      <w:bookmarkStart w:id="112" w:name="_Toc450087573"/>
      <w:r w:rsidRPr="005624EA">
        <w:lastRenderedPageBreak/>
        <w:t>Regresor veku</w:t>
      </w:r>
      <w:bookmarkEnd w:id="112"/>
    </w:p>
    <w:p w14:paraId="0644F226" w14:textId="7AFFD66F" w:rsidR="00C47DAF" w:rsidRDefault="00A85F1C" w:rsidP="00DA669F">
      <w:pPr>
        <w:pStyle w:val="Style1"/>
      </w:pPr>
      <w:r>
        <w:t xml:space="preserve">Pri rozpoznávaní veku sme sa snažili vylepšiť architektúru siete, ktorú sme používali na klasifikáciu </w:t>
      </w:r>
      <w:r w:rsidR="00DA669F">
        <w:t xml:space="preserve">pohlavia. Spočiatku sme úlohu </w:t>
      </w:r>
      <w:r w:rsidR="001D72C2">
        <w:t xml:space="preserve">riešili </w:t>
      </w:r>
      <w:r w:rsidR="00DA669F">
        <w:t xml:space="preserve">tak, že </w:t>
      </w:r>
      <w:r w:rsidR="001D72C2">
        <w:t xml:space="preserve">sme </w:t>
      </w:r>
      <w:r w:rsidR="00DA669F">
        <w:t xml:space="preserve">ľudí rozdelili do vekových skupín po 10 rokov a snažili </w:t>
      </w:r>
      <w:r w:rsidR="00F737C9">
        <w:t>sme sa použiť takmer totožnou</w:t>
      </w:r>
      <w:r w:rsidR="00DA669F">
        <w:t xml:space="preserve"> </w:t>
      </w:r>
      <w:r w:rsidR="00F737C9">
        <w:t xml:space="preserve">architektúru siete ako </w:t>
      </w:r>
      <w:r w:rsidR="00DA669F">
        <w:t>pre pohlavie, ale validačná dokonca ani estimačná chyba</w:t>
      </w:r>
      <w:r w:rsidR="00D860C7">
        <w:t xml:space="preserve"> počas tréningu vôbec neklesala. ( dokonca stúpala )</w:t>
      </w:r>
      <w:r w:rsidR="00DA669F">
        <w:t xml:space="preserve"> Preto </w:t>
      </w:r>
      <w:r w:rsidR="001D72C2">
        <w:t>sme</w:t>
      </w:r>
      <w:r w:rsidR="00DA669F">
        <w:t xml:space="preserve"> sa skúsili na problém pozrieť ako na regresiu</w:t>
      </w:r>
      <w:r w:rsidR="001D72C2">
        <w:t xml:space="preserve"> a </w:t>
      </w:r>
      <w:r w:rsidR="00DA669F">
        <w:t xml:space="preserve">rozhodli </w:t>
      </w:r>
      <w:r w:rsidR="001D72C2">
        <w:t xml:space="preserve">sme sa </w:t>
      </w:r>
      <w:r w:rsidR="00DA669F">
        <w:t>natrénovať sieť</w:t>
      </w:r>
      <w:r w:rsidR="00D860C7">
        <w:t xml:space="preserve"> schopnú odhadovať presný vek</w:t>
      </w:r>
      <w:r w:rsidR="001D72C2">
        <w:t>,  teda</w:t>
      </w:r>
      <w:r w:rsidR="00DA669F">
        <w:t xml:space="preserve"> </w:t>
      </w:r>
      <w:r w:rsidR="001D72C2">
        <w:rPr>
          <w:i/>
          <w:iCs/>
        </w:rPr>
        <w:t>softmax</w:t>
      </w:r>
      <w:r w:rsidR="001D72C2">
        <w:t xml:space="preserve"> sme nahradili euklidovskou</w:t>
      </w:r>
      <w:r w:rsidR="00DA669F">
        <w:t xml:space="preserve"> chybovou funkciou. </w:t>
      </w:r>
    </w:p>
    <w:p w14:paraId="7E0036C1" w14:textId="5CCDB9D3" w:rsidR="00882E28" w:rsidRDefault="00AD3B84" w:rsidP="00DA669F">
      <w:pPr>
        <w:pStyle w:val="Style1"/>
      </w:pPr>
      <w:r>
        <w:rPr>
          <w:noProof/>
          <w:lang w:bidi="si-LK"/>
        </w:rPr>
        <w:drawing>
          <wp:anchor distT="0" distB="0" distL="114300" distR="114300" simplePos="0" relativeHeight="251659264" behindDoc="0" locked="0" layoutInCell="1" allowOverlap="1" wp14:anchorId="2B04FB4B" wp14:editId="605FB996">
            <wp:simplePos x="0" y="0"/>
            <wp:positionH relativeFrom="column">
              <wp:posOffset>-288925</wp:posOffset>
            </wp:positionH>
            <wp:positionV relativeFrom="paragraph">
              <wp:posOffset>975919</wp:posOffset>
            </wp:positionV>
            <wp:extent cx="6158285" cy="3836309"/>
            <wp:effectExtent l="0" t="0" r="0" b="0"/>
            <wp:wrapThrough wrapText="bothSides">
              <wp:wrapPolygon edited="0">
                <wp:start x="0" y="0"/>
                <wp:lineTo x="0" y="21453"/>
                <wp:lineTo x="21515" y="21453"/>
                <wp:lineTo x="2151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58285" cy="38363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2E28">
        <w:t>Východisková architektúra v tomto prípade bude obsahovať dropout na konvolučných vr</w:t>
      </w:r>
      <w:r w:rsidR="00D860C7">
        <w:t>stvách</w:t>
      </w:r>
      <w:r w:rsidR="00882E28">
        <w:t>, veľkosti kernelov a krokov budú rovnaké, a pretože pre regresiu potrebujeme vyššiu komplexitu siete , zvýšili sme počet neurónov v plne prepojenej vrstve.</w:t>
      </w:r>
    </w:p>
    <w:p w14:paraId="4F536FDC" w14:textId="61078FB6" w:rsidR="00667379" w:rsidRDefault="00667379" w:rsidP="00667379">
      <w:pPr>
        <w:pStyle w:val="Style1"/>
        <w:keepNext/>
        <w:ind w:firstLine="0"/>
      </w:pPr>
    </w:p>
    <w:p w14:paraId="51EB10C7" w14:textId="22C94E88" w:rsidR="00882E28" w:rsidRDefault="00667379" w:rsidP="00667379">
      <w:pPr>
        <w:pStyle w:val="Caption"/>
        <w:jc w:val="center"/>
      </w:pPr>
      <w:bookmarkStart w:id="113" w:name="_Toc450070366"/>
      <w:r>
        <w:t xml:space="preserve">Obrázok </w:t>
      </w:r>
      <w:r w:rsidR="00E05113">
        <w:fldChar w:fldCharType="begin"/>
      </w:r>
      <w:r w:rsidR="00E05113">
        <w:instrText xml:space="preserve"> SEQ Obrázok \* ARABIC </w:instrText>
      </w:r>
      <w:r w:rsidR="00E05113">
        <w:fldChar w:fldCharType="separate"/>
      </w:r>
      <w:r w:rsidR="001B74CA">
        <w:rPr>
          <w:noProof/>
        </w:rPr>
        <w:t>20</w:t>
      </w:r>
      <w:r w:rsidR="00E05113">
        <w:rPr>
          <w:noProof/>
        </w:rPr>
        <w:fldChar w:fldCharType="end"/>
      </w:r>
      <w:r>
        <w:t xml:space="preserve"> </w:t>
      </w:r>
      <w:r w:rsidR="00BE73CB">
        <w:t xml:space="preserve">– </w:t>
      </w:r>
      <w:r>
        <w:t>v</w:t>
      </w:r>
      <w:r w:rsidRPr="006B2563">
        <w:t xml:space="preserve">ýchodisková architektúra siete </w:t>
      </w:r>
      <w:r>
        <w:t>pre rozpoznávanie veku</w:t>
      </w:r>
      <w:bookmarkEnd w:id="113"/>
    </w:p>
    <w:p w14:paraId="73A77DA5" w14:textId="77777777" w:rsidR="0024655C" w:rsidRPr="0024655C" w:rsidRDefault="0024655C" w:rsidP="0024655C"/>
    <w:p w14:paraId="7CF795ED" w14:textId="77777777" w:rsidR="00667379" w:rsidRDefault="00667379" w:rsidP="00667379">
      <w:pPr>
        <w:pStyle w:val="Heading4"/>
      </w:pPr>
      <w:r>
        <w:lastRenderedPageBreak/>
        <w:t>Architektúra s najnižšou testovacou chybou</w:t>
      </w:r>
    </w:p>
    <w:p w14:paraId="610AD416" w14:textId="24426535" w:rsidR="00667379" w:rsidRDefault="00667379" w:rsidP="00667379">
      <w:pPr>
        <w:pStyle w:val="Style1"/>
      </w:pPr>
      <w:r>
        <w:t xml:space="preserve">Podobne ako pri rozpoznávaní pohlavia aj tu sme púšťali kratšie trénovania ( 100 000 iterácií ) na determinovanie najlepšej architektúry. </w:t>
      </w:r>
      <w:r w:rsidR="00F440E9">
        <w:t>Treba dodať, že výsledky v </w:t>
      </w:r>
      <w:r w:rsidR="00F440E9" w:rsidRPr="00F440E9">
        <w:rPr>
          <w:i/>
          <w:iCs/>
        </w:rPr>
        <w:t>tabuľke 10</w:t>
      </w:r>
      <w:r w:rsidR="00F440E9">
        <w:t xml:space="preserve"> sú natrénované bez GROUPS databázy, ktorú sme neskôr doplnili a preto sa budú chyby v ďalších meraniach mierne líšiť ( chyba bude vyššia ) . </w:t>
      </w:r>
      <w:r>
        <w:t xml:space="preserve">Skúšali sme nasledovné : </w:t>
      </w:r>
    </w:p>
    <w:p w14:paraId="684281E8" w14:textId="7457845E" w:rsidR="00667379" w:rsidRDefault="00866CA4" w:rsidP="00D5010B">
      <w:pPr>
        <w:pStyle w:val="Style1"/>
        <w:numPr>
          <w:ilvl w:val="0"/>
          <w:numId w:val="17"/>
        </w:numPr>
      </w:pPr>
      <w:r>
        <w:t>Vplyv dropoutu na konvolučné</w:t>
      </w:r>
      <w:r w:rsidR="00D5010B">
        <w:t xml:space="preserve"> vrstvy</w:t>
      </w:r>
    </w:p>
    <w:p w14:paraId="5C7DF764" w14:textId="69807512" w:rsidR="00D5010B" w:rsidRDefault="00F440E9" w:rsidP="00D5010B">
      <w:pPr>
        <w:pStyle w:val="Style1"/>
        <w:numPr>
          <w:ilvl w:val="0"/>
          <w:numId w:val="17"/>
        </w:numPr>
      </w:pPr>
      <w:r>
        <w:t>Zmeniť veľkosť kernel</w:t>
      </w:r>
      <w:r w:rsidR="0024655C">
        <w:t>u</w:t>
      </w:r>
    </w:p>
    <w:p w14:paraId="100F3349" w14:textId="22C6C8A4" w:rsidR="00D5010B" w:rsidRDefault="00D5010B" w:rsidP="00D5010B">
      <w:pPr>
        <w:pStyle w:val="Style1"/>
        <w:numPr>
          <w:ilvl w:val="0"/>
          <w:numId w:val="17"/>
        </w:numPr>
      </w:pPr>
      <w:r>
        <w:t>Meniť počty neurónov a feature máp</w:t>
      </w:r>
    </w:p>
    <w:p w14:paraId="1560E6F1" w14:textId="59C740C9" w:rsidR="00D5010B" w:rsidRDefault="00D5010B" w:rsidP="00D5010B">
      <w:pPr>
        <w:pStyle w:val="Style1"/>
        <w:numPr>
          <w:ilvl w:val="0"/>
          <w:numId w:val="17"/>
        </w:numPr>
      </w:pPr>
      <w:r>
        <w:t>Meniť hodnotu dropoutu</w:t>
      </w:r>
    </w:p>
    <w:p w14:paraId="5B59BBE6" w14:textId="1010968B" w:rsidR="00F440E9" w:rsidRDefault="0024655C" w:rsidP="00AD3B84">
      <w:pPr>
        <w:pStyle w:val="Style1"/>
        <w:numPr>
          <w:ilvl w:val="0"/>
          <w:numId w:val="17"/>
        </w:numPr>
      </w:pPr>
      <w:r>
        <w:t>Nepoužívať dropout na konvolučných vrstvách</w:t>
      </w:r>
    </w:p>
    <w:p w14:paraId="17E8846F" w14:textId="77777777" w:rsidR="00F440E9" w:rsidRDefault="00F440E9" w:rsidP="00F440E9">
      <w:pPr>
        <w:pStyle w:val="Style1"/>
        <w:ind w:firstLine="0"/>
      </w:pPr>
    </w:p>
    <w:tbl>
      <w:tblPr>
        <w:tblW w:w="9280" w:type="dxa"/>
        <w:tblCellMar>
          <w:left w:w="70" w:type="dxa"/>
          <w:right w:w="70" w:type="dxa"/>
        </w:tblCellMar>
        <w:tblLook w:val="04A0" w:firstRow="1" w:lastRow="0" w:firstColumn="1" w:lastColumn="0" w:noHBand="0" w:noVBand="1"/>
      </w:tblPr>
      <w:tblGrid>
        <w:gridCol w:w="1782"/>
        <w:gridCol w:w="959"/>
        <w:gridCol w:w="586"/>
        <w:gridCol w:w="965"/>
        <w:gridCol w:w="586"/>
        <w:gridCol w:w="500"/>
        <w:gridCol w:w="586"/>
        <w:gridCol w:w="553"/>
        <w:gridCol w:w="553"/>
        <w:gridCol w:w="553"/>
        <w:gridCol w:w="553"/>
        <w:gridCol w:w="553"/>
        <w:gridCol w:w="553"/>
      </w:tblGrid>
      <w:tr w:rsidR="00470A94" w:rsidRPr="00470A94" w14:paraId="4A8514EC" w14:textId="77777777" w:rsidTr="0024655C">
        <w:trPr>
          <w:trHeight w:val="308"/>
        </w:trPr>
        <w:tc>
          <w:tcPr>
            <w:tcW w:w="5964" w:type="dxa"/>
            <w:gridSpan w:val="7"/>
            <w:tcBorders>
              <w:right w:val="nil"/>
            </w:tcBorders>
            <w:shd w:val="clear" w:color="auto" w:fill="FFFFFF" w:themeFill="background1"/>
            <w:noWrap/>
            <w:vAlign w:val="center"/>
          </w:tcPr>
          <w:p w14:paraId="3B22E3B5" w14:textId="77777777" w:rsidR="00470A94" w:rsidRPr="00470A94" w:rsidRDefault="00470A94" w:rsidP="00470A94">
            <w:pPr>
              <w:spacing w:after="0" w:line="240" w:lineRule="auto"/>
              <w:jc w:val="center"/>
              <w:rPr>
                <w:rFonts w:ascii="Calibri" w:eastAsia="Times New Roman" w:hAnsi="Calibri" w:cs="Times New Roman"/>
                <w:b/>
                <w:bCs/>
                <w:color w:val="FFFFFF"/>
                <w:sz w:val="18"/>
                <w:szCs w:val="18"/>
                <w:lang w:bidi="si-LK"/>
              </w:rPr>
            </w:pPr>
          </w:p>
        </w:tc>
        <w:tc>
          <w:tcPr>
            <w:tcW w:w="3316" w:type="dxa"/>
            <w:gridSpan w:val="6"/>
            <w:tcBorders>
              <w:top w:val="single" w:sz="4" w:space="0" w:color="9BC2E6"/>
              <w:left w:val="nil"/>
              <w:bottom w:val="single" w:sz="4" w:space="0" w:color="9BC2E6"/>
              <w:right w:val="nil"/>
            </w:tcBorders>
            <w:shd w:val="clear" w:color="5B9BD5" w:fill="5B9BD5"/>
            <w:noWrap/>
            <w:vAlign w:val="center"/>
          </w:tcPr>
          <w:p w14:paraId="11BAE8E3" w14:textId="79F97AD0" w:rsidR="00470A94" w:rsidRPr="00470A94" w:rsidRDefault="00470A94" w:rsidP="00470A94">
            <w:pPr>
              <w:spacing w:after="0" w:line="240" w:lineRule="auto"/>
              <w:jc w:val="center"/>
              <w:rPr>
                <w:rFonts w:ascii="Calibri" w:eastAsia="Times New Roman" w:hAnsi="Calibri" w:cs="Times New Roman"/>
                <w:b/>
                <w:bCs/>
                <w:color w:val="FFFFFF"/>
                <w:sz w:val="18"/>
                <w:szCs w:val="18"/>
                <w:lang w:bidi="si-LK"/>
              </w:rPr>
            </w:pPr>
            <w:r>
              <w:rPr>
                <w:rFonts w:ascii="Calibri" w:eastAsia="Times New Roman" w:hAnsi="Calibri" w:cs="Times New Roman"/>
                <w:b/>
                <w:bCs/>
                <w:color w:val="FFFFFF"/>
                <w:sz w:val="18"/>
                <w:szCs w:val="18"/>
                <w:lang w:bidi="si-LK"/>
              </w:rPr>
              <w:t>Tolerancie v rokoch</w:t>
            </w:r>
          </w:p>
        </w:tc>
      </w:tr>
      <w:tr w:rsidR="0024655C" w:rsidRPr="00470A94" w14:paraId="780EDFBA" w14:textId="77777777" w:rsidTr="0024655C">
        <w:trPr>
          <w:trHeight w:val="308"/>
        </w:trPr>
        <w:tc>
          <w:tcPr>
            <w:tcW w:w="1782" w:type="dxa"/>
            <w:tcBorders>
              <w:left w:val="single" w:sz="4" w:space="0" w:color="9BC2E6"/>
              <w:bottom w:val="single" w:sz="4" w:space="0" w:color="9BC2E6"/>
              <w:right w:val="nil"/>
            </w:tcBorders>
            <w:shd w:val="clear" w:color="5B9BD5" w:fill="5B9BD5"/>
            <w:noWrap/>
            <w:vAlign w:val="center"/>
            <w:hideMark/>
          </w:tcPr>
          <w:p w14:paraId="487657E5" w14:textId="6342356D"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Pr>
                <w:rFonts w:ascii="Calibri" w:eastAsia="Times New Roman" w:hAnsi="Calibri" w:cs="Times New Roman"/>
                <w:b/>
                <w:bCs/>
                <w:color w:val="FFFFFF"/>
                <w:sz w:val="18"/>
                <w:szCs w:val="18"/>
                <w:lang w:bidi="si-LK"/>
              </w:rPr>
              <w:t>Popis</w:t>
            </w:r>
          </w:p>
        </w:tc>
        <w:tc>
          <w:tcPr>
            <w:tcW w:w="959" w:type="dxa"/>
            <w:tcBorders>
              <w:left w:val="nil"/>
              <w:bottom w:val="single" w:sz="4" w:space="0" w:color="9BC2E6"/>
              <w:right w:val="nil"/>
            </w:tcBorders>
            <w:shd w:val="clear" w:color="5B9BD5" w:fill="5B9BD5"/>
            <w:noWrap/>
            <w:vAlign w:val="center"/>
            <w:hideMark/>
          </w:tcPr>
          <w:p w14:paraId="7F16D16A"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conv1</w:t>
            </w:r>
          </w:p>
        </w:tc>
        <w:tc>
          <w:tcPr>
            <w:tcW w:w="586" w:type="dxa"/>
            <w:tcBorders>
              <w:left w:val="nil"/>
              <w:bottom w:val="single" w:sz="4" w:space="0" w:color="9BC2E6"/>
              <w:right w:val="nil"/>
            </w:tcBorders>
            <w:shd w:val="clear" w:color="5B9BD5" w:fill="5B9BD5"/>
            <w:noWrap/>
            <w:vAlign w:val="center"/>
            <w:hideMark/>
          </w:tcPr>
          <w:p w14:paraId="296CDEEC"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drop1</w:t>
            </w:r>
          </w:p>
        </w:tc>
        <w:tc>
          <w:tcPr>
            <w:tcW w:w="965" w:type="dxa"/>
            <w:tcBorders>
              <w:left w:val="nil"/>
              <w:bottom w:val="single" w:sz="4" w:space="0" w:color="9BC2E6"/>
              <w:right w:val="nil"/>
            </w:tcBorders>
            <w:shd w:val="clear" w:color="5B9BD5" w:fill="5B9BD5"/>
            <w:noWrap/>
            <w:vAlign w:val="center"/>
            <w:hideMark/>
          </w:tcPr>
          <w:p w14:paraId="50B0D0AF"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conv12</w:t>
            </w:r>
          </w:p>
        </w:tc>
        <w:tc>
          <w:tcPr>
            <w:tcW w:w="586" w:type="dxa"/>
            <w:tcBorders>
              <w:left w:val="nil"/>
              <w:bottom w:val="single" w:sz="4" w:space="0" w:color="9BC2E6"/>
              <w:right w:val="nil"/>
            </w:tcBorders>
            <w:shd w:val="clear" w:color="5B9BD5" w:fill="5B9BD5"/>
            <w:noWrap/>
            <w:vAlign w:val="center"/>
            <w:hideMark/>
          </w:tcPr>
          <w:p w14:paraId="2A42B852"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drop2</w:t>
            </w:r>
          </w:p>
        </w:tc>
        <w:tc>
          <w:tcPr>
            <w:tcW w:w="500" w:type="dxa"/>
            <w:tcBorders>
              <w:left w:val="nil"/>
              <w:bottom w:val="single" w:sz="4" w:space="0" w:color="9BC2E6"/>
              <w:right w:val="nil"/>
            </w:tcBorders>
            <w:shd w:val="clear" w:color="5B9BD5" w:fill="5B9BD5"/>
            <w:noWrap/>
            <w:vAlign w:val="center"/>
            <w:hideMark/>
          </w:tcPr>
          <w:p w14:paraId="5CA5E719"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fc3</w:t>
            </w:r>
          </w:p>
        </w:tc>
        <w:tc>
          <w:tcPr>
            <w:tcW w:w="586" w:type="dxa"/>
            <w:tcBorders>
              <w:left w:val="nil"/>
              <w:bottom w:val="single" w:sz="4" w:space="0" w:color="9BC2E6"/>
              <w:right w:val="nil"/>
            </w:tcBorders>
            <w:shd w:val="clear" w:color="5B9BD5" w:fill="5B9BD5"/>
            <w:noWrap/>
            <w:vAlign w:val="center"/>
            <w:hideMark/>
          </w:tcPr>
          <w:p w14:paraId="639F8498"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drop3</w:t>
            </w:r>
          </w:p>
        </w:tc>
        <w:tc>
          <w:tcPr>
            <w:tcW w:w="553" w:type="dxa"/>
            <w:tcBorders>
              <w:top w:val="single" w:sz="4" w:space="0" w:color="9BC2E6"/>
              <w:left w:val="nil"/>
              <w:bottom w:val="single" w:sz="4" w:space="0" w:color="9BC2E6"/>
              <w:right w:val="nil"/>
            </w:tcBorders>
            <w:shd w:val="clear" w:color="5B9BD5" w:fill="5B9BD5"/>
            <w:noWrap/>
            <w:vAlign w:val="center"/>
            <w:hideMark/>
          </w:tcPr>
          <w:p w14:paraId="79AEA53D"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2</w:t>
            </w:r>
          </w:p>
        </w:tc>
        <w:tc>
          <w:tcPr>
            <w:tcW w:w="553" w:type="dxa"/>
            <w:tcBorders>
              <w:top w:val="single" w:sz="4" w:space="0" w:color="9BC2E6"/>
              <w:left w:val="nil"/>
              <w:bottom w:val="single" w:sz="4" w:space="0" w:color="9BC2E6"/>
              <w:right w:val="nil"/>
            </w:tcBorders>
            <w:shd w:val="clear" w:color="5B9BD5" w:fill="5B9BD5"/>
            <w:noWrap/>
            <w:vAlign w:val="center"/>
            <w:hideMark/>
          </w:tcPr>
          <w:p w14:paraId="3C061630"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5</w:t>
            </w:r>
          </w:p>
        </w:tc>
        <w:tc>
          <w:tcPr>
            <w:tcW w:w="553" w:type="dxa"/>
            <w:tcBorders>
              <w:top w:val="single" w:sz="4" w:space="0" w:color="9BC2E6"/>
              <w:left w:val="nil"/>
              <w:bottom w:val="single" w:sz="4" w:space="0" w:color="9BC2E6"/>
              <w:right w:val="nil"/>
            </w:tcBorders>
            <w:shd w:val="clear" w:color="5B9BD5" w:fill="5B9BD5"/>
            <w:noWrap/>
            <w:vAlign w:val="center"/>
            <w:hideMark/>
          </w:tcPr>
          <w:p w14:paraId="508E012F"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10</w:t>
            </w:r>
          </w:p>
        </w:tc>
        <w:tc>
          <w:tcPr>
            <w:tcW w:w="553" w:type="dxa"/>
            <w:tcBorders>
              <w:top w:val="single" w:sz="4" w:space="0" w:color="9BC2E6"/>
              <w:left w:val="nil"/>
              <w:bottom w:val="single" w:sz="4" w:space="0" w:color="9BC2E6"/>
              <w:right w:val="nil"/>
            </w:tcBorders>
            <w:shd w:val="clear" w:color="5B9BD5" w:fill="5B9BD5"/>
            <w:noWrap/>
            <w:vAlign w:val="center"/>
            <w:hideMark/>
          </w:tcPr>
          <w:p w14:paraId="72D0486E"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15</w:t>
            </w:r>
          </w:p>
        </w:tc>
        <w:tc>
          <w:tcPr>
            <w:tcW w:w="553" w:type="dxa"/>
            <w:tcBorders>
              <w:top w:val="single" w:sz="4" w:space="0" w:color="9BC2E6"/>
              <w:left w:val="nil"/>
              <w:bottom w:val="single" w:sz="4" w:space="0" w:color="9BC2E6"/>
              <w:right w:val="nil"/>
            </w:tcBorders>
            <w:shd w:val="clear" w:color="5B9BD5" w:fill="5B9BD5"/>
            <w:noWrap/>
            <w:vAlign w:val="center"/>
            <w:hideMark/>
          </w:tcPr>
          <w:p w14:paraId="3B77946E"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20</w:t>
            </w:r>
          </w:p>
        </w:tc>
        <w:tc>
          <w:tcPr>
            <w:tcW w:w="551" w:type="dxa"/>
            <w:tcBorders>
              <w:top w:val="single" w:sz="4" w:space="0" w:color="9BC2E6"/>
              <w:left w:val="nil"/>
              <w:bottom w:val="single" w:sz="4" w:space="0" w:color="9BC2E6"/>
              <w:right w:val="nil"/>
            </w:tcBorders>
            <w:shd w:val="clear" w:color="5B9BD5" w:fill="5B9BD5"/>
            <w:noWrap/>
            <w:vAlign w:val="center"/>
            <w:hideMark/>
          </w:tcPr>
          <w:p w14:paraId="75860C29" w14:textId="77777777" w:rsidR="0024655C" w:rsidRPr="00470A94" w:rsidRDefault="0024655C" w:rsidP="00470A94">
            <w:pPr>
              <w:spacing w:after="0" w:line="240" w:lineRule="auto"/>
              <w:jc w:val="center"/>
              <w:rPr>
                <w:rFonts w:ascii="Calibri" w:eastAsia="Times New Roman" w:hAnsi="Calibri" w:cs="Times New Roman"/>
                <w:b/>
                <w:bCs/>
                <w:color w:val="FFFFFF"/>
                <w:sz w:val="18"/>
                <w:szCs w:val="18"/>
                <w:lang w:bidi="si-LK"/>
              </w:rPr>
            </w:pPr>
            <w:r w:rsidRPr="00470A94">
              <w:rPr>
                <w:rFonts w:ascii="Calibri" w:eastAsia="Times New Roman" w:hAnsi="Calibri" w:cs="Times New Roman"/>
                <w:b/>
                <w:bCs/>
                <w:color w:val="FFFFFF"/>
                <w:sz w:val="18"/>
                <w:szCs w:val="18"/>
                <w:lang w:bidi="si-LK"/>
              </w:rPr>
              <w:t>25</w:t>
            </w:r>
          </w:p>
        </w:tc>
      </w:tr>
      <w:tr w:rsidR="0024655C" w:rsidRPr="00470A94" w14:paraId="2D2793A3" w14:textId="77777777" w:rsidTr="0024655C">
        <w:trPr>
          <w:trHeight w:val="308"/>
        </w:trPr>
        <w:tc>
          <w:tcPr>
            <w:tcW w:w="1782" w:type="dxa"/>
            <w:tcBorders>
              <w:top w:val="single" w:sz="4" w:space="0" w:color="9BC2E6"/>
              <w:left w:val="single" w:sz="4" w:space="0" w:color="9BC2E6"/>
              <w:bottom w:val="single" w:sz="4" w:space="0" w:color="9BC2E6"/>
              <w:right w:val="nil"/>
            </w:tcBorders>
            <w:shd w:val="clear" w:color="DDEBF7" w:fill="DDEBF7"/>
            <w:noWrap/>
            <w:vAlign w:val="center"/>
            <w:hideMark/>
          </w:tcPr>
          <w:p w14:paraId="6DA9DFB3" w14:textId="77777777" w:rsidR="0024655C" w:rsidRPr="00470A94" w:rsidRDefault="0024655C" w:rsidP="0024655C">
            <w:pPr>
              <w:spacing w:after="0" w:line="240" w:lineRule="auto"/>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Východisková sieť</w:t>
            </w:r>
          </w:p>
        </w:tc>
        <w:tc>
          <w:tcPr>
            <w:tcW w:w="959" w:type="dxa"/>
            <w:tcBorders>
              <w:top w:val="single" w:sz="4" w:space="0" w:color="9BC2E6"/>
              <w:left w:val="nil"/>
              <w:bottom w:val="single" w:sz="4" w:space="0" w:color="9BC2E6"/>
              <w:right w:val="nil"/>
            </w:tcBorders>
            <w:shd w:val="clear" w:color="DDEBF7" w:fill="DDEBF7"/>
            <w:noWrap/>
            <w:vAlign w:val="center"/>
            <w:hideMark/>
          </w:tcPr>
          <w:p w14:paraId="28F7BD0E"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 xml:space="preserve">64,5,2,0,1 </w:t>
            </w:r>
          </w:p>
        </w:tc>
        <w:tc>
          <w:tcPr>
            <w:tcW w:w="586" w:type="dxa"/>
            <w:tcBorders>
              <w:top w:val="single" w:sz="4" w:space="0" w:color="9BC2E6"/>
              <w:left w:val="nil"/>
              <w:bottom w:val="single" w:sz="4" w:space="0" w:color="9BC2E6"/>
              <w:right w:val="nil"/>
            </w:tcBorders>
            <w:shd w:val="clear" w:color="DDEBF7" w:fill="DDEBF7"/>
            <w:noWrap/>
            <w:vAlign w:val="center"/>
            <w:hideMark/>
          </w:tcPr>
          <w:p w14:paraId="431C92A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0.1</w:t>
            </w:r>
          </w:p>
        </w:tc>
        <w:tc>
          <w:tcPr>
            <w:tcW w:w="965" w:type="dxa"/>
            <w:tcBorders>
              <w:top w:val="single" w:sz="4" w:space="0" w:color="9BC2E6"/>
              <w:left w:val="nil"/>
              <w:bottom w:val="single" w:sz="4" w:space="0" w:color="9BC2E6"/>
              <w:right w:val="nil"/>
            </w:tcBorders>
            <w:shd w:val="clear" w:color="DDEBF7" w:fill="DDEBF7"/>
            <w:noWrap/>
            <w:vAlign w:val="center"/>
            <w:hideMark/>
          </w:tcPr>
          <w:p w14:paraId="3A3234CE"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128,5,2,0,1</w:t>
            </w:r>
          </w:p>
        </w:tc>
        <w:tc>
          <w:tcPr>
            <w:tcW w:w="586" w:type="dxa"/>
            <w:tcBorders>
              <w:top w:val="single" w:sz="4" w:space="0" w:color="9BC2E6"/>
              <w:left w:val="nil"/>
              <w:bottom w:val="single" w:sz="4" w:space="0" w:color="9BC2E6"/>
              <w:right w:val="nil"/>
            </w:tcBorders>
            <w:shd w:val="clear" w:color="DDEBF7" w:fill="DDEBF7"/>
            <w:noWrap/>
            <w:vAlign w:val="center"/>
            <w:hideMark/>
          </w:tcPr>
          <w:p w14:paraId="3320A884"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0.2</w:t>
            </w:r>
          </w:p>
        </w:tc>
        <w:tc>
          <w:tcPr>
            <w:tcW w:w="500" w:type="dxa"/>
            <w:tcBorders>
              <w:top w:val="single" w:sz="4" w:space="0" w:color="9BC2E6"/>
              <w:left w:val="nil"/>
              <w:bottom w:val="single" w:sz="4" w:space="0" w:color="9BC2E6"/>
              <w:right w:val="nil"/>
            </w:tcBorders>
            <w:shd w:val="clear" w:color="DDEBF7" w:fill="DDEBF7"/>
            <w:noWrap/>
            <w:vAlign w:val="center"/>
            <w:hideMark/>
          </w:tcPr>
          <w:p w14:paraId="06ED9617"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512</w:t>
            </w:r>
          </w:p>
        </w:tc>
        <w:tc>
          <w:tcPr>
            <w:tcW w:w="586" w:type="dxa"/>
            <w:tcBorders>
              <w:top w:val="single" w:sz="4" w:space="0" w:color="9BC2E6"/>
              <w:left w:val="nil"/>
              <w:bottom w:val="single" w:sz="4" w:space="0" w:color="9BC2E6"/>
              <w:right w:val="nil"/>
            </w:tcBorders>
            <w:shd w:val="clear" w:color="DDEBF7" w:fill="DDEBF7"/>
            <w:noWrap/>
            <w:vAlign w:val="center"/>
            <w:hideMark/>
          </w:tcPr>
          <w:p w14:paraId="63A3A46E"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0.5</w:t>
            </w:r>
          </w:p>
        </w:tc>
        <w:tc>
          <w:tcPr>
            <w:tcW w:w="553" w:type="dxa"/>
            <w:tcBorders>
              <w:top w:val="single" w:sz="4" w:space="0" w:color="9BC2E6"/>
              <w:left w:val="nil"/>
              <w:bottom w:val="single" w:sz="4" w:space="0" w:color="9BC2E6"/>
              <w:right w:val="nil"/>
            </w:tcBorders>
            <w:shd w:val="clear" w:color="DDEBF7" w:fill="DDEBF7"/>
            <w:noWrap/>
            <w:vAlign w:val="center"/>
            <w:hideMark/>
          </w:tcPr>
          <w:p w14:paraId="17E7F305"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29.03</w:t>
            </w:r>
          </w:p>
        </w:tc>
        <w:tc>
          <w:tcPr>
            <w:tcW w:w="553" w:type="dxa"/>
            <w:tcBorders>
              <w:top w:val="single" w:sz="4" w:space="0" w:color="9BC2E6"/>
              <w:left w:val="nil"/>
              <w:bottom w:val="single" w:sz="4" w:space="0" w:color="9BC2E6"/>
              <w:right w:val="nil"/>
            </w:tcBorders>
            <w:shd w:val="clear" w:color="DDEBF7" w:fill="DDEBF7"/>
            <w:noWrap/>
            <w:vAlign w:val="center"/>
            <w:hideMark/>
          </w:tcPr>
          <w:p w14:paraId="3862BF3D"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61.48</w:t>
            </w:r>
          </w:p>
        </w:tc>
        <w:tc>
          <w:tcPr>
            <w:tcW w:w="553" w:type="dxa"/>
            <w:tcBorders>
              <w:top w:val="single" w:sz="4" w:space="0" w:color="9BC2E6"/>
              <w:left w:val="nil"/>
              <w:bottom w:val="single" w:sz="4" w:space="0" w:color="9BC2E6"/>
              <w:right w:val="nil"/>
            </w:tcBorders>
            <w:shd w:val="clear" w:color="DDEBF7" w:fill="DDEBF7"/>
            <w:noWrap/>
            <w:vAlign w:val="center"/>
            <w:hideMark/>
          </w:tcPr>
          <w:p w14:paraId="3F4F586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88.29</w:t>
            </w:r>
          </w:p>
        </w:tc>
        <w:tc>
          <w:tcPr>
            <w:tcW w:w="553" w:type="dxa"/>
            <w:tcBorders>
              <w:top w:val="single" w:sz="4" w:space="0" w:color="9BC2E6"/>
              <w:left w:val="nil"/>
              <w:bottom w:val="single" w:sz="4" w:space="0" w:color="9BC2E6"/>
              <w:right w:val="nil"/>
            </w:tcBorders>
            <w:shd w:val="clear" w:color="DDEBF7" w:fill="DDEBF7"/>
            <w:noWrap/>
            <w:vAlign w:val="center"/>
            <w:hideMark/>
          </w:tcPr>
          <w:p w14:paraId="61FE7D8B"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96.09</w:t>
            </w:r>
          </w:p>
        </w:tc>
        <w:tc>
          <w:tcPr>
            <w:tcW w:w="553" w:type="dxa"/>
            <w:tcBorders>
              <w:top w:val="single" w:sz="4" w:space="0" w:color="9BC2E6"/>
              <w:left w:val="nil"/>
              <w:bottom w:val="single" w:sz="4" w:space="0" w:color="9BC2E6"/>
              <w:right w:val="nil"/>
            </w:tcBorders>
            <w:shd w:val="clear" w:color="DDEBF7" w:fill="DDEBF7"/>
            <w:noWrap/>
            <w:vAlign w:val="center"/>
            <w:hideMark/>
          </w:tcPr>
          <w:p w14:paraId="7B23247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98.68</w:t>
            </w:r>
          </w:p>
        </w:tc>
        <w:tc>
          <w:tcPr>
            <w:tcW w:w="551" w:type="dxa"/>
            <w:tcBorders>
              <w:top w:val="single" w:sz="4" w:space="0" w:color="9BC2E6"/>
              <w:left w:val="nil"/>
              <w:bottom w:val="single" w:sz="4" w:space="0" w:color="9BC2E6"/>
              <w:right w:val="nil"/>
            </w:tcBorders>
            <w:shd w:val="clear" w:color="DDEBF7" w:fill="DDEBF7"/>
            <w:noWrap/>
            <w:vAlign w:val="center"/>
            <w:hideMark/>
          </w:tcPr>
          <w:p w14:paraId="0E3A1949"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99.64</w:t>
            </w:r>
          </w:p>
        </w:tc>
      </w:tr>
      <w:tr w:rsidR="0024655C" w:rsidRPr="00470A94" w14:paraId="375FA299" w14:textId="77777777" w:rsidTr="0024655C">
        <w:trPr>
          <w:trHeight w:val="308"/>
        </w:trPr>
        <w:tc>
          <w:tcPr>
            <w:tcW w:w="1782" w:type="dxa"/>
            <w:tcBorders>
              <w:top w:val="single" w:sz="4" w:space="0" w:color="9BC2E6"/>
              <w:left w:val="single" w:sz="4" w:space="0" w:color="9BC2E6"/>
              <w:bottom w:val="single" w:sz="4" w:space="0" w:color="9BC2E6"/>
              <w:right w:val="nil"/>
            </w:tcBorders>
            <w:shd w:val="clear" w:color="auto" w:fill="auto"/>
            <w:noWrap/>
            <w:vAlign w:val="center"/>
            <w:hideMark/>
          </w:tcPr>
          <w:p w14:paraId="6257995F" w14:textId="77777777" w:rsidR="0024655C" w:rsidRPr="00470A94" w:rsidRDefault="0024655C" w:rsidP="0024655C">
            <w:pPr>
              <w:spacing w:after="0" w:line="240" w:lineRule="auto"/>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Bez dropoutu na conv</w:t>
            </w:r>
          </w:p>
        </w:tc>
        <w:tc>
          <w:tcPr>
            <w:tcW w:w="959" w:type="dxa"/>
            <w:tcBorders>
              <w:top w:val="single" w:sz="4" w:space="0" w:color="9BC2E6"/>
              <w:left w:val="nil"/>
              <w:bottom w:val="single" w:sz="4" w:space="0" w:color="9BC2E6"/>
              <w:right w:val="nil"/>
            </w:tcBorders>
            <w:shd w:val="clear" w:color="auto" w:fill="auto"/>
            <w:noWrap/>
            <w:vAlign w:val="center"/>
            <w:hideMark/>
          </w:tcPr>
          <w:p w14:paraId="55A3C473"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64,5,2,0,1</w:t>
            </w:r>
          </w:p>
        </w:tc>
        <w:tc>
          <w:tcPr>
            <w:tcW w:w="586" w:type="dxa"/>
            <w:tcBorders>
              <w:top w:val="single" w:sz="4" w:space="0" w:color="9BC2E6"/>
              <w:left w:val="nil"/>
              <w:bottom w:val="single" w:sz="4" w:space="0" w:color="9BC2E6"/>
              <w:right w:val="nil"/>
            </w:tcBorders>
            <w:shd w:val="clear" w:color="auto" w:fill="auto"/>
            <w:noWrap/>
            <w:vAlign w:val="center"/>
            <w:hideMark/>
          </w:tcPr>
          <w:p w14:paraId="06B4620C"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p>
        </w:tc>
        <w:tc>
          <w:tcPr>
            <w:tcW w:w="965" w:type="dxa"/>
            <w:tcBorders>
              <w:top w:val="single" w:sz="4" w:space="0" w:color="9BC2E6"/>
              <w:left w:val="nil"/>
              <w:bottom w:val="single" w:sz="4" w:space="0" w:color="9BC2E6"/>
              <w:right w:val="nil"/>
            </w:tcBorders>
            <w:shd w:val="clear" w:color="auto" w:fill="auto"/>
            <w:noWrap/>
            <w:vAlign w:val="center"/>
            <w:hideMark/>
          </w:tcPr>
          <w:p w14:paraId="512219E9"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128,5,2,0,1</w:t>
            </w:r>
          </w:p>
        </w:tc>
        <w:tc>
          <w:tcPr>
            <w:tcW w:w="586" w:type="dxa"/>
            <w:tcBorders>
              <w:top w:val="single" w:sz="4" w:space="0" w:color="9BC2E6"/>
              <w:left w:val="nil"/>
              <w:bottom w:val="single" w:sz="4" w:space="0" w:color="9BC2E6"/>
              <w:right w:val="nil"/>
            </w:tcBorders>
            <w:shd w:val="clear" w:color="auto" w:fill="auto"/>
            <w:noWrap/>
            <w:vAlign w:val="center"/>
            <w:hideMark/>
          </w:tcPr>
          <w:p w14:paraId="2448D849"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p>
        </w:tc>
        <w:tc>
          <w:tcPr>
            <w:tcW w:w="500" w:type="dxa"/>
            <w:tcBorders>
              <w:top w:val="single" w:sz="4" w:space="0" w:color="9BC2E6"/>
              <w:left w:val="nil"/>
              <w:bottom w:val="single" w:sz="4" w:space="0" w:color="9BC2E6"/>
              <w:right w:val="nil"/>
            </w:tcBorders>
            <w:shd w:val="clear" w:color="auto" w:fill="auto"/>
            <w:noWrap/>
            <w:vAlign w:val="center"/>
            <w:hideMark/>
          </w:tcPr>
          <w:p w14:paraId="199E3DCA"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512</w:t>
            </w:r>
          </w:p>
        </w:tc>
        <w:tc>
          <w:tcPr>
            <w:tcW w:w="586" w:type="dxa"/>
            <w:tcBorders>
              <w:top w:val="single" w:sz="4" w:space="0" w:color="9BC2E6"/>
              <w:left w:val="nil"/>
              <w:bottom w:val="single" w:sz="4" w:space="0" w:color="9BC2E6"/>
              <w:right w:val="nil"/>
            </w:tcBorders>
            <w:shd w:val="clear" w:color="auto" w:fill="auto"/>
            <w:noWrap/>
            <w:vAlign w:val="center"/>
            <w:hideMark/>
          </w:tcPr>
          <w:p w14:paraId="66B53CFB"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0.5</w:t>
            </w:r>
          </w:p>
        </w:tc>
        <w:tc>
          <w:tcPr>
            <w:tcW w:w="553" w:type="dxa"/>
            <w:tcBorders>
              <w:top w:val="single" w:sz="4" w:space="0" w:color="9BC2E6"/>
              <w:left w:val="nil"/>
              <w:bottom w:val="single" w:sz="4" w:space="0" w:color="9BC2E6"/>
              <w:right w:val="nil"/>
            </w:tcBorders>
            <w:shd w:val="clear" w:color="auto" w:fill="auto"/>
            <w:noWrap/>
            <w:vAlign w:val="center"/>
            <w:hideMark/>
          </w:tcPr>
          <w:p w14:paraId="51F157C7"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28.22</w:t>
            </w:r>
          </w:p>
        </w:tc>
        <w:tc>
          <w:tcPr>
            <w:tcW w:w="553" w:type="dxa"/>
            <w:tcBorders>
              <w:top w:val="single" w:sz="4" w:space="0" w:color="9BC2E6"/>
              <w:left w:val="nil"/>
              <w:bottom w:val="single" w:sz="4" w:space="0" w:color="9BC2E6"/>
              <w:right w:val="nil"/>
            </w:tcBorders>
            <w:shd w:val="clear" w:color="auto" w:fill="auto"/>
            <w:noWrap/>
            <w:vAlign w:val="center"/>
            <w:hideMark/>
          </w:tcPr>
          <w:p w14:paraId="32C14B08"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61.19</w:t>
            </w:r>
          </w:p>
        </w:tc>
        <w:tc>
          <w:tcPr>
            <w:tcW w:w="553" w:type="dxa"/>
            <w:tcBorders>
              <w:top w:val="single" w:sz="4" w:space="0" w:color="9BC2E6"/>
              <w:left w:val="nil"/>
              <w:bottom w:val="single" w:sz="4" w:space="0" w:color="9BC2E6"/>
              <w:right w:val="nil"/>
            </w:tcBorders>
            <w:shd w:val="clear" w:color="auto" w:fill="auto"/>
            <w:noWrap/>
            <w:vAlign w:val="center"/>
            <w:hideMark/>
          </w:tcPr>
          <w:p w14:paraId="3C682E4D"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88.38</w:t>
            </w:r>
          </w:p>
        </w:tc>
        <w:tc>
          <w:tcPr>
            <w:tcW w:w="553" w:type="dxa"/>
            <w:tcBorders>
              <w:top w:val="single" w:sz="4" w:space="0" w:color="9BC2E6"/>
              <w:left w:val="nil"/>
              <w:bottom w:val="single" w:sz="4" w:space="0" w:color="9BC2E6"/>
              <w:right w:val="nil"/>
            </w:tcBorders>
            <w:shd w:val="clear" w:color="auto" w:fill="auto"/>
            <w:noWrap/>
            <w:vAlign w:val="center"/>
            <w:hideMark/>
          </w:tcPr>
          <w:p w14:paraId="03C502E3"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96.20</w:t>
            </w:r>
          </w:p>
        </w:tc>
        <w:tc>
          <w:tcPr>
            <w:tcW w:w="553" w:type="dxa"/>
            <w:tcBorders>
              <w:top w:val="single" w:sz="4" w:space="0" w:color="9BC2E6"/>
              <w:left w:val="nil"/>
              <w:bottom w:val="single" w:sz="4" w:space="0" w:color="9BC2E6"/>
              <w:right w:val="nil"/>
            </w:tcBorders>
            <w:shd w:val="clear" w:color="auto" w:fill="auto"/>
            <w:noWrap/>
            <w:vAlign w:val="center"/>
            <w:hideMark/>
          </w:tcPr>
          <w:p w14:paraId="380C79CF"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98.66</w:t>
            </w:r>
          </w:p>
        </w:tc>
        <w:tc>
          <w:tcPr>
            <w:tcW w:w="551" w:type="dxa"/>
            <w:tcBorders>
              <w:top w:val="single" w:sz="4" w:space="0" w:color="9BC2E6"/>
              <w:left w:val="nil"/>
              <w:bottom w:val="single" w:sz="4" w:space="0" w:color="9BC2E6"/>
              <w:right w:val="nil"/>
            </w:tcBorders>
            <w:shd w:val="clear" w:color="auto" w:fill="auto"/>
            <w:noWrap/>
            <w:vAlign w:val="center"/>
            <w:hideMark/>
          </w:tcPr>
          <w:p w14:paraId="51A9CEA5"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99.57</w:t>
            </w:r>
          </w:p>
        </w:tc>
      </w:tr>
      <w:tr w:rsidR="0024655C" w:rsidRPr="00470A94" w14:paraId="651196A3" w14:textId="77777777" w:rsidTr="0024655C">
        <w:trPr>
          <w:trHeight w:val="308"/>
        </w:trPr>
        <w:tc>
          <w:tcPr>
            <w:tcW w:w="1782" w:type="dxa"/>
            <w:tcBorders>
              <w:top w:val="single" w:sz="4" w:space="0" w:color="9BC2E6"/>
              <w:left w:val="single" w:sz="4" w:space="0" w:color="9BC2E6"/>
              <w:bottom w:val="single" w:sz="4" w:space="0" w:color="9BC2E6"/>
              <w:right w:val="nil"/>
            </w:tcBorders>
            <w:shd w:val="clear" w:color="DDEBF7" w:fill="DDEBF7"/>
            <w:noWrap/>
            <w:vAlign w:val="center"/>
            <w:hideMark/>
          </w:tcPr>
          <w:p w14:paraId="6AEDA145" w14:textId="77777777" w:rsidR="0024655C" w:rsidRPr="00470A94" w:rsidRDefault="0024655C" w:rsidP="0024655C">
            <w:pPr>
              <w:spacing w:after="0" w:line="240" w:lineRule="auto"/>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Menej neurónov na plne prepojenej</w:t>
            </w:r>
          </w:p>
        </w:tc>
        <w:tc>
          <w:tcPr>
            <w:tcW w:w="959" w:type="dxa"/>
            <w:tcBorders>
              <w:top w:val="single" w:sz="4" w:space="0" w:color="9BC2E6"/>
              <w:left w:val="nil"/>
              <w:bottom w:val="single" w:sz="4" w:space="0" w:color="9BC2E6"/>
              <w:right w:val="nil"/>
            </w:tcBorders>
            <w:shd w:val="clear" w:color="DDEBF7" w:fill="DDEBF7"/>
            <w:noWrap/>
            <w:vAlign w:val="center"/>
            <w:hideMark/>
          </w:tcPr>
          <w:p w14:paraId="3950BE2A"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64,5,2,0,1</w:t>
            </w:r>
          </w:p>
        </w:tc>
        <w:tc>
          <w:tcPr>
            <w:tcW w:w="586" w:type="dxa"/>
            <w:tcBorders>
              <w:top w:val="single" w:sz="4" w:space="0" w:color="9BC2E6"/>
              <w:left w:val="nil"/>
              <w:bottom w:val="single" w:sz="4" w:space="0" w:color="9BC2E6"/>
              <w:right w:val="nil"/>
            </w:tcBorders>
            <w:shd w:val="clear" w:color="DDEBF7" w:fill="DDEBF7"/>
            <w:noWrap/>
            <w:vAlign w:val="center"/>
            <w:hideMark/>
          </w:tcPr>
          <w:p w14:paraId="699C32E3"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p>
        </w:tc>
        <w:tc>
          <w:tcPr>
            <w:tcW w:w="965" w:type="dxa"/>
            <w:tcBorders>
              <w:top w:val="single" w:sz="4" w:space="0" w:color="9BC2E6"/>
              <w:left w:val="nil"/>
              <w:bottom w:val="single" w:sz="4" w:space="0" w:color="9BC2E6"/>
              <w:right w:val="nil"/>
            </w:tcBorders>
            <w:shd w:val="clear" w:color="DDEBF7" w:fill="DDEBF7"/>
            <w:noWrap/>
            <w:vAlign w:val="center"/>
            <w:hideMark/>
          </w:tcPr>
          <w:p w14:paraId="2859224E"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 xml:space="preserve">128,5,2,0,1 </w:t>
            </w:r>
          </w:p>
        </w:tc>
        <w:tc>
          <w:tcPr>
            <w:tcW w:w="586" w:type="dxa"/>
            <w:tcBorders>
              <w:top w:val="single" w:sz="4" w:space="0" w:color="9BC2E6"/>
              <w:left w:val="nil"/>
              <w:bottom w:val="single" w:sz="4" w:space="0" w:color="9BC2E6"/>
              <w:right w:val="nil"/>
            </w:tcBorders>
            <w:shd w:val="clear" w:color="DDEBF7" w:fill="DDEBF7"/>
            <w:noWrap/>
            <w:vAlign w:val="center"/>
            <w:hideMark/>
          </w:tcPr>
          <w:p w14:paraId="7E85DD21"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p>
        </w:tc>
        <w:tc>
          <w:tcPr>
            <w:tcW w:w="500" w:type="dxa"/>
            <w:tcBorders>
              <w:top w:val="single" w:sz="4" w:space="0" w:color="9BC2E6"/>
              <w:left w:val="nil"/>
              <w:bottom w:val="single" w:sz="4" w:space="0" w:color="9BC2E6"/>
              <w:right w:val="nil"/>
            </w:tcBorders>
            <w:shd w:val="clear" w:color="DDEBF7" w:fill="DDEBF7"/>
            <w:noWrap/>
            <w:vAlign w:val="center"/>
            <w:hideMark/>
          </w:tcPr>
          <w:p w14:paraId="7081302C"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256</w:t>
            </w:r>
          </w:p>
        </w:tc>
        <w:tc>
          <w:tcPr>
            <w:tcW w:w="586" w:type="dxa"/>
            <w:tcBorders>
              <w:top w:val="single" w:sz="4" w:space="0" w:color="9BC2E6"/>
              <w:left w:val="nil"/>
              <w:bottom w:val="single" w:sz="4" w:space="0" w:color="9BC2E6"/>
              <w:right w:val="nil"/>
            </w:tcBorders>
            <w:shd w:val="clear" w:color="DDEBF7" w:fill="DDEBF7"/>
            <w:noWrap/>
            <w:vAlign w:val="center"/>
            <w:hideMark/>
          </w:tcPr>
          <w:p w14:paraId="27220B7C"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0.5</w:t>
            </w:r>
          </w:p>
        </w:tc>
        <w:tc>
          <w:tcPr>
            <w:tcW w:w="553" w:type="dxa"/>
            <w:tcBorders>
              <w:top w:val="single" w:sz="4" w:space="0" w:color="9BC2E6"/>
              <w:left w:val="nil"/>
              <w:bottom w:val="single" w:sz="4" w:space="0" w:color="9BC2E6"/>
              <w:right w:val="nil"/>
            </w:tcBorders>
            <w:shd w:val="clear" w:color="DDEBF7" w:fill="DDEBF7"/>
            <w:noWrap/>
            <w:vAlign w:val="center"/>
            <w:hideMark/>
          </w:tcPr>
          <w:p w14:paraId="601F657E"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32.91</w:t>
            </w:r>
          </w:p>
        </w:tc>
        <w:tc>
          <w:tcPr>
            <w:tcW w:w="553" w:type="dxa"/>
            <w:tcBorders>
              <w:top w:val="single" w:sz="4" w:space="0" w:color="9BC2E6"/>
              <w:left w:val="nil"/>
              <w:bottom w:val="single" w:sz="4" w:space="0" w:color="9BC2E6"/>
              <w:right w:val="nil"/>
            </w:tcBorders>
            <w:shd w:val="clear" w:color="DDEBF7" w:fill="DDEBF7"/>
            <w:noWrap/>
            <w:vAlign w:val="center"/>
            <w:hideMark/>
          </w:tcPr>
          <w:p w14:paraId="2F857D9F"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63.46</w:t>
            </w:r>
          </w:p>
        </w:tc>
        <w:tc>
          <w:tcPr>
            <w:tcW w:w="553" w:type="dxa"/>
            <w:tcBorders>
              <w:top w:val="single" w:sz="4" w:space="0" w:color="9BC2E6"/>
              <w:left w:val="nil"/>
              <w:bottom w:val="single" w:sz="4" w:space="0" w:color="9BC2E6"/>
              <w:right w:val="nil"/>
            </w:tcBorders>
            <w:shd w:val="clear" w:color="DDEBF7" w:fill="DDEBF7"/>
            <w:noWrap/>
            <w:vAlign w:val="center"/>
            <w:hideMark/>
          </w:tcPr>
          <w:p w14:paraId="2F31175A"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88.51</w:t>
            </w:r>
          </w:p>
        </w:tc>
        <w:tc>
          <w:tcPr>
            <w:tcW w:w="553" w:type="dxa"/>
            <w:tcBorders>
              <w:top w:val="single" w:sz="4" w:space="0" w:color="9BC2E6"/>
              <w:left w:val="nil"/>
              <w:bottom w:val="single" w:sz="4" w:space="0" w:color="9BC2E6"/>
              <w:right w:val="nil"/>
            </w:tcBorders>
            <w:shd w:val="clear" w:color="DDEBF7" w:fill="DDEBF7"/>
            <w:noWrap/>
            <w:vAlign w:val="center"/>
            <w:hideMark/>
          </w:tcPr>
          <w:p w14:paraId="0959A254"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96.21</w:t>
            </w:r>
          </w:p>
        </w:tc>
        <w:tc>
          <w:tcPr>
            <w:tcW w:w="553" w:type="dxa"/>
            <w:tcBorders>
              <w:top w:val="single" w:sz="4" w:space="0" w:color="9BC2E6"/>
              <w:left w:val="nil"/>
              <w:bottom w:val="single" w:sz="4" w:space="0" w:color="9BC2E6"/>
              <w:right w:val="nil"/>
            </w:tcBorders>
            <w:shd w:val="clear" w:color="DDEBF7" w:fill="DDEBF7"/>
            <w:noWrap/>
            <w:vAlign w:val="center"/>
            <w:hideMark/>
          </w:tcPr>
          <w:p w14:paraId="4EB520B2"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98.50</w:t>
            </w:r>
          </w:p>
        </w:tc>
        <w:tc>
          <w:tcPr>
            <w:tcW w:w="551" w:type="dxa"/>
            <w:tcBorders>
              <w:top w:val="single" w:sz="4" w:space="0" w:color="9BC2E6"/>
              <w:left w:val="nil"/>
              <w:bottom w:val="single" w:sz="4" w:space="0" w:color="9BC2E6"/>
              <w:right w:val="nil"/>
            </w:tcBorders>
            <w:shd w:val="clear" w:color="DDEBF7" w:fill="DDEBF7"/>
            <w:noWrap/>
            <w:vAlign w:val="center"/>
            <w:hideMark/>
          </w:tcPr>
          <w:p w14:paraId="15B41EA3" w14:textId="77777777" w:rsidR="0024655C" w:rsidRPr="00470A94" w:rsidRDefault="0024655C" w:rsidP="00470A94">
            <w:pPr>
              <w:spacing w:after="0" w:line="240" w:lineRule="auto"/>
              <w:jc w:val="center"/>
              <w:rPr>
                <w:rFonts w:ascii="Calibri" w:eastAsia="Times New Roman" w:hAnsi="Calibri" w:cs="Times New Roman"/>
                <w:b/>
                <w:bCs/>
                <w:color w:val="000000"/>
                <w:sz w:val="18"/>
                <w:szCs w:val="18"/>
                <w:lang w:bidi="si-LK"/>
              </w:rPr>
            </w:pPr>
            <w:r w:rsidRPr="00470A94">
              <w:rPr>
                <w:rFonts w:ascii="Calibri" w:eastAsia="Times New Roman" w:hAnsi="Calibri" w:cs="Times New Roman"/>
                <w:b/>
                <w:bCs/>
                <w:color w:val="000000"/>
                <w:sz w:val="18"/>
                <w:szCs w:val="18"/>
                <w:lang w:bidi="si-LK"/>
              </w:rPr>
              <w:t>99.46</w:t>
            </w:r>
          </w:p>
        </w:tc>
      </w:tr>
      <w:tr w:rsidR="0024655C" w:rsidRPr="00470A94" w14:paraId="3FBDCE97" w14:textId="77777777" w:rsidTr="0024655C">
        <w:trPr>
          <w:trHeight w:val="308"/>
        </w:trPr>
        <w:tc>
          <w:tcPr>
            <w:tcW w:w="1782" w:type="dxa"/>
            <w:tcBorders>
              <w:top w:val="single" w:sz="4" w:space="0" w:color="9BC2E6"/>
              <w:left w:val="single" w:sz="4" w:space="0" w:color="9BC2E6"/>
              <w:bottom w:val="single" w:sz="4" w:space="0" w:color="9BC2E6"/>
              <w:right w:val="nil"/>
            </w:tcBorders>
            <w:shd w:val="clear" w:color="auto" w:fill="auto"/>
            <w:noWrap/>
            <w:vAlign w:val="center"/>
            <w:hideMark/>
          </w:tcPr>
          <w:p w14:paraId="6ECCDED4" w14:textId="77777777" w:rsidR="0024655C" w:rsidRPr="00470A94" w:rsidRDefault="0024655C" w:rsidP="0024655C">
            <w:pPr>
              <w:spacing w:after="0" w:line="240" w:lineRule="auto"/>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Viac feature máp</w:t>
            </w:r>
          </w:p>
        </w:tc>
        <w:tc>
          <w:tcPr>
            <w:tcW w:w="959" w:type="dxa"/>
            <w:tcBorders>
              <w:top w:val="single" w:sz="4" w:space="0" w:color="9BC2E6"/>
              <w:left w:val="nil"/>
              <w:bottom w:val="single" w:sz="4" w:space="0" w:color="9BC2E6"/>
              <w:right w:val="nil"/>
            </w:tcBorders>
            <w:shd w:val="clear" w:color="auto" w:fill="auto"/>
            <w:noWrap/>
            <w:vAlign w:val="center"/>
            <w:hideMark/>
          </w:tcPr>
          <w:p w14:paraId="448D4F45"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128,5,2,0,1</w:t>
            </w:r>
          </w:p>
        </w:tc>
        <w:tc>
          <w:tcPr>
            <w:tcW w:w="586" w:type="dxa"/>
            <w:tcBorders>
              <w:top w:val="single" w:sz="4" w:space="0" w:color="9BC2E6"/>
              <w:left w:val="nil"/>
              <w:bottom w:val="single" w:sz="4" w:space="0" w:color="9BC2E6"/>
              <w:right w:val="nil"/>
            </w:tcBorders>
            <w:shd w:val="clear" w:color="auto" w:fill="auto"/>
            <w:noWrap/>
            <w:vAlign w:val="center"/>
            <w:hideMark/>
          </w:tcPr>
          <w:p w14:paraId="7C26E567"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0.1</w:t>
            </w:r>
          </w:p>
        </w:tc>
        <w:tc>
          <w:tcPr>
            <w:tcW w:w="965" w:type="dxa"/>
            <w:tcBorders>
              <w:top w:val="single" w:sz="4" w:space="0" w:color="9BC2E6"/>
              <w:left w:val="nil"/>
              <w:bottom w:val="single" w:sz="4" w:space="0" w:color="9BC2E6"/>
              <w:right w:val="nil"/>
            </w:tcBorders>
            <w:shd w:val="clear" w:color="auto" w:fill="auto"/>
            <w:noWrap/>
            <w:vAlign w:val="center"/>
            <w:hideMark/>
          </w:tcPr>
          <w:p w14:paraId="7B3B8A5D"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256,5,2,0,1</w:t>
            </w:r>
          </w:p>
        </w:tc>
        <w:tc>
          <w:tcPr>
            <w:tcW w:w="586" w:type="dxa"/>
            <w:tcBorders>
              <w:top w:val="single" w:sz="4" w:space="0" w:color="9BC2E6"/>
              <w:left w:val="nil"/>
              <w:bottom w:val="single" w:sz="4" w:space="0" w:color="9BC2E6"/>
              <w:right w:val="nil"/>
            </w:tcBorders>
            <w:shd w:val="clear" w:color="auto" w:fill="auto"/>
            <w:noWrap/>
            <w:vAlign w:val="center"/>
            <w:hideMark/>
          </w:tcPr>
          <w:p w14:paraId="36380BFE"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0.2</w:t>
            </w:r>
          </w:p>
        </w:tc>
        <w:tc>
          <w:tcPr>
            <w:tcW w:w="500" w:type="dxa"/>
            <w:tcBorders>
              <w:top w:val="single" w:sz="4" w:space="0" w:color="9BC2E6"/>
              <w:left w:val="nil"/>
              <w:bottom w:val="single" w:sz="4" w:space="0" w:color="9BC2E6"/>
              <w:right w:val="nil"/>
            </w:tcBorders>
            <w:shd w:val="clear" w:color="auto" w:fill="auto"/>
            <w:noWrap/>
            <w:vAlign w:val="center"/>
            <w:hideMark/>
          </w:tcPr>
          <w:p w14:paraId="1F30F301"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512</w:t>
            </w:r>
          </w:p>
        </w:tc>
        <w:tc>
          <w:tcPr>
            <w:tcW w:w="586" w:type="dxa"/>
            <w:tcBorders>
              <w:top w:val="single" w:sz="4" w:space="0" w:color="9BC2E6"/>
              <w:left w:val="nil"/>
              <w:bottom w:val="single" w:sz="4" w:space="0" w:color="9BC2E6"/>
              <w:right w:val="nil"/>
            </w:tcBorders>
            <w:shd w:val="clear" w:color="auto" w:fill="auto"/>
            <w:noWrap/>
            <w:vAlign w:val="center"/>
            <w:hideMark/>
          </w:tcPr>
          <w:p w14:paraId="33E73E23"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0.5</w:t>
            </w:r>
          </w:p>
        </w:tc>
        <w:tc>
          <w:tcPr>
            <w:tcW w:w="553" w:type="dxa"/>
            <w:tcBorders>
              <w:top w:val="single" w:sz="4" w:space="0" w:color="9BC2E6"/>
              <w:left w:val="nil"/>
              <w:bottom w:val="single" w:sz="4" w:space="0" w:color="9BC2E6"/>
              <w:right w:val="nil"/>
            </w:tcBorders>
            <w:shd w:val="clear" w:color="auto" w:fill="auto"/>
            <w:noWrap/>
            <w:vAlign w:val="center"/>
            <w:hideMark/>
          </w:tcPr>
          <w:p w14:paraId="49479736"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28.91</w:t>
            </w:r>
          </w:p>
        </w:tc>
        <w:tc>
          <w:tcPr>
            <w:tcW w:w="553" w:type="dxa"/>
            <w:tcBorders>
              <w:top w:val="single" w:sz="4" w:space="0" w:color="9BC2E6"/>
              <w:left w:val="nil"/>
              <w:bottom w:val="single" w:sz="4" w:space="0" w:color="9BC2E6"/>
              <w:right w:val="nil"/>
            </w:tcBorders>
            <w:shd w:val="clear" w:color="auto" w:fill="auto"/>
            <w:noWrap/>
            <w:vAlign w:val="center"/>
            <w:hideMark/>
          </w:tcPr>
          <w:p w14:paraId="5A80CBEE"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62.71</w:t>
            </w:r>
          </w:p>
        </w:tc>
        <w:tc>
          <w:tcPr>
            <w:tcW w:w="553" w:type="dxa"/>
            <w:tcBorders>
              <w:top w:val="single" w:sz="4" w:space="0" w:color="9BC2E6"/>
              <w:left w:val="nil"/>
              <w:bottom w:val="single" w:sz="4" w:space="0" w:color="9BC2E6"/>
              <w:right w:val="nil"/>
            </w:tcBorders>
            <w:shd w:val="clear" w:color="auto" w:fill="auto"/>
            <w:noWrap/>
            <w:vAlign w:val="center"/>
            <w:hideMark/>
          </w:tcPr>
          <w:p w14:paraId="1A1C5715"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89.55</w:t>
            </w:r>
          </w:p>
        </w:tc>
        <w:tc>
          <w:tcPr>
            <w:tcW w:w="553" w:type="dxa"/>
            <w:tcBorders>
              <w:top w:val="single" w:sz="4" w:space="0" w:color="9BC2E6"/>
              <w:left w:val="nil"/>
              <w:bottom w:val="single" w:sz="4" w:space="0" w:color="9BC2E6"/>
              <w:right w:val="nil"/>
            </w:tcBorders>
            <w:shd w:val="clear" w:color="auto" w:fill="auto"/>
            <w:noWrap/>
            <w:vAlign w:val="center"/>
            <w:hideMark/>
          </w:tcPr>
          <w:p w14:paraId="4C459081"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96.75</w:t>
            </w:r>
          </w:p>
        </w:tc>
        <w:tc>
          <w:tcPr>
            <w:tcW w:w="553" w:type="dxa"/>
            <w:tcBorders>
              <w:top w:val="single" w:sz="4" w:space="0" w:color="9BC2E6"/>
              <w:left w:val="nil"/>
              <w:bottom w:val="single" w:sz="4" w:space="0" w:color="9BC2E6"/>
              <w:right w:val="nil"/>
            </w:tcBorders>
            <w:shd w:val="clear" w:color="auto" w:fill="auto"/>
            <w:noWrap/>
            <w:vAlign w:val="center"/>
            <w:hideMark/>
          </w:tcPr>
          <w:p w14:paraId="23C57078"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98.98</w:t>
            </w:r>
          </w:p>
        </w:tc>
        <w:tc>
          <w:tcPr>
            <w:tcW w:w="551" w:type="dxa"/>
            <w:tcBorders>
              <w:top w:val="single" w:sz="4" w:space="0" w:color="9BC2E6"/>
              <w:left w:val="nil"/>
              <w:bottom w:val="single" w:sz="4" w:space="0" w:color="9BC2E6"/>
              <w:right w:val="nil"/>
            </w:tcBorders>
            <w:shd w:val="clear" w:color="auto" w:fill="auto"/>
            <w:noWrap/>
            <w:vAlign w:val="center"/>
            <w:hideMark/>
          </w:tcPr>
          <w:p w14:paraId="687869A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99.72</w:t>
            </w:r>
          </w:p>
        </w:tc>
      </w:tr>
      <w:tr w:rsidR="0024655C" w:rsidRPr="00470A94" w14:paraId="0E8D5D4A" w14:textId="77777777" w:rsidTr="0024655C">
        <w:trPr>
          <w:trHeight w:val="308"/>
        </w:trPr>
        <w:tc>
          <w:tcPr>
            <w:tcW w:w="1782" w:type="dxa"/>
            <w:tcBorders>
              <w:top w:val="single" w:sz="4" w:space="0" w:color="9BC2E6"/>
              <w:left w:val="single" w:sz="4" w:space="0" w:color="9BC2E6"/>
              <w:bottom w:val="single" w:sz="4" w:space="0" w:color="9BC2E6"/>
              <w:right w:val="nil"/>
            </w:tcBorders>
            <w:shd w:val="clear" w:color="DDEBF7" w:fill="DDEBF7"/>
            <w:noWrap/>
            <w:vAlign w:val="center"/>
            <w:hideMark/>
          </w:tcPr>
          <w:p w14:paraId="6FAB53B0" w14:textId="77777777" w:rsidR="0024655C" w:rsidRPr="00470A94" w:rsidRDefault="0024655C" w:rsidP="0024655C">
            <w:pPr>
              <w:spacing w:after="0" w:line="240" w:lineRule="auto"/>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Jednoduchšia sieť</w:t>
            </w:r>
          </w:p>
        </w:tc>
        <w:tc>
          <w:tcPr>
            <w:tcW w:w="959" w:type="dxa"/>
            <w:tcBorders>
              <w:top w:val="single" w:sz="4" w:space="0" w:color="9BC2E6"/>
              <w:left w:val="nil"/>
              <w:bottom w:val="single" w:sz="4" w:space="0" w:color="9BC2E6"/>
              <w:right w:val="nil"/>
            </w:tcBorders>
            <w:shd w:val="clear" w:color="DDEBF7" w:fill="DDEBF7"/>
            <w:noWrap/>
            <w:vAlign w:val="center"/>
            <w:hideMark/>
          </w:tcPr>
          <w:p w14:paraId="1AB6892A"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48,5,2,0,1</w:t>
            </w:r>
          </w:p>
        </w:tc>
        <w:tc>
          <w:tcPr>
            <w:tcW w:w="586" w:type="dxa"/>
            <w:tcBorders>
              <w:top w:val="single" w:sz="4" w:space="0" w:color="9BC2E6"/>
              <w:left w:val="nil"/>
              <w:bottom w:val="single" w:sz="4" w:space="0" w:color="9BC2E6"/>
              <w:right w:val="nil"/>
            </w:tcBorders>
            <w:shd w:val="clear" w:color="DDEBF7" w:fill="DDEBF7"/>
            <w:noWrap/>
            <w:vAlign w:val="center"/>
            <w:hideMark/>
          </w:tcPr>
          <w:p w14:paraId="67B8DE68"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0.1</w:t>
            </w:r>
          </w:p>
        </w:tc>
        <w:tc>
          <w:tcPr>
            <w:tcW w:w="965" w:type="dxa"/>
            <w:tcBorders>
              <w:top w:val="single" w:sz="4" w:space="0" w:color="9BC2E6"/>
              <w:left w:val="nil"/>
              <w:bottom w:val="single" w:sz="4" w:space="0" w:color="9BC2E6"/>
              <w:right w:val="nil"/>
            </w:tcBorders>
            <w:shd w:val="clear" w:color="DDEBF7" w:fill="DDEBF7"/>
            <w:noWrap/>
            <w:vAlign w:val="center"/>
            <w:hideMark/>
          </w:tcPr>
          <w:p w14:paraId="3A3926EE"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96,5,2,0,1</w:t>
            </w:r>
          </w:p>
        </w:tc>
        <w:tc>
          <w:tcPr>
            <w:tcW w:w="586" w:type="dxa"/>
            <w:tcBorders>
              <w:top w:val="single" w:sz="4" w:space="0" w:color="9BC2E6"/>
              <w:left w:val="nil"/>
              <w:bottom w:val="single" w:sz="4" w:space="0" w:color="9BC2E6"/>
              <w:right w:val="nil"/>
            </w:tcBorders>
            <w:shd w:val="clear" w:color="DDEBF7" w:fill="DDEBF7"/>
            <w:noWrap/>
            <w:vAlign w:val="center"/>
            <w:hideMark/>
          </w:tcPr>
          <w:p w14:paraId="3D97488F"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0.2</w:t>
            </w:r>
          </w:p>
        </w:tc>
        <w:tc>
          <w:tcPr>
            <w:tcW w:w="500" w:type="dxa"/>
            <w:tcBorders>
              <w:top w:val="single" w:sz="4" w:space="0" w:color="9BC2E6"/>
              <w:left w:val="nil"/>
              <w:bottom w:val="single" w:sz="4" w:space="0" w:color="9BC2E6"/>
              <w:right w:val="nil"/>
            </w:tcBorders>
            <w:shd w:val="clear" w:color="DDEBF7" w:fill="DDEBF7"/>
            <w:noWrap/>
            <w:vAlign w:val="center"/>
            <w:hideMark/>
          </w:tcPr>
          <w:p w14:paraId="6FC77674"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384</w:t>
            </w:r>
          </w:p>
        </w:tc>
        <w:tc>
          <w:tcPr>
            <w:tcW w:w="586" w:type="dxa"/>
            <w:tcBorders>
              <w:top w:val="single" w:sz="4" w:space="0" w:color="9BC2E6"/>
              <w:left w:val="nil"/>
              <w:bottom w:val="single" w:sz="4" w:space="0" w:color="9BC2E6"/>
              <w:right w:val="nil"/>
            </w:tcBorders>
            <w:shd w:val="clear" w:color="DDEBF7" w:fill="DDEBF7"/>
            <w:noWrap/>
            <w:vAlign w:val="center"/>
            <w:hideMark/>
          </w:tcPr>
          <w:p w14:paraId="52183E8B"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0.5</w:t>
            </w:r>
          </w:p>
        </w:tc>
        <w:tc>
          <w:tcPr>
            <w:tcW w:w="553" w:type="dxa"/>
            <w:tcBorders>
              <w:top w:val="single" w:sz="4" w:space="0" w:color="9BC2E6"/>
              <w:left w:val="nil"/>
              <w:bottom w:val="single" w:sz="4" w:space="0" w:color="9BC2E6"/>
              <w:right w:val="nil"/>
            </w:tcBorders>
            <w:shd w:val="clear" w:color="DDEBF7" w:fill="DDEBF7"/>
            <w:noWrap/>
            <w:vAlign w:val="center"/>
            <w:hideMark/>
          </w:tcPr>
          <w:p w14:paraId="072444D3"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29.46</w:t>
            </w:r>
          </w:p>
        </w:tc>
        <w:tc>
          <w:tcPr>
            <w:tcW w:w="553" w:type="dxa"/>
            <w:tcBorders>
              <w:top w:val="single" w:sz="4" w:space="0" w:color="9BC2E6"/>
              <w:left w:val="nil"/>
              <w:bottom w:val="single" w:sz="4" w:space="0" w:color="9BC2E6"/>
              <w:right w:val="nil"/>
            </w:tcBorders>
            <w:shd w:val="clear" w:color="DDEBF7" w:fill="DDEBF7"/>
            <w:noWrap/>
            <w:vAlign w:val="center"/>
            <w:hideMark/>
          </w:tcPr>
          <w:p w14:paraId="1570FC77"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62.23</w:t>
            </w:r>
          </w:p>
        </w:tc>
        <w:tc>
          <w:tcPr>
            <w:tcW w:w="553" w:type="dxa"/>
            <w:tcBorders>
              <w:top w:val="single" w:sz="4" w:space="0" w:color="9BC2E6"/>
              <w:left w:val="nil"/>
              <w:bottom w:val="single" w:sz="4" w:space="0" w:color="9BC2E6"/>
              <w:right w:val="nil"/>
            </w:tcBorders>
            <w:shd w:val="clear" w:color="DDEBF7" w:fill="DDEBF7"/>
            <w:noWrap/>
            <w:vAlign w:val="center"/>
            <w:hideMark/>
          </w:tcPr>
          <w:p w14:paraId="2A922258"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88.31</w:t>
            </w:r>
          </w:p>
        </w:tc>
        <w:tc>
          <w:tcPr>
            <w:tcW w:w="553" w:type="dxa"/>
            <w:tcBorders>
              <w:top w:val="single" w:sz="4" w:space="0" w:color="9BC2E6"/>
              <w:left w:val="nil"/>
              <w:bottom w:val="single" w:sz="4" w:space="0" w:color="9BC2E6"/>
              <w:right w:val="nil"/>
            </w:tcBorders>
            <w:shd w:val="clear" w:color="DDEBF7" w:fill="DDEBF7"/>
            <w:noWrap/>
            <w:vAlign w:val="center"/>
            <w:hideMark/>
          </w:tcPr>
          <w:p w14:paraId="433C5DE3"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96.15</w:t>
            </w:r>
          </w:p>
        </w:tc>
        <w:tc>
          <w:tcPr>
            <w:tcW w:w="553" w:type="dxa"/>
            <w:tcBorders>
              <w:top w:val="single" w:sz="4" w:space="0" w:color="9BC2E6"/>
              <w:left w:val="nil"/>
              <w:bottom w:val="single" w:sz="4" w:space="0" w:color="9BC2E6"/>
              <w:right w:val="nil"/>
            </w:tcBorders>
            <w:shd w:val="clear" w:color="DDEBF7" w:fill="DDEBF7"/>
            <w:noWrap/>
            <w:vAlign w:val="center"/>
            <w:hideMark/>
          </w:tcPr>
          <w:p w14:paraId="7DEAB816"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98.77</w:t>
            </w:r>
          </w:p>
        </w:tc>
        <w:tc>
          <w:tcPr>
            <w:tcW w:w="551" w:type="dxa"/>
            <w:tcBorders>
              <w:top w:val="single" w:sz="4" w:space="0" w:color="9BC2E6"/>
              <w:left w:val="nil"/>
              <w:bottom w:val="single" w:sz="4" w:space="0" w:color="9BC2E6"/>
              <w:right w:val="nil"/>
            </w:tcBorders>
            <w:shd w:val="clear" w:color="DDEBF7" w:fill="DDEBF7"/>
            <w:noWrap/>
            <w:vAlign w:val="center"/>
            <w:hideMark/>
          </w:tcPr>
          <w:p w14:paraId="30A5100A"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99.71</w:t>
            </w:r>
          </w:p>
        </w:tc>
      </w:tr>
      <w:tr w:rsidR="0024655C" w:rsidRPr="00470A94" w14:paraId="60F27105" w14:textId="77777777" w:rsidTr="0024655C">
        <w:trPr>
          <w:trHeight w:val="308"/>
        </w:trPr>
        <w:tc>
          <w:tcPr>
            <w:tcW w:w="1782" w:type="dxa"/>
            <w:tcBorders>
              <w:top w:val="single" w:sz="4" w:space="0" w:color="9BC2E6"/>
              <w:left w:val="single" w:sz="4" w:space="0" w:color="9BC2E6"/>
              <w:bottom w:val="single" w:sz="4" w:space="0" w:color="9BC2E6"/>
              <w:right w:val="nil"/>
            </w:tcBorders>
            <w:shd w:val="clear" w:color="auto" w:fill="auto"/>
            <w:noWrap/>
            <w:vAlign w:val="center"/>
            <w:hideMark/>
          </w:tcPr>
          <w:p w14:paraId="60408DD0" w14:textId="77777777" w:rsidR="0024655C" w:rsidRPr="00470A94" w:rsidRDefault="0024655C" w:rsidP="0024655C">
            <w:pPr>
              <w:spacing w:after="0" w:line="240" w:lineRule="auto"/>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Bez dropoutu na conv + menší na plne prepojenej</w:t>
            </w:r>
          </w:p>
        </w:tc>
        <w:tc>
          <w:tcPr>
            <w:tcW w:w="959" w:type="dxa"/>
            <w:tcBorders>
              <w:top w:val="single" w:sz="4" w:space="0" w:color="9BC2E6"/>
              <w:left w:val="nil"/>
              <w:bottom w:val="single" w:sz="4" w:space="0" w:color="9BC2E6"/>
              <w:right w:val="nil"/>
            </w:tcBorders>
            <w:shd w:val="clear" w:color="auto" w:fill="auto"/>
            <w:noWrap/>
            <w:vAlign w:val="center"/>
            <w:hideMark/>
          </w:tcPr>
          <w:p w14:paraId="278D4BAA"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 xml:space="preserve">64,5,2,0,1 </w:t>
            </w:r>
          </w:p>
        </w:tc>
        <w:tc>
          <w:tcPr>
            <w:tcW w:w="586" w:type="dxa"/>
            <w:tcBorders>
              <w:top w:val="single" w:sz="4" w:space="0" w:color="9BC2E6"/>
              <w:left w:val="nil"/>
              <w:bottom w:val="single" w:sz="4" w:space="0" w:color="9BC2E6"/>
              <w:right w:val="nil"/>
            </w:tcBorders>
            <w:shd w:val="clear" w:color="auto" w:fill="auto"/>
            <w:noWrap/>
            <w:vAlign w:val="center"/>
            <w:hideMark/>
          </w:tcPr>
          <w:p w14:paraId="729C903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p>
        </w:tc>
        <w:tc>
          <w:tcPr>
            <w:tcW w:w="965" w:type="dxa"/>
            <w:tcBorders>
              <w:top w:val="single" w:sz="4" w:space="0" w:color="9BC2E6"/>
              <w:left w:val="nil"/>
              <w:bottom w:val="single" w:sz="4" w:space="0" w:color="9BC2E6"/>
              <w:right w:val="nil"/>
            </w:tcBorders>
            <w:shd w:val="clear" w:color="auto" w:fill="auto"/>
            <w:noWrap/>
            <w:vAlign w:val="center"/>
            <w:hideMark/>
          </w:tcPr>
          <w:p w14:paraId="7B54CD64"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128,5,2,0,1</w:t>
            </w:r>
          </w:p>
        </w:tc>
        <w:tc>
          <w:tcPr>
            <w:tcW w:w="586" w:type="dxa"/>
            <w:tcBorders>
              <w:top w:val="single" w:sz="4" w:space="0" w:color="9BC2E6"/>
              <w:left w:val="nil"/>
              <w:bottom w:val="single" w:sz="4" w:space="0" w:color="9BC2E6"/>
              <w:right w:val="nil"/>
            </w:tcBorders>
            <w:shd w:val="clear" w:color="auto" w:fill="auto"/>
            <w:noWrap/>
            <w:vAlign w:val="center"/>
            <w:hideMark/>
          </w:tcPr>
          <w:p w14:paraId="7F585FA6"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p>
        </w:tc>
        <w:tc>
          <w:tcPr>
            <w:tcW w:w="500" w:type="dxa"/>
            <w:tcBorders>
              <w:top w:val="single" w:sz="4" w:space="0" w:color="9BC2E6"/>
              <w:left w:val="nil"/>
              <w:bottom w:val="single" w:sz="4" w:space="0" w:color="9BC2E6"/>
              <w:right w:val="nil"/>
            </w:tcBorders>
            <w:shd w:val="clear" w:color="auto" w:fill="auto"/>
            <w:noWrap/>
            <w:vAlign w:val="center"/>
            <w:hideMark/>
          </w:tcPr>
          <w:p w14:paraId="7C5A59EA"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512</w:t>
            </w:r>
          </w:p>
        </w:tc>
        <w:tc>
          <w:tcPr>
            <w:tcW w:w="586" w:type="dxa"/>
            <w:tcBorders>
              <w:top w:val="single" w:sz="4" w:space="0" w:color="9BC2E6"/>
              <w:left w:val="nil"/>
              <w:bottom w:val="single" w:sz="4" w:space="0" w:color="9BC2E6"/>
              <w:right w:val="nil"/>
            </w:tcBorders>
            <w:shd w:val="clear" w:color="auto" w:fill="auto"/>
            <w:noWrap/>
            <w:vAlign w:val="center"/>
            <w:hideMark/>
          </w:tcPr>
          <w:p w14:paraId="31385487"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0.2</w:t>
            </w:r>
          </w:p>
        </w:tc>
        <w:tc>
          <w:tcPr>
            <w:tcW w:w="553" w:type="dxa"/>
            <w:tcBorders>
              <w:top w:val="single" w:sz="4" w:space="0" w:color="9BC2E6"/>
              <w:left w:val="nil"/>
              <w:bottom w:val="single" w:sz="4" w:space="0" w:color="9BC2E6"/>
              <w:right w:val="nil"/>
            </w:tcBorders>
            <w:shd w:val="clear" w:color="auto" w:fill="auto"/>
            <w:noWrap/>
            <w:vAlign w:val="center"/>
            <w:hideMark/>
          </w:tcPr>
          <w:p w14:paraId="590F95E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29.26</w:t>
            </w:r>
          </w:p>
        </w:tc>
        <w:tc>
          <w:tcPr>
            <w:tcW w:w="553" w:type="dxa"/>
            <w:tcBorders>
              <w:top w:val="single" w:sz="4" w:space="0" w:color="9BC2E6"/>
              <w:left w:val="nil"/>
              <w:bottom w:val="single" w:sz="4" w:space="0" w:color="9BC2E6"/>
              <w:right w:val="nil"/>
            </w:tcBorders>
            <w:shd w:val="clear" w:color="auto" w:fill="auto"/>
            <w:noWrap/>
            <w:vAlign w:val="center"/>
            <w:hideMark/>
          </w:tcPr>
          <w:p w14:paraId="45F5ECF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62.30</w:t>
            </w:r>
          </w:p>
        </w:tc>
        <w:tc>
          <w:tcPr>
            <w:tcW w:w="553" w:type="dxa"/>
            <w:tcBorders>
              <w:top w:val="single" w:sz="4" w:space="0" w:color="9BC2E6"/>
              <w:left w:val="nil"/>
              <w:bottom w:val="single" w:sz="4" w:space="0" w:color="9BC2E6"/>
              <w:right w:val="nil"/>
            </w:tcBorders>
            <w:shd w:val="clear" w:color="auto" w:fill="auto"/>
            <w:noWrap/>
            <w:vAlign w:val="center"/>
            <w:hideMark/>
          </w:tcPr>
          <w:p w14:paraId="068FE4B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88.69</w:t>
            </w:r>
          </w:p>
        </w:tc>
        <w:tc>
          <w:tcPr>
            <w:tcW w:w="553" w:type="dxa"/>
            <w:tcBorders>
              <w:top w:val="single" w:sz="4" w:space="0" w:color="9BC2E6"/>
              <w:left w:val="nil"/>
              <w:bottom w:val="single" w:sz="4" w:space="0" w:color="9BC2E6"/>
              <w:right w:val="nil"/>
            </w:tcBorders>
            <w:shd w:val="clear" w:color="auto" w:fill="auto"/>
            <w:noWrap/>
            <w:vAlign w:val="center"/>
            <w:hideMark/>
          </w:tcPr>
          <w:p w14:paraId="59453FE7"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96.23</w:t>
            </w:r>
          </w:p>
        </w:tc>
        <w:tc>
          <w:tcPr>
            <w:tcW w:w="553" w:type="dxa"/>
            <w:tcBorders>
              <w:top w:val="single" w:sz="4" w:space="0" w:color="9BC2E6"/>
              <w:left w:val="nil"/>
              <w:bottom w:val="single" w:sz="4" w:space="0" w:color="9BC2E6"/>
              <w:right w:val="nil"/>
            </w:tcBorders>
            <w:shd w:val="clear" w:color="auto" w:fill="auto"/>
            <w:noWrap/>
            <w:vAlign w:val="center"/>
            <w:hideMark/>
          </w:tcPr>
          <w:p w14:paraId="50B1667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98.61</w:t>
            </w:r>
          </w:p>
        </w:tc>
        <w:tc>
          <w:tcPr>
            <w:tcW w:w="551" w:type="dxa"/>
            <w:tcBorders>
              <w:top w:val="single" w:sz="4" w:space="0" w:color="9BC2E6"/>
              <w:left w:val="nil"/>
              <w:bottom w:val="single" w:sz="4" w:space="0" w:color="9BC2E6"/>
              <w:right w:val="nil"/>
            </w:tcBorders>
            <w:shd w:val="clear" w:color="auto" w:fill="auto"/>
            <w:noWrap/>
            <w:vAlign w:val="center"/>
            <w:hideMark/>
          </w:tcPr>
          <w:p w14:paraId="40B401F9"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99.53</w:t>
            </w:r>
          </w:p>
        </w:tc>
      </w:tr>
      <w:tr w:rsidR="0024655C" w:rsidRPr="00470A94" w14:paraId="75BEF2D7" w14:textId="77777777" w:rsidTr="0024655C">
        <w:trPr>
          <w:trHeight w:val="308"/>
        </w:trPr>
        <w:tc>
          <w:tcPr>
            <w:tcW w:w="1782" w:type="dxa"/>
            <w:tcBorders>
              <w:top w:val="single" w:sz="4" w:space="0" w:color="9BC2E6"/>
              <w:left w:val="single" w:sz="4" w:space="0" w:color="9BC2E6"/>
              <w:bottom w:val="single" w:sz="4" w:space="0" w:color="9BC2E6"/>
              <w:right w:val="nil"/>
            </w:tcBorders>
            <w:shd w:val="clear" w:color="DDEBF7" w:fill="DDEBF7"/>
            <w:noWrap/>
            <w:vAlign w:val="center"/>
            <w:hideMark/>
          </w:tcPr>
          <w:p w14:paraId="4FE6B2A5" w14:textId="77777777" w:rsidR="0024655C" w:rsidRPr="00470A94" w:rsidRDefault="0024655C" w:rsidP="0024655C">
            <w:pPr>
              <w:spacing w:after="0" w:line="240" w:lineRule="auto"/>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128 neurónov na FC3</w:t>
            </w:r>
          </w:p>
        </w:tc>
        <w:tc>
          <w:tcPr>
            <w:tcW w:w="959" w:type="dxa"/>
            <w:tcBorders>
              <w:top w:val="single" w:sz="4" w:space="0" w:color="9BC2E6"/>
              <w:left w:val="nil"/>
              <w:bottom w:val="single" w:sz="4" w:space="0" w:color="9BC2E6"/>
              <w:right w:val="nil"/>
            </w:tcBorders>
            <w:shd w:val="clear" w:color="DDEBF7" w:fill="DDEBF7"/>
            <w:noWrap/>
            <w:vAlign w:val="center"/>
            <w:hideMark/>
          </w:tcPr>
          <w:p w14:paraId="6060380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 xml:space="preserve">64,5,2,0,1 </w:t>
            </w:r>
          </w:p>
        </w:tc>
        <w:tc>
          <w:tcPr>
            <w:tcW w:w="586" w:type="dxa"/>
            <w:tcBorders>
              <w:top w:val="single" w:sz="4" w:space="0" w:color="9BC2E6"/>
              <w:left w:val="nil"/>
              <w:bottom w:val="single" w:sz="4" w:space="0" w:color="9BC2E6"/>
              <w:right w:val="nil"/>
            </w:tcBorders>
            <w:shd w:val="clear" w:color="DDEBF7" w:fill="DDEBF7"/>
            <w:noWrap/>
            <w:vAlign w:val="center"/>
            <w:hideMark/>
          </w:tcPr>
          <w:p w14:paraId="66519D49"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p>
        </w:tc>
        <w:tc>
          <w:tcPr>
            <w:tcW w:w="965" w:type="dxa"/>
            <w:tcBorders>
              <w:top w:val="single" w:sz="4" w:space="0" w:color="9BC2E6"/>
              <w:left w:val="nil"/>
              <w:bottom w:val="single" w:sz="4" w:space="0" w:color="9BC2E6"/>
              <w:right w:val="nil"/>
            </w:tcBorders>
            <w:shd w:val="clear" w:color="DDEBF7" w:fill="DDEBF7"/>
            <w:noWrap/>
            <w:vAlign w:val="center"/>
            <w:hideMark/>
          </w:tcPr>
          <w:p w14:paraId="640BDD5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128,5,2,0,1</w:t>
            </w:r>
          </w:p>
        </w:tc>
        <w:tc>
          <w:tcPr>
            <w:tcW w:w="586" w:type="dxa"/>
            <w:tcBorders>
              <w:top w:val="single" w:sz="4" w:space="0" w:color="9BC2E6"/>
              <w:left w:val="nil"/>
              <w:bottom w:val="single" w:sz="4" w:space="0" w:color="9BC2E6"/>
              <w:right w:val="nil"/>
            </w:tcBorders>
            <w:shd w:val="clear" w:color="DDEBF7" w:fill="DDEBF7"/>
            <w:noWrap/>
            <w:vAlign w:val="center"/>
            <w:hideMark/>
          </w:tcPr>
          <w:p w14:paraId="363690E5"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p>
        </w:tc>
        <w:tc>
          <w:tcPr>
            <w:tcW w:w="500" w:type="dxa"/>
            <w:tcBorders>
              <w:top w:val="single" w:sz="4" w:space="0" w:color="9BC2E6"/>
              <w:left w:val="nil"/>
              <w:bottom w:val="single" w:sz="4" w:space="0" w:color="9BC2E6"/>
              <w:right w:val="nil"/>
            </w:tcBorders>
            <w:shd w:val="clear" w:color="DDEBF7" w:fill="DDEBF7"/>
            <w:noWrap/>
            <w:vAlign w:val="center"/>
            <w:hideMark/>
          </w:tcPr>
          <w:p w14:paraId="66616F90" w14:textId="77777777" w:rsidR="0024655C" w:rsidRPr="00470A94" w:rsidRDefault="0024655C" w:rsidP="00470A94">
            <w:pPr>
              <w:spacing w:after="0" w:line="240" w:lineRule="auto"/>
              <w:jc w:val="center"/>
              <w:rPr>
                <w:rFonts w:ascii="Times New Roman" w:eastAsia="Times New Roman" w:hAnsi="Times New Roman" w:cs="Times New Roman"/>
                <w:sz w:val="18"/>
                <w:szCs w:val="18"/>
                <w:lang w:bidi="si-LK"/>
              </w:rPr>
            </w:pPr>
          </w:p>
        </w:tc>
        <w:tc>
          <w:tcPr>
            <w:tcW w:w="586" w:type="dxa"/>
            <w:tcBorders>
              <w:top w:val="single" w:sz="4" w:space="0" w:color="9BC2E6"/>
              <w:left w:val="nil"/>
              <w:bottom w:val="single" w:sz="4" w:space="0" w:color="9BC2E6"/>
              <w:right w:val="nil"/>
            </w:tcBorders>
            <w:shd w:val="clear" w:color="DDEBF7" w:fill="DDEBF7"/>
            <w:noWrap/>
            <w:vAlign w:val="center"/>
            <w:hideMark/>
          </w:tcPr>
          <w:p w14:paraId="4301E75D"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0.5</w:t>
            </w:r>
          </w:p>
        </w:tc>
        <w:tc>
          <w:tcPr>
            <w:tcW w:w="553" w:type="dxa"/>
            <w:tcBorders>
              <w:top w:val="single" w:sz="4" w:space="0" w:color="9BC2E6"/>
              <w:left w:val="nil"/>
              <w:bottom w:val="single" w:sz="4" w:space="0" w:color="9BC2E6"/>
              <w:right w:val="nil"/>
            </w:tcBorders>
            <w:shd w:val="clear" w:color="DDEBF7" w:fill="DDEBF7"/>
            <w:noWrap/>
            <w:vAlign w:val="center"/>
            <w:hideMark/>
          </w:tcPr>
          <w:p w14:paraId="3B15C4E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27.35</w:t>
            </w:r>
          </w:p>
        </w:tc>
        <w:tc>
          <w:tcPr>
            <w:tcW w:w="553" w:type="dxa"/>
            <w:tcBorders>
              <w:top w:val="single" w:sz="4" w:space="0" w:color="9BC2E6"/>
              <w:left w:val="nil"/>
              <w:bottom w:val="single" w:sz="4" w:space="0" w:color="9BC2E6"/>
              <w:right w:val="nil"/>
            </w:tcBorders>
            <w:shd w:val="clear" w:color="DDEBF7" w:fill="DDEBF7"/>
            <w:noWrap/>
            <w:vAlign w:val="center"/>
            <w:hideMark/>
          </w:tcPr>
          <w:p w14:paraId="4D2EF3BC"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60.68</w:t>
            </w:r>
          </w:p>
        </w:tc>
        <w:tc>
          <w:tcPr>
            <w:tcW w:w="553" w:type="dxa"/>
            <w:tcBorders>
              <w:top w:val="single" w:sz="4" w:space="0" w:color="9BC2E6"/>
              <w:left w:val="nil"/>
              <w:bottom w:val="single" w:sz="4" w:space="0" w:color="9BC2E6"/>
              <w:right w:val="nil"/>
            </w:tcBorders>
            <w:shd w:val="clear" w:color="DDEBF7" w:fill="DDEBF7"/>
            <w:noWrap/>
            <w:vAlign w:val="center"/>
            <w:hideMark/>
          </w:tcPr>
          <w:p w14:paraId="1D4940C6"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88.56</w:t>
            </w:r>
          </w:p>
        </w:tc>
        <w:tc>
          <w:tcPr>
            <w:tcW w:w="553" w:type="dxa"/>
            <w:tcBorders>
              <w:top w:val="single" w:sz="4" w:space="0" w:color="9BC2E6"/>
              <w:left w:val="nil"/>
              <w:bottom w:val="single" w:sz="4" w:space="0" w:color="9BC2E6"/>
              <w:right w:val="nil"/>
            </w:tcBorders>
            <w:shd w:val="clear" w:color="DDEBF7" w:fill="DDEBF7"/>
            <w:noWrap/>
            <w:vAlign w:val="center"/>
            <w:hideMark/>
          </w:tcPr>
          <w:p w14:paraId="1E46BEBA"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95.83</w:t>
            </w:r>
          </w:p>
        </w:tc>
        <w:tc>
          <w:tcPr>
            <w:tcW w:w="553" w:type="dxa"/>
            <w:tcBorders>
              <w:top w:val="single" w:sz="4" w:space="0" w:color="9BC2E6"/>
              <w:left w:val="nil"/>
              <w:bottom w:val="single" w:sz="4" w:space="0" w:color="9BC2E6"/>
              <w:right w:val="nil"/>
            </w:tcBorders>
            <w:shd w:val="clear" w:color="DDEBF7" w:fill="DDEBF7"/>
            <w:noWrap/>
            <w:vAlign w:val="center"/>
            <w:hideMark/>
          </w:tcPr>
          <w:p w14:paraId="1B0FB466"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98.24</w:t>
            </w:r>
          </w:p>
        </w:tc>
        <w:tc>
          <w:tcPr>
            <w:tcW w:w="551" w:type="dxa"/>
            <w:tcBorders>
              <w:top w:val="single" w:sz="4" w:space="0" w:color="9BC2E6"/>
              <w:left w:val="nil"/>
              <w:bottom w:val="single" w:sz="4" w:space="0" w:color="9BC2E6"/>
              <w:right w:val="nil"/>
            </w:tcBorders>
            <w:shd w:val="clear" w:color="DDEBF7" w:fill="DDEBF7"/>
            <w:noWrap/>
            <w:vAlign w:val="center"/>
            <w:hideMark/>
          </w:tcPr>
          <w:p w14:paraId="448863D4"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99.41</w:t>
            </w:r>
          </w:p>
        </w:tc>
      </w:tr>
      <w:tr w:rsidR="0024655C" w:rsidRPr="00470A94" w14:paraId="3F900F33" w14:textId="77777777" w:rsidTr="0024655C">
        <w:trPr>
          <w:trHeight w:val="308"/>
        </w:trPr>
        <w:tc>
          <w:tcPr>
            <w:tcW w:w="1782" w:type="dxa"/>
            <w:tcBorders>
              <w:top w:val="single" w:sz="4" w:space="0" w:color="9BC2E6"/>
              <w:left w:val="single" w:sz="4" w:space="0" w:color="9BC2E6"/>
              <w:bottom w:val="single" w:sz="4" w:space="0" w:color="9BC2E6"/>
              <w:right w:val="nil"/>
            </w:tcBorders>
            <w:shd w:val="clear" w:color="auto" w:fill="auto"/>
            <w:noWrap/>
            <w:vAlign w:val="center"/>
            <w:hideMark/>
          </w:tcPr>
          <w:p w14:paraId="3977272E" w14:textId="77777777" w:rsidR="0024655C" w:rsidRPr="00470A94" w:rsidRDefault="0024655C" w:rsidP="0024655C">
            <w:pPr>
              <w:spacing w:after="0" w:line="240" w:lineRule="auto"/>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128 na FC3, 96 na conv2</w:t>
            </w:r>
          </w:p>
        </w:tc>
        <w:tc>
          <w:tcPr>
            <w:tcW w:w="959" w:type="dxa"/>
            <w:tcBorders>
              <w:top w:val="single" w:sz="4" w:space="0" w:color="9BC2E6"/>
              <w:left w:val="nil"/>
              <w:bottom w:val="single" w:sz="4" w:space="0" w:color="9BC2E6"/>
              <w:right w:val="nil"/>
            </w:tcBorders>
            <w:shd w:val="clear" w:color="auto" w:fill="auto"/>
            <w:noWrap/>
            <w:vAlign w:val="center"/>
            <w:hideMark/>
          </w:tcPr>
          <w:p w14:paraId="2B26D9F7"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 xml:space="preserve">64,5,2,0,1 </w:t>
            </w:r>
          </w:p>
        </w:tc>
        <w:tc>
          <w:tcPr>
            <w:tcW w:w="586" w:type="dxa"/>
            <w:tcBorders>
              <w:top w:val="single" w:sz="4" w:space="0" w:color="9BC2E6"/>
              <w:left w:val="nil"/>
              <w:bottom w:val="single" w:sz="4" w:space="0" w:color="9BC2E6"/>
              <w:right w:val="nil"/>
            </w:tcBorders>
            <w:shd w:val="clear" w:color="auto" w:fill="auto"/>
            <w:noWrap/>
            <w:vAlign w:val="center"/>
            <w:hideMark/>
          </w:tcPr>
          <w:p w14:paraId="0C84B2CC"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p>
        </w:tc>
        <w:tc>
          <w:tcPr>
            <w:tcW w:w="965" w:type="dxa"/>
            <w:tcBorders>
              <w:top w:val="single" w:sz="4" w:space="0" w:color="9BC2E6"/>
              <w:left w:val="nil"/>
              <w:bottom w:val="single" w:sz="4" w:space="0" w:color="9BC2E6"/>
              <w:right w:val="nil"/>
            </w:tcBorders>
            <w:shd w:val="clear" w:color="auto" w:fill="auto"/>
            <w:noWrap/>
            <w:vAlign w:val="center"/>
            <w:hideMark/>
          </w:tcPr>
          <w:p w14:paraId="59CBFC52"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 xml:space="preserve">96,5,2,0,1 </w:t>
            </w:r>
          </w:p>
        </w:tc>
        <w:tc>
          <w:tcPr>
            <w:tcW w:w="586" w:type="dxa"/>
            <w:tcBorders>
              <w:top w:val="single" w:sz="4" w:space="0" w:color="9BC2E6"/>
              <w:left w:val="nil"/>
              <w:bottom w:val="single" w:sz="4" w:space="0" w:color="9BC2E6"/>
              <w:right w:val="nil"/>
            </w:tcBorders>
            <w:shd w:val="clear" w:color="auto" w:fill="auto"/>
            <w:noWrap/>
            <w:vAlign w:val="center"/>
            <w:hideMark/>
          </w:tcPr>
          <w:p w14:paraId="019BC92F"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p>
        </w:tc>
        <w:tc>
          <w:tcPr>
            <w:tcW w:w="500" w:type="dxa"/>
            <w:tcBorders>
              <w:top w:val="single" w:sz="4" w:space="0" w:color="9BC2E6"/>
              <w:left w:val="nil"/>
              <w:bottom w:val="single" w:sz="4" w:space="0" w:color="9BC2E6"/>
              <w:right w:val="nil"/>
            </w:tcBorders>
            <w:shd w:val="clear" w:color="auto" w:fill="auto"/>
            <w:noWrap/>
            <w:vAlign w:val="center"/>
            <w:hideMark/>
          </w:tcPr>
          <w:p w14:paraId="5081B90F"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128</w:t>
            </w:r>
          </w:p>
        </w:tc>
        <w:tc>
          <w:tcPr>
            <w:tcW w:w="586" w:type="dxa"/>
            <w:tcBorders>
              <w:top w:val="single" w:sz="4" w:space="0" w:color="9BC2E6"/>
              <w:left w:val="nil"/>
              <w:bottom w:val="single" w:sz="4" w:space="0" w:color="9BC2E6"/>
              <w:right w:val="nil"/>
            </w:tcBorders>
            <w:shd w:val="clear" w:color="auto" w:fill="auto"/>
            <w:noWrap/>
            <w:vAlign w:val="center"/>
            <w:hideMark/>
          </w:tcPr>
          <w:p w14:paraId="1BA55C01"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0.5</w:t>
            </w:r>
          </w:p>
        </w:tc>
        <w:tc>
          <w:tcPr>
            <w:tcW w:w="553" w:type="dxa"/>
            <w:tcBorders>
              <w:top w:val="single" w:sz="4" w:space="0" w:color="9BC2E6"/>
              <w:left w:val="nil"/>
              <w:bottom w:val="single" w:sz="4" w:space="0" w:color="9BC2E6"/>
              <w:right w:val="nil"/>
            </w:tcBorders>
            <w:shd w:val="clear" w:color="auto" w:fill="auto"/>
            <w:noWrap/>
            <w:vAlign w:val="center"/>
            <w:hideMark/>
          </w:tcPr>
          <w:p w14:paraId="31C7525A"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30.54</w:t>
            </w:r>
          </w:p>
        </w:tc>
        <w:tc>
          <w:tcPr>
            <w:tcW w:w="553" w:type="dxa"/>
            <w:tcBorders>
              <w:top w:val="single" w:sz="4" w:space="0" w:color="9BC2E6"/>
              <w:left w:val="nil"/>
              <w:bottom w:val="single" w:sz="4" w:space="0" w:color="9BC2E6"/>
              <w:right w:val="nil"/>
            </w:tcBorders>
            <w:shd w:val="clear" w:color="auto" w:fill="auto"/>
            <w:noWrap/>
            <w:vAlign w:val="center"/>
            <w:hideMark/>
          </w:tcPr>
          <w:p w14:paraId="46AF252E"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63.81</w:t>
            </w:r>
          </w:p>
        </w:tc>
        <w:tc>
          <w:tcPr>
            <w:tcW w:w="553" w:type="dxa"/>
            <w:tcBorders>
              <w:top w:val="single" w:sz="4" w:space="0" w:color="9BC2E6"/>
              <w:left w:val="nil"/>
              <w:bottom w:val="single" w:sz="4" w:space="0" w:color="9BC2E6"/>
              <w:right w:val="nil"/>
            </w:tcBorders>
            <w:shd w:val="clear" w:color="auto" w:fill="auto"/>
            <w:noWrap/>
            <w:vAlign w:val="center"/>
            <w:hideMark/>
          </w:tcPr>
          <w:p w14:paraId="4832316C"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88.77</w:t>
            </w:r>
          </w:p>
        </w:tc>
        <w:tc>
          <w:tcPr>
            <w:tcW w:w="553" w:type="dxa"/>
            <w:tcBorders>
              <w:top w:val="single" w:sz="4" w:space="0" w:color="9BC2E6"/>
              <w:left w:val="nil"/>
              <w:bottom w:val="single" w:sz="4" w:space="0" w:color="9BC2E6"/>
              <w:right w:val="nil"/>
            </w:tcBorders>
            <w:shd w:val="clear" w:color="auto" w:fill="auto"/>
            <w:noWrap/>
            <w:vAlign w:val="center"/>
            <w:hideMark/>
          </w:tcPr>
          <w:p w14:paraId="489EE2A9"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95.92</w:t>
            </w:r>
          </w:p>
        </w:tc>
        <w:tc>
          <w:tcPr>
            <w:tcW w:w="553" w:type="dxa"/>
            <w:tcBorders>
              <w:top w:val="single" w:sz="4" w:space="0" w:color="9BC2E6"/>
              <w:left w:val="nil"/>
              <w:bottom w:val="single" w:sz="4" w:space="0" w:color="9BC2E6"/>
              <w:right w:val="nil"/>
            </w:tcBorders>
            <w:shd w:val="clear" w:color="auto" w:fill="auto"/>
            <w:noWrap/>
            <w:vAlign w:val="center"/>
            <w:hideMark/>
          </w:tcPr>
          <w:p w14:paraId="126A52DA"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98.41</w:t>
            </w:r>
          </w:p>
        </w:tc>
        <w:tc>
          <w:tcPr>
            <w:tcW w:w="551" w:type="dxa"/>
            <w:tcBorders>
              <w:top w:val="single" w:sz="4" w:space="0" w:color="9BC2E6"/>
              <w:left w:val="nil"/>
              <w:bottom w:val="single" w:sz="4" w:space="0" w:color="9BC2E6"/>
              <w:right w:val="nil"/>
            </w:tcBorders>
            <w:shd w:val="clear" w:color="auto" w:fill="auto"/>
            <w:noWrap/>
            <w:vAlign w:val="center"/>
            <w:hideMark/>
          </w:tcPr>
          <w:p w14:paraId="13F9266D" w14:textId="77777777" w:rsidR="0024655C" w:rsidRPr="00470A94" w:rsidRDefault="0024655C" w:rsidP="00470A94">
            <w:pPr>
              <w:spacing w:after="0" w:line="240" w:lineRule="auto"/>
              <w:jc w:val="center"/>
              <w:rPr>
                <w:rFonts w:ascii="Calibri" w:eastAsia="Times New Roman" w:hAnsi="Calibri" w:cs="Times New Roman"/>
                <w:color w:val="000000"/>
                <w:sz w:val="18"/>
                <w:szCs w:val="18"/>
                <w:lang w:bidi="si-LK"/>
              </w:rPr>
            </w:pPr>
            <w:r w:rsidRPr="00470A94">
              <w:rPr>
                <w:rFonts w:ascii="Calibri" w:eastAsia="Times New Roman" w:hAnsi="Calibri" w:cs="Times New Roman"/>
                <w:color w:val="000000"/>
                <w:sz w:val="18"/>
                <w:szCs w:val="18"/>
                <w:lang w:bidi="si-LK"/>
              </w:rPr>
              <w:t>99.48</w:t>
            </w:r>
          </w:p>
        </w:tc>
      </w:tr>
    </w:tbl>
    <w:p w14:paraId="07715162" w14:textId="00DD659F" w:rsidR="00D267C9" w:rsidRDefault="00F440E9" w:rsidP="00F440E9">
      <w:pPr>
        <w:pStyle w:val="Caption"/>
        <w:jc w:val="center"/>
      </w:pPr>
      <w:bookmarkStart w:id="114" w:name="_Toc450070380"/>
      <w:r>
        <w:t xml:space="preserve">Tabuľka </w:t>
      </w:r>
      <w:r w:rsidR="00E05113">
        <w:fldChar w:fldCharType="begin"/>
      </w:r>
      <w:r w:rsidR="00E05113">
        <w:instrText xml:space="preserve"> SEQ Tabuľka \* ARABIC </w:instrText>
      </w:r>
      <w:r w:rsidR="00E05113">
        <w:fldChar w:fldCharType="separate"/>
      </w:r>
      <w:r w:rsidR="001B74CA">
        <w:rPr>
          <w:noProof/>
        </w:rPr>
        <w:t>10</w:t>
      </w:r>
      <w:r w:rsidR="00E05113">
        <w:rPr>
          <w:noProof/>
        </w:rPr>
        <w:fldChar w:fldCharType="end"/>
      </w:r>
      <w:r>
        <w:t xml:space="preserve"> </w:t>
      </w:r>
      <w:r w:rsidR="00BE73CB">
        <w:t xml:space="preserve">– </w:t>
      </w:r>
      <w:r>
        <w:t>výsledky sietí pre rozpoznávanie veku</w:t>
      </w:r>
      <w:bookmarkEnd w:id="114"/>
    </w:p>
    <w:p w14:paraId="721F7062" w14:textId="525D8F5A" w:rsidR="001959E9" w:rsidRDefault="00D860C7" w:rsidP="00D860C7">
      <w:pPr>
        <w:pStyle w:val="Style1"/>
      </w:pPr>
      <w:r>
        <w:t>T</w:t>
      </w:r>
      <w:r w:rsidR="00756EC0">
        <w:t>rénovaciu množinu sme doplnili o GROUPS datab</w:t>
      </w:r>
      <w:r w:rsidR="0024655C">
        <w:t>ázu obsa</w:t>
      </w:r>
      <w:r>
        <w:t>hujúcu takmer 28 tisíc obrázkov a</w:t>
      </w:r>
      <w:r w:rsidR="00756EC0">
        <w:t> </w:t>
      </w:r>
      <w:r w:rsidRPr="00D860C7">
        <w:rPr>
          <w:i/>
          <w:iCs/>
        </w:rPr>
        <w:t>t</w:t>
      </w:r>
      <w:r w:rsidR="00756EC0" w:rsidRPr="00D860C7">
        <w:rPr>
          <w:i/>
          <w:iCs/>
        </w:rPr>
        <w:t>abuľka 11</w:t>
      </w:r>
      <w:r w:rsidR="00756EC0">
        <w:t xml:space="preserve"> ukazuje výsledky po natrénovaní na upravených dátach.</w:t>
      </w:r>
      <w:r w:rsidR="0024655C">
        <w:t xml:space="preserve"> </w:t>
      </w:r>
      <w:r w:rsidR="00756EC0">
        <w:t xml:space="preserve"> </w:t>
      </w:r>
      <w:r>
        <w:t>Tú</w:t>
      </w:r>
      <w:r w:rsidR="00756EC0">
        <w:t xml:space="preserve"> sme tentokrát doplnili o balansovanú presnosť cez vekové kategórie (viď. </w:t>
      </w:r>
      <w:r w:rsidR="00756EC0">
        <w:fldChar w:fldCharType="begin"/>
      </w:r>
      <w:r w:rsidR="00756EC0">
        <w:instrText xml:space="preserve"> REF _Ref450039634 \r \h </w:instrText>
      </w:r>
      <w:r w:rsidR="001959E9">
        <w:instrText xml:space="preserve"> \* MERGEFORMAT </w:instrText>
      </w:r>
      <w:r w:rsidR="00756EC0">
        <w:fldChar w:fldCharType="separate"/>
      </w:r>
      <w:r w:rsidR="001B74CA">
        <w:t>2.3.2</w:t>
      </w:r>
      <w:r w:rsidR="00756EC0">
        <w:fldChar w:fldCharType="end"/>
      </w:r>
      <w:r w:rsidR="00756EC0">
        <w:t>).</w:t>
      </w:r>
      <w:r w:rsidR="001959E9">
        <w:t xml:space="preserve"> Vidíme, že chyba mierne stúpla </w:t>
      </w:r>
      <w:r w:rsidR="00F737C9">
        <w:t>( presnosť klesla )</w:t>
      </w:r>
    </w:p>
    <w:tbl>
      <w:tblPr>
        <w:tblW w:w="8881" w:type="dxa"/>
        <w:tblInd w:w="70" w:type="dxa"/>
        <w:tblCellMar>
          <w:left w:w="70" w:type="dxa"/>
          <w:right w:w="70" w:type="dxa"/>
        </w:tblCellMar>
        <w:tblLook w:val="04A0" w:firstRow="1" w:lastRow="0" w:firstColumn="1" w:lastColumn="0" w:noHBand="0" w:noVBand="1"/>
      </w:tblPr>
      <w:tblGrid>
        <w:gridCol w:w="1433"/>
        <w:gridCol w:w="868"/>
        <w:gridCol w:w="586"/>
        <w:gridCol w:w="959"/>
        <w:gridCol w:w="586"/>
        <w:gridCol w:w="414"/>
        <w:gridCol w:w="586"/>
        <w:gridCol w:w="551"/>
        <w:gridCol w:w="551"/>
        <w:gridCol w:w="551"/>
        <w:gridCol w:w="551"/>
        <w:gridCol w:w="551"/>
        <w:gridCol w:w="551"/>
        <w:gridCol w:w="551"/>
      </w:tblGrid>
      <w:tr w:rsidR="001959E9" w:rsidRPr="001959E9" w14:paraId="4149F31E" w14:textId="77777777" w:rsidTr="0024655C">
        <w:trPr>
          <w:trHeight w:val="229"/>
        </w:trPr>
        <w:tc>
          <w:tcPr>
            <w:tcW w:w="5264" w:type="dxa"/>
            <w:gridSpan w:val="7"/>
            <w:tcBorders>
              <w:right w:val="nil"/>
            </w:tcBorders>
            <w:shd w:val="clear" w:color="auto" w:fill="FFFFFF" w:themeFill="background1"/>
            <w:noWrap/>
            <w:vAlign w:val="center"/>
          </w:tcPr>
          <w:p w14:paraId="118E99F2"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p>
        </w:tc>
        <w:tc>
          <w:tcPr>
            <w:tcW w:w="1548" w:type="dxa"/>
            <w:gridSpan w:val="3"/>
            <w:tcBorders>
              <w:top w:val="single" w:sz="4" w:space="0" w:color="9BC2E6"/>
              <w:left w:val="nil"/>
              <w:bottom w:val="single" w:sz="4" w:space="0" w:color="9BC2E6"/>
              <w:right w:val="nil"/>
            </w:tcBorders>
            <w:shd w:val="clear" w:color="5B9BD5" w:fill="5B9BD5"/>
            <w:noWrap/>
            <w:vAlign w:val="center"/>
          </w:tcPr>
          <w:p w14:paraId="1C201C89" w14:textId="670DF24C"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Pr>
                <w:rFonts w:ascii="Calibri" w:eastAsia="Times New Roman" w:hAnsi="Calibri" w:cs="Times New Roman"/>
                <w:b/>
                <w:bCs/>
                <w:color w:val="FFFFFF"/>
                <w:sz w:val="18"/>
                <w:szCs w:val="18"/>
                <w:lang w:bidi="si-LK"/>
              </w:rPr>
              <w:t>Absolútna presnosť</w:t>
            </w:r>
          </w:p>
        </w:tc>
        <w:tc>
          <w:tcPr>
            <w:tcW w:w="2069" w:type="dxa"/>
            <w:gridSpan w:val="4"/>
            <w:tcBorders>
              <w:top w:val="single" w:sz="4" w:space="0" w:color="9BC2E6"/>
              <w:left w:val="nil"/>
              <w:bottom w:val="single" w:sz="4" w:space="0" w:color="9BC2E6"/>
              <w:right w:val="nil"/>
            </w:tcBorders>
            <w:shd w:val="clear" w:color="5B9BD5" w:fill="5B9BD5"/>
            <w:noWrap/>
            <w:vAlign w:val="center"/>
          </w:tcPr>
          <w:p w14:paraId="3DA36AEE" w14:textId="0B129D4A"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Pr>
                <w:rFonts w:ascii="Calibri" w:eastAsia="Times New Roman" w:hAnsi="Calibri" w:cs="Times New Roman"/>
                <w:b/>
                <w:bCs/>
                <w:color w:val="FFFFFF"/>
                <w:sz w:val="18"/>
                <w:szCs w:val="18"/>
                <w:lang w:bidi="si-LK"/>
              </w:rPr>
              <w:t>Balansovaná presnosť</w:t>
            </w:r>
          </w:p>
        </w:tc>
      </w:tr>
      <w:tr w:rsidR="0024655C" w:rsidRPr="001959E9" w14:paraId="20BED806" w14:textId="77777777" w:rsidTr="0024655C">
        <w:trPr>
          <w:trHeight w:val="229"/>
        </w:trPr>
        <w:tc>
          <w:tcPr>
            <w:tcW w:w="1433" w:type="dxa"/>
            <w:tcBorders>
              <w:left w:val="single" w:sz="4" w:space="0" w:color="9BC2E6"/>
              <w:bottom w:val="single" w:sz="4" w:space="0" w:color="9BC2E6"/>
              <w:right w:val="nil"/>
            </w:tcBorders>
            <w:shd w:val="clear" w:color="5B9BD5" w:fill="5B9BD5"/>
            <w:noWrap/>
            <w:vAlign w:val="center"/>
            <w:hideMark/>
          </w:tcPr>
          <w:p w14:paraId="42800CF0" w14:textId="588C7935"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Pr>
                <w:rFonts w:ascii="Calibri" w:eastAsia="Times New Roman" w:hAnsi="Calibri" w:cs="Times New Roman"/>
                <w:b/>
                <w:bCs/>
                <w:color w:val="FFFFFF"/>
                <w:sz w:val="18"/>
                <w:szCs w:val="18"/>
                <w:lang w:bidi="si-LK"/>
              </w:rPr>
              <w:t>Popis</w:t>
            </w:r>
          </w:p>
        </w:tc>
        <w:tc>
          <w:tcPr>
            <w:tcW w:w="813" w:type="dxa"/>
            <w:tcBorders>
              <w:left w:val="nil"/>
              <w:bottom w:val="single" w:sz="4" w:space="0" w:color="9BC2E6"/>
              <w:right w:val="nil"/>
            </w:tcBorders>
            <w:shd w:val="clear" w:color="5B9BD5" w:fill="5B9BD5"/>
            <w:noWrap/>
            <w:vAlign w:val="center"/>
            <w:hideMark/>
          </w:tcPr>
          <w:p w14:paraId="457D3AE3"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conv1</w:t>
            </w:r>
          </w:p>
        </w:tc>
        <w:tc>
          <w:tcPr>
            <w:tcW w:w="577" w:type="dxa"/>
            <w:tcBorders>
              <w:left w:val="nil"/>
              <w:bottom w:val="single" w:sz="4" w:space="0" w:color="9BC2E6"/>
              <w:right w:val="nil"/>
            </w:tcBorders>
            <w:shd w:val="clear" w:color="5B9BD5" w:fill="5B9BD5"/>
            <w:noWrap/>
            <w:vAlign w:val="center"/>
            <w:hideMark/>
          </w:tcPr>
          <w:p w14:paraId="7048FF49"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drop1</w:t>
            </w:r>
          </w:p>
        </w:tc>
        <w:tc>
          <w:tcPr>
            <w:tcW w:w="898" w:type="dxa"/>
            <w:tcBorders>
              <w:left w:val="nil"/>
              <w:bottom w:val="single" w:sz="4" w:space="0" w:color="9BC2E6"/>
              <w:right w:val="nil"/>
            </w:tcBorders>
            <w:shd w:val="clear" w:color="5B9BD5" w:fill="5B9BD5"/>
            <w:noWrap/>
            <w:vAlign w:val="center"/>
            <w:hideMark/>
          </w:tcPr>
          <w:p w14:paraId="3B769825"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conv12</w:t>
            </w:r>
          </w:p>
        </w:tc>
        <w:tc>
          <w:tcPr>
            <w:tcW w:w="577" w:type="dxa"/>
            <w:tcBorders>
              <w:left w:val="nil"/>
              <w:bottom w:val="single" w:sz="4" w:space="0" w:color="9BC2E6"/>
              <w:right w:val="nil"/>
            </w:tcBorders>
            <w:shd w:val="clear" w:color="5B9BD5" w:fill="5B9BD5"/>
            <w:noWrap/>
            <w:vAlign w:val="center"/>
            <w:hideMark/>
          </w:tcPr>
          <w:p w14:paraId="4FB78A66"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drop2</w:t>
            </w:r>
          </w:p>
        </w:tc>
        <w:tc>
          <w:tcPr>
            <w:tcW w:w="387" w:type="dxa"/>
            <w:tcBorders>
              <w:left w:val="nil"/>
              <w:bottom w:val="single" w:sz="4" w:space="0" w:color="9BC2E6"/>
              <w:right w:val="nil"/>
            </w:tcBorders>
            <w:shd w:val="clear" w:color="5B9BD5" w:fill="5B9BD5"/>
            <w:noWrap/>
            <w:vAlign w:val="center"/>
            <w:hideMark/>
          </w:tcPr>
          <w:p w14:paraId="4F45456B"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fc3</w:t>
            </w:r>
          </w:p>
        </w:tc>
        <w:tc>
          <w:tcPr>
            <w:tcW w:w="577" w:type="dxa"/>
            <w:tcBorders>
              <w:left w:val="nil"/>
              <w:bottom w:val="single" w:sz="4" w:space="0" w:color="9BC2E6"/>
              <w:right w:val="nil"/>
            </w:tcBorders>
            <w:shd w:val="clear" w:color="5B9BD5" w:fill="5B9BD5"/>
            <w:noWrap/>
            <w:vAlign w:val="center"/>
            <w:hideMark/>
          </w:tcPr>
          <w:p w14:paraId="2F84F5F6"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drop3</w:t>
            </w:r>
          </w:p>
        </w:tc>
        <w:tc>
          <w:tcPr>
            <w:tcW w:w="516" w:type="dxa"/>
            <w:tcBorders>
              <w:top w:val="single" w:sz="4" w:space="0" w:color="9BC2E6"/>
              <w:left w:val="nil"/>
              <w:bottom w:val="single" w:sz="4" w:space="0" w:color="9BC2E6"/>
              <w:right w:val="nil"/>
            </w:tcBorders>
            <w:shd w:val="clear" w:color="5B9BD5" w:fill="5B9BD5"/>
            <w:noWrap/>
            <w:vAlign w:val="center"/>
            <w:hideMark/>
          </w:tcPr>
          <w:p w14:paraId="1ADC9AE9"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2</w:t>
            </w:r>
          </w:p>
        </w:tc>
        <w:tc>
          <w:tcPr>
            <w:tcW w:w="516" w:type="dxa"/>
            <w:tcBorders>
              <w:top w:val="single" w:sz="4" w:space="0" w:color="9BC2E6"/>
              <w:left w:val="nil"/>
              <w:bottom w:val="single" w:sz="4" w:space="0" w:color="9BC2E6"/>
              <w:right w:val="nil"/>
            </w:tcBorders>
            <w:shd w:val="clear" w:color="5B9BD5" w:fill="5B9BD5"/>
            <w:noWrap/>
            <w:vAlign w:val="center"/>
            <w:hideMark/>
          </w:tcPr>
          <w:p w14:paraId="1C2FAD7F"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5</w:t>
            </w:r>
          </w:p>
        </w:tc>
        <w:tc>
          <w:tcPr>
            <w:tcW w:w="516" w:type="dxa"/>
            <w:tcBorders>
              <w:top w:val="single" w:sz="4" w:space="0" w:color="9BC2E6"/>
              <w:left w:val="nil"/>
              <w:bottom w:val="single" w:sz="4" w:space="0" w:color="9BC2E6"/>
              <w:right w:val="nil"/>
            </w:tcBorders>
            <w:shd w:val="clear" w:color="5B9BD5" w:fill="5B9BD5"/>
            <w:noWrap/>
            <w:vAlign w:val="center"/>
            <w:hideMark/>
          </w:tcPr>
          <w:p w14:paraId="6C1F943C"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10</w:t>
            </w:r>
          </w:p>
        </w:tc>
        <w:tc>
          <w:tcPr>
            <w:tcW w:w="516" w:type="dxa"/>
            <w:tcBorders>
              <w:top w:val="single" w:sz="4" w:space="0" w:color="9BC2E6"/>
              <w:left w:val="nil"/>
              <w:bottom w:val="single" w:sz="4" w:space="0" w:color="9BC2E6"/>
              <w:right w:val="nil"/>
            </w:tcBorders>
            <w:shd w:val="clear" w:color="5B9BD5" w:fill="5B9BD5"/>
            <w:noWrap/>
            <w:vAlign w:val="center"/>
            <w:hideMark/>
          </w:tcPr>
          <w:p w14:paraId="1286BD5B" w14:textId="623312B4"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Pr>
                <w:rFonts w:ascii="Calibri" w:eastAsia="Times New Roman" w:hAnsi="Calibri" w:cs="Times New Roman"/>
                <w:b/>
                <w:bCs/>
                <w:color w:val="FFFFFF"/>
                <w:sz w:val="18"/>
                <w:szCs w:val="18"/>
                <w:lang w:bidi="si-LK"/>
              </w:rPr>
              <w:t>2</w:t>
            </w:r>
          </w:p>
        </w:tc>
        <w:tc>
          <w:tcPr>
            <w:tcW w:w="516" w:type="dxa"/>
            <w:tcBorders>
              <w:top w:val="single" w:sz="4" w:space="0" w:color="9BC2E6"/>
              <w:left w:val="nil"/>
              <w:bottom w:val="single" w:sz="4" w:space="0" w:color="9BC2E6"/>
              <w:right w:val="nil"/>
            </w:tcBorders>
            <w:shd w:val="clear" w:color="5B9BD5" w:fill="5B9BD5"/>
            <w:noWrap/>
            <w:vAlign w:val="center"/>
            <w:hideMark/>
          </w:tcPr>
          <w:p w14:paraId="561B13C4" w14:textId="20C93502"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Pr>
                <w:rFonts w:ascii="Calibri" w:eastAsia="Times New Roman" w:hAnsi="Calibri" w:cs="Times New Roman"/>
                <w:b/>
                <w:bCs/>
                <w:color w:val="FFFFFF"/>
                <w:sz w:val="18"/>
                <w:szCs w:val="18"/>
                <w:lang w:bidi="si-LK"/>
              </w:rPr>
              <w:t>5</w:t>
            </w:r>
          </w:p>
        </w:tc>
        <w:tc>
          <w:tcPr>
            <w:tcW w:w="516" w:type="dxa"/>
            <w:tcBorders>
              <w:top w:val="single" w:sz="4" w:space="0" w:color="9BC2E6"/>
              <w:left w:val="nil"/>
              <w:bottom w:val="single" w:sz="4" w:space="0" w:color="9BC2E6"/>
              <w:right w:val="nil"/>
            </w:tcBorders>
            <w:shd w:val="clear" w:color="5B9BD5" w:fill="5B9BD5"/>
            <w:noWrap/>
            <w:vAlign w:val="center"/>
            <w:hideMark/>
          </w:tcPr>
          <w:p w14:paraId="67D21985" w14:textId="369DA360"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Pr>
                <w:rFonts w:ascii="Calibri" w:eastAsia="Times New Roman" w:hAnsi="Calibri" w:cs="Times New Roman"/>
                <w:b/>
                <w:bCs/>
                <w:color w:val="FFFFFF"/>
                <w:sz w:val="18"/>
                <w:szCs w:val="18"/>
                <w:lang w:bidi="si-LK"/>
              </w:rPr>
              <w:t>10</w:t>
            </w:r>
          </w:p>
        </w:tc>
        <w:tc>
          <w:tcPr>
            <w:tcW w:w="516" w:type="dxa"/>
            <w:tcBorders>
              <w:top w:val="single" w:sz="4" w:space="0" w:color="9BC2E6"/>
              <w:left w:val="nil"/>
              <w:bottom w:val="single" w:sz="4" w:space="0" w:color="9BC2E6"/>
              <w:right w:val="nil"/>
            </w:tcBorders>
            <w:shd w:val="clear" w:color="5B9BD5" w:fill="5B9BD5"/>
            <w:noWrap/>
            <w:vAlign w:val="center"/>
            <w:hideMark/>
          </w:tcPr>
          <w:p w14:paraId="022A02EC" w14:textId="77777777" w:rsidR="001959E9" w:rsidRPr="001959E9" w:rsidRDefault="001959E9" w:rsidP="001959E9">
            <w:pPr>
              <w:spacing w:after="0" w:line="240" w:lineRule="auto"/>
              <w:jc w:val="center"/>
              <w:rPr>
                <w:rFonts w:ascii="Calibri" w:eastAsia="Times New Roman" w:hAnsi="Calibri" w:cs="Times New Roman"/>
                <w:b/>
                <w:bCs/>
                <w:color w:val="FFFFFF"/>
                <w:sz w:val="18"/>
                <w:szCs w:val="18"/>
                <w:lang w:bidi="si-LK"/>
              </w:rPr>
            </w:pPr>
            <w:r w:rsidRPr="001959E9">
              <w:rPr>
                <w:rFonts w:ascii="Calibri" w:eastAsia="Times New Roman" w:hAnsi="Calibri" w:cs="Times New Roman"/>
                <w:b/>
                <w:bCs/>
                <w:color w:val="FFFFFF"/>
                <w:sz w:val="18"/>
                <w:szCs w:val="18"/>
                <w:lang w:bidi="si-LK"/>
              </w:rPr>
              <w:t>15</w:t>
            </w:r>
          </w:p>
        </w:tc>
      </w:tr>
      <w:tr w:rsidR="0024655C" w:rsidRPr="001959E9" w14:paraId="6AD031BC" w14:textId="77777777" w:rsidTr="0024655C">
        <w:trPr>
          <w:trHeight w:val="229"/>
        </w:trPr>
        <w:tc>
          <w:tcPr>
            <w:tcW w:w="1433" w:type="dxa"/>
            <w:tcBorders>
              <w:top w:val="single" w:sz="4" w:space="0" w:color="9BC2E6"/>
              <w:left w:val="single" w:sz="4" w:space="0" w:color="9BC2E6"/>
              <w:bottom w:val="single" w:sz="4" w:space="0" w:color="9BC2E6"/>
              <w:right w:val="nil"/>
            </w:tcBorders>
            <w:shd w:val="clear" w:color="DDEBF7" w:fill="DDEBF7"/>
            <w:noWrap/>
            <w:vAlign w:val="center"/>
            <w:hideMark/>
          </w:tcPr>
          <w:p w14:paraId="5472322D" w14:textId="632AA7FE" w:rsidR="001959E9" w:rsidRPr="001959E9" w:rsidRDefault="001959E9" w:rsidP="0024655C">
            <w:pPr>
              <w:spacing w:after="0" w:line="240" w:lineRule="auto"/>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 xml:space="preserve">Menej neurónov na </w:t>
            </w:r>
            <w:r w:rsidR="0024655C">
              <w:rPr>
                <w:rFonts w:ascii="Calibri" w:eastAsia="Times New Roman" w:hAnsi="Calibri" w:cs="Times New Roman"/>
                <w:color w:val="000000"/>
                <w:sz w:val="18"/>
                <w:szCs w:val="18"/>
                <w:lang w:bidi="si-LK"/>
              </w:rPr>
              <w:t>FC3</w:t>
            </w:r>
          </w:p>
        </w:tc>
        <w:tc>
          <w:tcPr>
            <w:tcW w:w="813" w:type="dxa"/>
            <w:tcBorders>
              <w:top w:val="single" w:sz="4" w:space="0" w:color="9BC2E6"/>
              <w:left w:val="nil"/>
              <w:bottom w:val="single" w:sz="4" w:space="0" w:color="9BC2E6"/>
              <w:right w:val="nil"/>
            </w:tcBorders>
            <w:shd w:val="clear" w:color="DDEBF7" w:fill="DDEBF7"/>
            <w:noWrap/>
            <w:vAlign w:val="center"/>
            <w:hideMark/>
          </w:tcPr>
          <w:p w14:paraId="3BFBCA94"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64,5,2,0,1</w:t>
            </w:r>
          </w:p>
        </w:tc>
        <w:tc>
          <w:tcPr>
            <w:tcW w:w="577" w:type="dxa"/>
            <w:tcBorders>
              <w:top w:val="single" w:sz="4" w:space="0" w:color="9BC2E6"/>
              <w:left w:val="nil"/>
              <w:bottom w:val="single" w:sz="4" w:space="0" w:color="9BC2E6"/>
              <w:right w:val="nil"/>
            </w:tcBorders>
            <w:shd w:val="clear" w:color="DDEBF7" w:fill="DDEBF7"/>
            <w:noWrap/>
            <w:vAlign w:val="center"/>
            <w:hideMark/>
          </w:tcPr>
          <w:p w14:paraId="45976EA0"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p>
        </w:tc>
        <w:tc>
          <w:tcPr>
            <w:tcW w:w="898" w:type="dxa"/>
            <w:tcBorders>
              <w:top w:val="single" w:sz="4" w:space="0" w:color="9BC2E6"/>
              <w:left w:val="nil"/>
              <w:bottom w:val="single" w:sz="4" w:space="0" w:color="9BC2E6"/>
              <w:right w:val="nil"/>
            </w:tcBorders>
            <w:shd w:val="clear" w:color="DDEBF7" w:fill="DDEBF7"/>
            <w:noWrap/>
            <w:vAlign w:val="center"/>
            <w:hideMark/>
          </w:tcPr>
          <w:p w14:paraId="5D7BC850"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128,5,2,0,1</w:t>
            </w:r>
          </w:p>
        </w:tc>
        <w:tc>
          <w:tcPr>
            <w:tcW w:w="577" w:type="dxa"/>
            <w:tcBorders>
              <w:top w:val="single" w:sz="4" w:space="0" w:color="9BC2E6"/>
              <w:left w:val="nil"/>
              <w:bottom w:val="single" w:sz="4" w:space="0" w:color="9BC2E6"/>
              <w:right w:val="nil"/>
            </w:tcBorders>
            <w:shd w:val="clear" w:color="DDEBF7" w:fill="DDEBF7"/>
            <w:noWrap/>
            <w:vAlign w:val="center"/>
            <w:hideMark/>
          </w:tcPr>
          <w:p w14:paraId="70C09D3F"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p>
        </w:tc>
        <w:tc>
          <w:tcPr>
            <w:tcW w:w="387" w:type="dxa"/>
            <w:tcBorders>
              <w:top w:val="single" w:sz="4" w:space="0" w:color="9BC2E6"/>
              <w:left w:val="nil"/>
              <w:bottom w:val="single" w:sz="4" w:space="0" w:color="9BC2E6"/>
              <w:right w:val="nil"/>
            </w:tcBorders>
            <w:shd w:val="clear" w:color="DDEBF7" w:fill="DDEBF7"/>
            <w:noWrap/>
            <w:vAlign w:val="center"/>
            <w:hideMark/>
          </w:tcPr>
          <w:p w14:paraId="285D6137"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256</w:t>
            </w:r>
          </w:p>
        </w:tc>
        <w:tc>
          <w:tcPr>
            <w:tcW w:w="577" w:type="dxa"/>
            <w:tcBorders>
              <w:top w:val="single" w:sz="4" w:space="0" w:color="9BC2E6"/>
              <w:left w:val="nil"/>
              <w:bottom w:val="single" w:sz="4" w:space="0" w:color="9BC2E6"/>
              <w:right w:val="nil"/>
            </w:tcBorders>
            <w:shd w:val="clear" w:color="DDEBF7" w:fill="DDEBF7"/>
            <w:noWrap/>
            <w:vAlign w:val="center"/>
            <w:hideMark/>
          </w:tcPr>
          <w:p w14:paraId="2167410A"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0.2</w:t>
            </w:r>
          </w:p>
        </w:tc>
        <w:tc>
          <w:tcPr>
            <w:tcW w:w="516" w:type="dxa"/>
            <w:tcBorders>
              <w:top w:val="single" w:sz="4" w:space="0" w:color="9BC2E6"/>
              <w:left w:val="nil"/>
              <w:bottom w:val="single" w:sz="4" w:space="0" w:color="9BC2E6"/>
              <w:right w:val="nil"/>
            </w:tcBorders>
            <w:shd w:val="clear" w:color="DDEBF7" w:fill="DDEBF7"/>
            <w:noWrap/>
            <w:vAlign w:val="center"/>
            <w:hideMark/>
          </w:tcPr>
          <w:p w14:paraId="1136F01B"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30.78</w:t>
            </w:r>
          </w:p>
        </w:tc>
        <w:tc>
          <w:tcPr>
            <w:tcW w:w="516" w:type="dxa"/>
            <w:tcBorders>
              <w:top w:val="single" w:sz="4" w:space="0" w:color="9BC2E6"/>
              <w:left w:val="nil"/>
              <w:bottom w:val="single" w:sz="4" w:space="0" w:color="9BC2E6"/>
              <w:right w:val="nil"/>
            </w:tcBorders>
            <w:shd w:val="clear" w:color="DDEBF7" w:fill="DDEBF7"/>
            <w:noWrap/>
            <w:vAlign w:val="center"/>
            <w:hideMark/>
          </w:tcPr>
          <w:p w14:paraId="03A5FCA0"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60.95</w:t>
            </w:r>
          </w:p>
        </w:tc>
        <w:tc>
          <w:tcPr>
            <w:tcW w:w="516" w:type="dxa"/>
            <w:tcBorders>
              <w:top w:val="single" w:sz="4" w:space="0" w:color="9BC2E6"/>
              <w:left w:val="nil"/>
              <w:bottom w:val="single" w:sz="4" w:space="0" w:color="9BC2E6"/>
              <w:right w:val="nil"/>
            </w:tcBorders>
            <w:shd w:val="clear" w:color="DDEBF7" w:fill="DDEBF7"/>
            <w:noWrap/>
            <w:vAlign w:val="center"/>
            <w:hideMark/>
          </w:tcPr>
          <w:p w14:paraId="11D93E2D"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86.58</w:t>
            </w:r>
          </w:p>
        </w:tc>
        <w:tc>
          <w:tcPr>
            <w:tcW w:w="516" w:type="dxa"/>
            <w:tcBorders>
              <w:top w:val="single" w:sz="4" w:space="0" w:color="9BC2E6"/>
              <w:left w:val="single" w:sz="4" w:space="0" w:color="auto"/>
              <w:bottom w:val="single" w:sz="4" w:space="0" w:color="9BC2E6"/>
              <w:right w:val="nil"/>
            </w:tcBorders>
            <w:shd w:val="clear" w:color="DDEBF7" w:fill="DDEBF7"/>
            <w:noWrap/>
            <w:vAlign w:val="center"/>
            <w:hideMark/>
          </w:tcPr>
          <w:p w14:paraId="5632F2BA"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25.36</w:t>
            </w:r>
          </w:p>
        </w:tc>
        <w:tc>
          <w:tcPr>
            <w:tcW w:w="516" w:type="dxa"/>
            <w:tcBorders>
              <w:top w:val="single" w:sz="4" w:space="0" w:color="9BC2E6"/>
              <w:left w:val="nil"/>
              <w:bottom w:val="single" w:sz="4" w:space="0" w:color="9BC2E6"/>
              <w:right w:val="nil"/>
            </w:tcBorders>
            <w:shd w:val="clear" w:color="DDEBF7" w:fill="DDEBF7"/>
            <w:noWrap/>
            <w:vAlign w:val="center"/>
            <w:hideMark/>
          </w:tcPr>
          <w:p w14:paraId="7B96B41D"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52.16</w:t>
            </w:r>
          </w:p>
        </w:tc>
        <w:tc>
          <w:tcPr>
            <w:tcW w:w="516" w:type="dxa"/>
            <w:tcBorders>
              <w:top w:val="single" w:sz="4" w:space="0" w:color="9BC2E6"/>
              <w:left w:val="nil"/>
              <w:bottom w:val="single" w:sz="4" w:space="0" w:color="9BC2E6"/>
              <w:right w:val="nil"/>
            </w:tcBorders>
            <w:shd w:val="clear" w:color="DDEBF7" w:fill="DDEBF7"/>
            <w:noWrap/>
            <w:vAlign w:val="center"/>
            <w:hideMark/>
          </w:tcPr>
          <w:p w14:paraId="5F88C7FA"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78.51</w:t>
            </w:r>
          </w:p>
        </w:tc>
        <w:tc>
          <w:tcPr>
            <w:tcW w:w="516" w:type="dxa"/>
            <w:tcBorders>
              <w:top w:val="single" w:sz="4" w:space="0" w:color="9BC2E6"/>
              <w:left w:val="nil"/>
              <w:bottom w:val="single" w:sz="4" w:space="0" w:color="9BC2E6"/>
              <w:right w:val="nil"/>
            </w:tcBorders>
            <w:shd w:val="clear" w:color="DDEBF7" w:fill="DDEBF7"/>
            <w:noWrap/>
            <w:vAlign w:val="center"/>
            <w:hideMark/>
          </w:tcPr>
          <w:p w14:paraId="1D6C9D03"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90.53</w:t>
            </w:r>
          </w:p>
        </w:tc>
      </w:tr>
      <w:tr w:rsidR="0024655C" w:rsidRPr="001959E9" w14:paraId="0E3867E5" w14:textId="77777777" w:rsidTr="0024655C">
        <w:trPr>
          <w:trHeight w:val="229"/>
        </w:trPr>
        <w:tc>
          <w:tcPr>
            <w:tcW w:w="1433" w:type="dxa"/>
            <w:tcBorders>
              <w:top w:val="single" w:sz="4" w:space="0" w:color="9BC2E6"/>
              <w:left w:val="single" w:sz="4" w:space="0" w:color="9BC2E6"/>
              <w:bottom w:val="single" w:sz="4" w:space="0" w:color="9BC2E6"/>
              <w:right w:val="nil"/>
            </w:tcBorders>
            <w:shd w:val="clear" w:color="auto" w:fill="auto"/>
            <w:noWrap/>
            <w:vAlign w:val="center"/>
            <w:hideMark/>
          </w:tcPr>
          <w:p w14:paraId="5010FB99" w14:textId="1D3A25A3" w:rsidR="001959E9" w:rsidRPr="001959E9" w:rsidRDefault="001959E9" w:rsidP="0024655C">
            <w:pPr>
              <w:spacing w:after="0" w:line="240" w:lineRule="auto"/>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Východiskový model</w:t>
            </w:r>
          </w:p>
        </w:tc>
        <w:tc>
          <w:tcPr>
            <w:tcW w:w="813" w:type="dxa"/>
            <w:tcBorders>
              <w:top w:val="single" w:sz="4" w:space="0" w:color="9BC2E6"/>
              <w:left w:val="nil"/>
              <w:bottom w:val="single" w:sz="4" w:space="0" w:color="9BC2E6"/>
              <w:right w:val="nil"/>
            </w:tcBorders>
            <w:shd w:val="clear" w:color="auto" w:fill="auto"/>
            <w:noWrap/>
            <w:vAlign w:val="center"/>
            <w:hideMark/>
          </w:tcPr>
          <w:p w14:paraId="3690F1A0"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64,5,2,0,1</w:t>
            </w:r>
          </w:p>
        </w:tc>
        <w:tc>
          <w:tcPr>
            <w:tcW w:w="577" w:type="dxa"/>
            <w:tcBorders>
              <w:top w:val="single" w:sz="4" w:space="0" w:color="9BC2E6"/>
              <w:left w:val="nil"/>
              <w:bottom w:val="single" w:sz="4" w:space="0" w:color="9BC2E6"/>
              <w:right w:val="nil"/>
            </w:tcBorders>
            <w:shd w:val="clear" w:color="auto" w:fill="auto"/>
            <w:noWrap/>
            <w:vAlign w:val="center"/>
            <w:hideMark/>
          </w:tcPr>
          <w:p w14:paraId="7192672E"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0.1</w:t>
            </w:r>
          </w:p>
        </w:tc>
        <w:tc>
          <w:tcPr>
            <w:tcW w:w="898" w:type="dxa"/>
            <w:tcBorders>
              <w:top w:val="single" w:sz="4" w:space="0" w:color="9BC2E6"/>
              <w:left w:val="nil"/>
              <w:bottom w:val="single" w:sz="4" w:space="0" w:color="9BC2E6"/>
              <w:right w:val="nil"/>
            </w:tcBorders>
            <w:shd w:val="clear" w:color="auto" w:fill="auto"/>
            <w:noWrap/>
            <w:vAlign w:val="center"/>
            <w:hideMark/>
          </w:tcPr>
          <w:p w14:paraId="188D4AAC"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128,5,2,0,1</w:t>
            </w:r>
          </w:p>
        </w:tc>
        <w:tc>
          <w:tcPr>
            <w:tcW w:w="577" w:type="dxa"/>
            <w:tcBorders>
              <w:top w:val="single" w:sz="4" w:space="0" w:color="9BC2E6"/>
              <w:left w:val="nil"/>
              <w:bottom w:val="single" w:sz="4" w:space="0" w:color="9BC2E6"/>
              <w:right w:val="nil"/>
            </w:tcBorders>
            <w:shd w:val="clear" w:color="auto" w:fill="auto"/>
            <w:noWrap/>
            <w:vAlign w:val="center"/>
            <w:hideMark/>
          </w:tcPr>
          <w:p w14:paraId="7F765ECE"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0.2</w:t>
            </w:r>
          </w:p>
        </w:tc>
        <w:tc>
          <w:tcPr>
            <w:tcW w:w="387" w:type="dxa"/>
            <w:tcBorders>
              <w:top w:val="single" w:sz="4" w:space="0" w:color="9BC2E6"/>
              <w:left w:val="nil"/>
              <w:bottom w:val="single" w:sz="4" w:space="0" w:color="9BC2E6"/>
              <w:right w:val="nil"/>
            </w:tcBorders>
            <w:shd w:val="clear" w:color="auto" w:fill="auto"/>
            <w:noWrap/>
            <w:vAlign w:val="center"/>
            <w:hideMark/>
          </w:tcPr>
          <w:p w14:paraId="7B1FF91F"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512</w:t>
            </w:r>
          </w:p>
        </w:tc>
        <w:tc>
          <w:tcPr>
            <w:tcW w:w="577" w:type="dxa"/>
            <w:tcBorders>
              <w:top w:val="single" w:sz="4" w:space="0" w:color="9BC2E6"/>
              <w:left w:val="nil"/>
              <w:bottom w:val="single" w:sz="4" w:space="0" w:color="9BC2E6"/>
              <w:right w:val="nil"/>
            </w:tcBorders>
            <w:shd w:val="clear" w:color="auto" w:fill="auto"/>
            <w:noWrap/>
            <w:vAlign w:val="center"/>
            <w:hideMark/>
          </w:tcPr>
          <w:p w14:paraId="14A516DF"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0.5</w:t>
            </w:r>
          </w:p>
        </w:tc>
        <w:tc>
          <w:tcPr>
            <w:tcW w:w="516" w:type="dxa"/>
            <w:tcBorders>
              <w:top w:val="single" w:sz="4" w:space="0" w:color="9BC2E6"/>
              <w:left w:val="nil"/>
              <w:bottom w:val="single" w:sz="4" w:space="0" w:color="9BC2E6"/>
              <w:right w:val="nil"/>
            </w:tcBorders>
            <w:shd w:val="clear" w:color="auto" w:fill="auto"/>
            <w:noWrap/>
            <w:vAlign w:val="center"/>
            <w:hideMark/>
          </w:tcPr>
          <w:p w14:paraId="1C6B1F30"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27.38</w:t>
            </w:r>
          </w:p>
        </w:tc>
        <w:tc>
          <w:tcPr>
            <w:tcW w:w="516" w:type="dxa"/>
            <w:tcBorders>
              <w:top w:val="single" w:sz="4" w:space="0" w:color="9BC2E6"/>
              <w:left w:val="nil"/>
              <w:bottom w:val="single" w:sz="4" w:space="0" w:color="9BC2E6"/>
              <w:right w:val="nil"/>
            </w:tcBorders>
            <w:shd w:val="clear" w:color="auto" w:fill="auto"/>
            <w:noWrap/>
            <w:vAlign w:val="center"/>
            <w:hideMark/>
          </w:tcPr>
          <w:p w14:paraId="5498346D"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59.54</w:t>
            </w:r>
          </w:p>
        </w:tc>
        <w:tc>
          <w:tcPr>
            <w:tcW w:w="516" w:type="dxa"/>
            <w:tcBorders>
              <w:top w:val="single" w:sz="4" w:space="0" w:color="9BC2E6"/>
              <w:left w:val="nil"/>
              <w:bottom w:val="single" w:sz="4" w:space="0" w:color="9BC2E6"/>
              <w:right w:val="nil"/>
            </w:tcBorders>
            <w:shd w:val="clear" w:color="auto" w:fill="auto"/>
            <w:noWrap/>
            <w:vAlign w:val="center"/>
            <w:hideMark/>
          </w:tcPr>
          <w:p w14:paraId="6E201814"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86.83</w:t>
            </w:r>
          </w:p>
        </w:tc>
        <w:tc>
          <w:tcPr>
            <w:tcW w:w="516" w:type="dxa"/>
            <w:tcBorders>
              <w:top w:val="single" w:sz="4" w:space="0" w:color="9BC2E6"/>
              <w:left w:val="single" w:sz="4" w:space="0" w:color="auto"/>
              <w:bottom w:val="single" w:sz="4" w:space="0" w:color="9BC2E6"/>
              <w:right w:val="nil"/>
            </w:tcBorders>
            <w:shd w:val="clear" w:color="auto" w:fill="auto"/>
            <w:noWrap/>
            <w:vAlign w:val="center"/>
            <w:hideMark/>
          </w:tcPr>
          <w:p w14:paraId="6048B957"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24.51</w:t>
            </w:r>
          </w:p>
        </w:tc>
        <w:tc>
          <w:tcPr>
            <w:tcW w:w="516" w:type="dxa"/>
            <w:tcBorders>
              <w:top w:val="single" w:sz="4" w:space="0" w:color="9BC2E6"/>
              <w:left w:val="nil"/>
              <w:bottom w:val="single" w:sz="4" w:space="0" w:color="9BC2E6"/>
              <w:right w:val="nil"/>
            </w:tcBorders>
            <w:shd w:val="clear" w:color="auto" w:fill="auto"/>
            <w:noWrap/>
            <w:vAlign w:val="center"/>
            <w:hideMark/>
          </w:tcPr>
          <w:p w14:paraId="60FB2508"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54.76</w:t>
            </w:r>
          </w:p>
        </w:tc>
        <w:tc>
          <w:tcPr>
            <w:tcW w:w="516" w:type="dxa"/>
            <w:tcBorders>
              <w:top w:val="single" w:sz="4" w:space="0" w:color="9BC2E6"/>
              <w:left w:val="nil"/>
              <w:bottom w:val="single" w:sz="4" w:space="0" w:color="9BC2E6"/>
              <w:right w:val="nil"/>
            </w:tcBorders>
            <w:shd w:val="clear" w:color="auto" w:fill="auto"/>
            <w:noWrap/>
            <w:vAlign w:val="center"/>
            <w:hideMark/>
          </w:tcPr>
          <w:p w14:paraId="1DC8895D"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82.44</w:t>
            </w:r>
          </w:p>
        </w:tc>
        <w:tc>
          <w:tcPr>
            <w:tcW w:w="516" w:type="dxa"/>
            <w:tcBorders>
              <w:top w:val="single" w:sz="4" w:space="0" w:color="9BC2E6"/>
              <w:left w:val="nil"/>
              <w:bottom w:val="single" w:sz="4" w:space="0" w:color="9BC2E6"/>
              <w:right w:val="nil"/>
            </w:tcBorders>
            <w:shd w:val="clear" w:color="auto" w:fill="auto"/>
            <w:noWrap/>
            <w:vAlign w:val="center"/>
            <w:hideMark/>
          </w:tcPr>
          <w:p w14:paraId="314A6604"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93.51</w:t>
            </w:r>
          </w:p>
        </w:tc>
      </w:tr>
      <w:tr w:rsidR="0024655C" w:rsidRPr="001959E9" w14:paraId="7B1B0C34" w14:textId="77777777" w:rsidTr="0024655C">
        <w:trPr>
          <w:trHeight w:val="229"/>
        </w:trPr>
        <w:tc>
          <w:tcPr>
            <w:tcW w:w="1433" w:type="dxa"/>
            <w:tcBorders>
              <w:top w:val="single" w:sz="4" w:space="0" w:color="9BC2E6"/>
              <w:left w:val="single" w:sz="4" w:space="0" w:color="9BC2E6"/>
              <w:bottom w:val="single" w:sz="4" w:space="0" w:color="9BC2E6"/>
              <w:right w:val="nil"/>
            </w:tcBorders>
            <w:shd w:val="clear" w:color="DDEBF7" w:fill="DDEBF7"/>
            <w:noWrap/>
            <w:vAlign w:val="center"/>
            <w:hideMark/>
          </w:tcPr>
          <w:p w14:paraId="24F677C3" w14:textId="77777777" w:rsidR="001959E9" w:rsidRPr="001959E9" w:rsidRDefault="001959E9" w:rsidP="0024655C">
            <w:pPr>
              <w:spacing w:after="0" w:line="240" w:lineRule="auto"/>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7x7 kernel na conv1</w:t>
            </w:r>
          </w:p>
        </w:tc>
        <w:tc>
          <w:tcPr>
            <w:tcW w:w="813" w:type="dxa"/>
            <w:tcBorders>
              <w:top w:val="single" w:sz="4" w:space="0" w:color="9BC2E6"/>
              <w:left w:val="nil"/>
              <w:bottom w:val="single" w:sz="4" w:space="0" w:color="9BC2E6"/>
              <w:right w:val="nil"/>
            </w:tcBorders>
            <w:shd w:val="clear" w:color="DDEBF7" w:fill="DDEBF7"/>
            <w:noWrap/>
            <w:vAlign w:val="center"/>
            <w:hideMark/>
          </w:tcPr>
          <w:p w14:paraId="1E5D36D4"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 xml:space="preserve">64,7,2,0,1 </w:t>
            </w:r>
          </w:p>
        </w:tc>
        <w:tc>
          <w:tcPr>
            <w:tcW w:w="577" w:type="dxa"/>
            <w:tcBorders>
              <w:top w:val="single" w:sz="4" w:space="0" w:color="9BC2E6"/>
              <w:left w:val="nil"/>
              <w:bottom w:val="single" w:sz="4" w:space="0" w:color="9BC2E6"/>
              <w:right w:val="nil"/>
            </w:tcBorders>
            <w:shd w:val="clear" w:color="DDEBF7" w:fill="DDEBF7"/>
            <w:noWrap/>
            <w:vAlign w:val="center"/>
            <w:hideMark/>
          </w:tcPr>
          <w:p w14:paraId="790D2553"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0.1</w:t>
            </w:r>
          </w:p>
        </w:tc>
        <w:tc>
          <w:tcPr>
            <w:tcW w:w="898" w:type="dxa"/>
            <w:tcBorders>
              <w:top w:val="single" w:sz="4" w:space="0" w:color="9BC2E6"/>
              <w:left w:val="nil"/>
              <w:bottom w:val="single" w:sz="4" w:space="0" w:color="9BC2E6"/>
              <w:right w:val="nil"/>
            </w:tcBorders>
            <w:shd w:val="clear" w:color="DDEBF7" w:fill="DDEBF7"/>
            <w:noWrap/>
            <w:vAlign w:val="center"/>
            <w:hideMark/>
          </w:tcPr>
          <w:p w14:paraId="085DD7D8"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128,5,2,0,1</w:t>
            </w:r>
          </w:p>
        </w:tc>
        <w:tc>
          <w:tcPr>
            <w:tcW w:w="577" w:type="dxa"/>
            <w:tcBorders>
              <w:top w:val="single" w:sz="4" w:space="0" w:color="9BC2E6"/>
              <w:left w:val="nil"/>
              <w:bottom w:val="single" w:sz="4" w:space="0" w:color="9BC2E6"/>
              <w:right w:val="nil"/>
            </w:tcBorders>
            <w:shd w:val="clear" w:color="DDEBF7" w:fill="DDEBF7"/>
            <w:noWrap/>
            <w:vAlign w:val="center"/>
            <w:hideMark/>
          </w:tcPr>
          <w:p w14:paraId="132E2228"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0.2</w:t>
            </w:r>
          </w:p>
        </w:tc>
        <w:tc>
          <w:tcPr>
            <w:tcW w:w="387" w:type="dxa"/>
            <w:tcBorders>
              <w:top w:val="single" w:sz="4" w:space="0" w:color="9BC2E6"/>
              <w:left w:val="nil"/>
              <w:bottom w:val="single" w:sz="4" w:space="0" w:color="9BC2E6"/>
              <w:right w:val="nil"/>
            </w:tcBorders>
            <w:shd w:val="clear" w:color="DDEBF7" w:fill="DDEBF7"/>
            <w:noWrap/>
            <w:vAlign w:val="center"/>
            <w:hideMark/>
          </w:tcPr>
          <w:p w14:paraId="6BE12435"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512</w:t>
            </w:r>
          </w:p>
        </w:tc>
        <w:tc>
          <w:tcPr>
            <w:tcW w:w="577" w:type="dxa"/>
            <w:tcBorders>
              <w:top w:val="single" w:sz="4" w:space="0" w:color="9BC2E6"/>
              <w:left w:val="nil"/>
              <w:bottom w:val="single" w:sz="4" w:space="0" w:color="9BC2E6"/>
              <w:right w:val="nil"/>
            </w:tcBorders>
            <w:shd w:val="clear" w:color="DDEBF7" w:fill="DDEBF7"/>
            <w:noWrap/>
            <w:vAlign w:val="center"/>
            <w:hideMark/>
          </w:tcPr>
          <w:p w14:paraId="3736F0A1"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0.5</w:t>
            </w:r>
          </w:p>
        </w:tc>
        <w:tc>
          <w:tcPr>
            <w:tcW w:w="516" w:type="dxa"/>
            <w:tcBorders>
              <w:top w:val="single" w:sz="4" w:space="0" w:color="9BC2E6"/>
              <w:left w:val="nil"/>
              <w:bottom w:val="single" w:sz="4" w:space="0" w:color="9BC2E6"/>
              <w:right w:val="nil"/>
            </w:tcBorders>
            <w:shd w:val="clear" w:color="DDEBF7" w:fill="DDEBF7"/>
            <w:noWrap/>
            <w:vAlign w:val="center"/>
            <w:hideMark/>
          </w:tcPr>
          <w:p w14:paraId="51BA0F34"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28.10</w:t>
            </w:r>
          </w:p>
        </w:tc>
        <w:tc>
          <w:tcPr>
            <w:tcW w:w="516" w:type="dxa"/>
            <w:tcBorders>
              <w:top w:val="single" w:sz="4" w:space="0" w:color="9BC2E6"/>
              <w:left w:val="nil"/>
              <w:bottom w:val="single" w:sz="4" w:space="0" w:color="9BC2E6"/>
              <w:right w:val="nil"/>
            </w:tcBorders>
            <w:shd w:val="clear" w:color="DDEBF7" w:fill="DDEBF7"/>
            <w:noWrap/>
            <w:vAlign w:val="center"/>
            <w:hideMark/>
          </w:tcPr>
          <w:p w14:paraId="69E61900"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61.11</w:t>
            </w:r>
          </w:p>
        </w:tc>
        <w:tc>
          <w:tcPr>
            <w:tcW w:w="516" w:type="dxa"/>
            <w:tcBorders>
              <w:top w:val="single" w:sz="4" w:space="0" w:color="9BC2E6"/>
              <w:left w:val="nil"/>
              <w:bottom w:val="single" w:sz="4" w:space="0" w:color="9BC2E6"/>
              <w:right w:val="nil"/>
            </w:tcBorders>
            <w:shd w:val="clear" w:color="DDEBF7" w:fill="DDEBF7"/>
            <w:noWrap/>
            <w:vAlign w:val="center"/>
            <w:hideMark/>
          </w:tcPr>
          <w:p w14:paraId="3B5A1068"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87.42</w:t>
            </w:r>
          </w:p>
        </w:tc>
        <w:tc>
          <w:tcPr>
            <w:tcW w:w="516" w:type="dxa"/>
            <w:tcBorders>
              <w:top w:val="single" w:sz="4" w:space="0" w:color="9BC2E6"/>
              <w:left w:val="single" w:sz="4" w:space="0" w:color="auto"/>
              <w:bottom w:val="single" w:sz="4" w:space="0" w:color="9BC2E6"/>
              <w:right w:val="nil"/>
            </w:tcBorders>
            <w:shd w:val="clear" w:color="DDEBF7" w:fill="DDEBF7"/>
            <w:noWrap/>
            <w:vAlign w:val="center"/>
            <w:hideMark/>
          </w:tcPr>
          <w:p w14:paraId="093445D8"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24.10</w:t>
            </w:r>
          </w:p>
        </w:tc>
        <w:tc>
          <w:tcPr>
            <w:tcW w:w="516" w:type="dxa"/>
            <w:tcBorders>
              <w:top w:val="single" w:sz="4" w:space="0" w:color="9BC2E6"/>
              <w:left w:val="nil"/>
              <w:bottom w:val="single" w:sz="4" w:space="0" w:color="9BC2E6"/>
              <w:right w:val="nil"/>
            </w:tcBorders>
            <w:shd w:val="clear" w:color="DDEBF7" w:fill="DDEBF7"/>
            <w:noWrap/>
            <w:vAlign w:val="center"/>
            <w:hideMark/>
          </w:tcPr>
          <w:p w14:paraId="35681DB3"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54.98</w:t>
            </w:r>
          </w:p>
        </w:tc>
        <w:tc>
          <w:tcPr>
            <w:tcW w:w="516" w:type="dxa"/>
            <w:tcBorders>
              <w:top w:val="single" w:sz="4" w:space="0" w:color="9BC2E6"/>
              <w:left w:val="nil"/>
              <w:bottom w:val="single" w:sz="4" w:space="0" w:color="9BC2E6"/>
              <w:right w:val="nil"/>
            </w:tcBorders>
            <w:shd w:val="clear" w:color="DDEBF7" w:fill="DDEBF7"/>
            <w:noWrap/>
            <w:vAlign w:val="center"/>
            <w:hideMark/>
          </w:tcPr>
          <w:p w14:paraId="764838A3" w14:textId="77777777" w:rsidR="001959E9" w:rsidRPr="001959E9" w:rsidRDefault="001959E9" w:rsidP="001959E9">
            <w:pPr>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81.22</w:t>
            </w:r>
          </w:p>
        </w:tc>
        <w:tc>
          <w:tcPr>
            <w:tcW w:w="516" w:type="dxa"/>
            <w:tcBorders>
              <w:top w:val="single" w:sz="4" w:space="0" w:color="9BC2E6"/>
              <w:left w:val="nil"/>
              <w:bottom w:val="single" w:sz="4" w:space="0" w:color="9BC2E6"/>
              <w:right w:val="nil"/>
            </w:tcBorders>
            <w:shd w:val="clear" w:color="DDEBF7" w:fill="DDEBF7"/>
            <w:noWrap/>
            <w:vAlign w:val="center"/>
            <w:hideMark/>
          </w:tcPr>
          <w:p w14:paraId="4BB1B289" w14:textId="77777777" w:rsidR="001959E9" w:rsidRPr="001959E9" w:rsidRDefault="001959E9" w:rsidP="001959E9">
            <w:pPr>
              <w:keepNext/>
              <w:spacing w:after="0" w:line="240" w:lineRule="auto"/>
              <w:jc w:val="center"/>
              <w:rPr>
                <w:rFonts w:ascii="Calibri" w:eastAsia="Times New Roman" w:hAnsi="Calibri" w:cs="Times New Roman"/>
                <w:color w:val="000000"/>
                <w:sz w:val="18"/>
                <w:szCs w:val="18"/>
                <w:lang w:bidi="si-LK"/>
              </w:rPr>
            </w:pPr>
            <w:r w:rsidRPr="001959E9">
              <w:rPr>
                <w:rFonts w:ascii="Calibri" w:eastAsia="Times New Roman" w:hAnsi="Calibri" w:cs="Times New Roman"/>
                <w:color w:val="000000"/>
                <w:sz w:val="18"/>
                <w:szCs w:val="18"/>
                <w:lang w:bidi="si-LK"/>
              </w:rPr>
              <w:t>93.18</w:t>
            </w:r>
          </w:p>
        </w:tc>
      </w:tr>
    </w:tbl>
    <w:p w14:paraId="0A47C2E2" w14:textId="5F295513" w:rsidR="001959E9" w:rsidRDefault="001959E9" w:rsidP="0024655C">
      <w:pPr>
        <w:pStyle w:val="Caption"/>
        <w:jc w:val="center"/>
      </w:pPr>
      <w:bookmarkStart w:id="115" w:name="_Toc450070381"/>
      <w:r>
        <w:t xml:space="preserve">Tabuľka </w:t>
      </w:r>
      <w:r w:rsidR="00E05113">
        <w:fldChar w:fldCharType="begin"/>
      </w:r>
      <w:r w:rsidR="00E05113">
        <w:instrText xml:space="preserve"> SEQ Tabuľka \* ARABIC </w:instrText>
      </w:r>
      <w:r w:rsidR="00E05113">
        <w:fldChar w:fldCharType="separate"/>
      </w:r>
      <w:r w:rsidR="001B74CA">
        <w:rPr>
          <w:noProof/>
        </w:rPr>
        <w:t>11</w:t>
      </w:r>
      <w:r w:rsidR="00E05113">
        <w:rPr>
          <w:noProof/>
        </w:rPr>
        <w:fldChar w:fldCharType="end"/>
      </w:r>
      <w:r>
        <w:t xml:space="preserve"> </w:t>
      </w:r>
      <w:r w:rsidR="00BE73CB">
        <w:t xml:space="preserve">– </w:t>
      </w:r>
      <w:r>
        <w:t>výsledky sietí pre rozpoznávanie veku po pridaní GROUPS databázy</w:t>
      </w:r>
      <w:bookmarkEnd w:id="115"/>
    </w:p>
    <w:p w14:paraId="7E0C013C" w14:textId="6B1DE9D5" w:rsidR="001959E9" w:rsidRDefault="001959E9" w:rsidP="0024655C">
      <w:pPr>
        <w:pStyle w:val="Style1"/>
      </w:pPr>
      <w:r>
        <w:lastRenderedPageBreak/>
        <w:t xml:space="preserve">Z výsledkov môžeme dedukovať nasledovné </w:t>
      </w:r>
    </w:p>
    <w:p w14:paraId="0075AFCB" w14:textId="4410FE23" w:rsidR="0024655C" w:rsidRDefault="0024655C" w:rsidP="0024655C">
      <w:pPr>
        <w:pStyle w:val="Style1"/>
        <w:numPr>
          <w:ilvl w:val="0"/>
          <w:numId w:val="17"/>
        </w:numPr>
      </w:pPr>
      <w:r>
        <w:t>V oboch prípadoch nám najlepšie vychádza architektúra s 256 neurónmi na plne prepojenej</w:t>
      </w:r>
      <w:r w:rsidR="00D860C7">
        <w:t xml:space="preserve"> vrstve</w:t>
      </w:r>
    </w:p>
    <w:p w14:paraId="30D29DDF" w14:textId="29C9E724" w:rsidR="0024655C" w:rsidRDefault="0024655C" w:rsidP="0024655C">
      <w:pPr>
        <w:pStyle w:val="Style1"/>
        <w:numPr>
          <w:ilvl w:val="0"/>
          <w:numId w:val="17"/>
        </w:numPr>
      </w:pPr>
      <w:r>
        <w:t>Podobné rozdiely v chybách jednotlivých architektúr môžeme pozorovať pri obmene dát</w:t>
      </w:r>
    </w:p>
    <w:p w14:paraId="05327D93" w14:textId="18508B41" w:rsidR="0024655C" w:rsidRDefault="0024655C" w:rsidP="0024655C">
      <w:pPr>
        <w:pStyle w:val="Style1"/>
        <w:numPr>
          <w:ilvl w:val="0"/>
          <w:numId w:val="17"/>
        </w:numPr>
      </w:pPr>
      <w:r>
        <w:t>Zväčšenie kernelu na prvej konvolučnej vrstve zvyšuje absolútnu presnosť</w:t>
      </w:r>
    </w:p>
    <w:p w14:paraId="5ADAD5FF" w14:textId="6A515D3D" w:rsidR="0024655C" w:rsidRDefault="0024655C" w:rsidP="0024655C">
      <w:pPr>
        <w:pStyle w:val="Style1"/>
        <w:numPr>
          <w:ilvl w:val="0"/>
          <w:numId w:val="17"/>
        </w:numPr>
      </w:pPr>
      <w:r>
        <w:t xml:space="preserve">Máme dosť zásadný rozdiel medzi absolútnou a balansovanou </w:t>
      </w:r>
      <w:r w:rsidR="00D860C7">
        <w:t>chybou</w:t>
      </w:r>
      <w:r>
        <w:t>. To je spôsobené nerovnomerným zastúpením vekových skupín v testovacej množine</w:t>
      </w:r>
    </w:p>
    <w:p w14:paraId="6D3822FC" w14:textId="44B04B4A" w:rsidR="0024655C" w:rsidRDefault="0024655C" w:rsidP="0024655C">
      <w:pPr>
        <w:pStyle w:val="Style1"/>
        <w:numPr>
          <w:ilvl w:val="0"/>
          <w:numId w:val="17"/>
        </w:numPr>
      </w:pPr>
      <w:r>
        <w:t>Prílišným zjednodušovaním siete začne sa zvyšovať chyba</w:t>
      </w:r>
    </w:p>
    <w:p w14:paraId="648354CB" w14:textId="77777777" w:rsidR="003C76A1" w:rsidRDefault="003C76A1" w:rsidP="003C76A1">
      <w:pPr>
        <w:pStyle w:val="Heading4"/>
      </w:pPr>
      <w:r>
        <w:t>Podrobná analýza výsledkov</w:t>
      </w:r>
    </w:p>
    <w:p w14:paraId="30AE8054" w14:textId="38C82053" w:rsidR="00BA7820" w:rsidRPr="00BA7820" w:rsidRDefault="003C76A1" w:rsidP="00BA7820">
      <w:pPr>
        <w:pStyle w:val="Style1"/>
      </w:pPr>
      <w:r>
        <w:t>Podobne ako pri trénovaní klasifikátora pohlavia, aj tu sme východiskový model pretrénovali s 500 tisíc iteráciami, aby sme videli, aký to bude mať dôsledok na finálnu chybu.</w:t>
      </w:r>
      <w:r w:rsidR="00BA7820">
        <w:t xml:space="preserve"> Na </w:t>
      </w:r>
      <w:r w:rsidR="00BA7820" w:rsidRPr="00BA7820">
        <w:rPr>
          <w:i/>
          <w:iCs/>
        </w:rPr>
        <w:t>obrázku 21</w:t>
      </w:r>
      <w:r w:rsidR="00BA7820">
        <w:rPr>
          <w:i/>
          <w:iCs/>
        </w:rPr>
        <w:t xml:space="preserve"> </w:t>
      </w:r>
      <w:r w:rsidR="00BA7820">
        <w:t>si môžeme všimnúť, že nemá zmysel trénovať dlho, pretože zhruba okolo 40-tej tisícej iterácie nastane zlom, po ktorom ostáva validačná aj estimačná chyba stabilizovaná.</w:t>
      </w:r>
    </w:p>
    <w:p w14:paraId="5EC82E7B" w14:textId="77777777" w:rsidR="00BA7820" w:rsidRDefault="00BA7820" w:rsidP="00BA7820">
      <w:pPr>
        <w:pStyle w:val="Style1"/>
        <w:keepNext/>
        <w:jc w:val="center"/>
      </w:pPr>
      <w:r>
        <w:rPr>
          <w:noProof/>
          <w:lang w:bidi="si-LK"/>
        </w:rPr>
        <w:drawing>
          <wp:inline distT="0" distB="0" distL="0" distR="0" wp14:anchorId="6DCFB47F" wp14:editId="0420E1D5">
            <wp:extent cx="3803904" cy="251515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2572" cy="2520888"/>
                    </a:xfrm>
                    <a:prstGeom prst="rect">
                      <a:avLst/>
                    </a:prstGeom>
                  </pic:spPr>
                </pic:pic>
              </a:graphicData>
            </a:graphic>
          </wp:inline>
        </w:drawing>
      </w:r>
    </w:p>
    <w:p w14:paraId="6C00EF3F" w14:textId="55DC2DAA" w:rsidR="00F737C9" w:rsidRPr="00F737C9" w:rsidRDefault="00BA7820" w:rsidP="00F737C9">
      <w:pPr>
        <w:pStyle w:val="Caption"/>
        <w:jc w:val="center"/>
      </w:pPr>
      <w:bookmarkStart w:id="116" w:name="_Toc450070367"/>
      <w:r>
        <w:t xml:space="preserve">Obrázok </w:t>
      </w:r>
      <w:r w:rsidR="00E05113">
        <w:fldChar w:fldCharType="begin"/>
      </w:r>
      <w:r w:rsidR="00E05113">
        <w:instrText xml:space="preserve"> SEQ Obrázok \* ARABIC </w:instrText>
      </w:r>
      <w:r w:rsidR="00E05113">
        <w:fldChar w:fldCharType="separate"/>
      </w:r>
      <w:r w:rsidR="001B74CA">
        <w:rPr>
          <w:noProof/>
        </w:rPr>
        <w:t>21</w:t>
      </w:r>
      <w:r w:rsidR="00E05113">
        <w:rPr>
          <w:noProof/>
        </w:rPr>
        <w:fldChar w:fldCharType="end"/>
      </w:r>
      <w:r>
        <w:t xml:space="preserve"> </w:t>
      </w:r>
      <w:r w:rsidR="00BE73CB">
        <w:t xml:space="preserve">– </w:t>
      </w:r>
      <w:r w:rsidRPr="00A03F32">
        <w:t xml:space="preserve">vývoj estimačnej a validačnej chyby pre </w:t>
      </w:r>
      <w:r>
        <w:t>regresor veku</w:t>
      </w:r>
      <w:bookmarkEnd w:id="116"/>
    </w:p>
    <w:p w14:paraId="58878810" w14:textId="512DBDF4" w:rsidR="00A83C0B" w:rsidRDefault="00A83C0B" w:rsidP="00A83C0B">
      <w:pPr>
        <w:pStyle w:val="Style1"/>
      </w:pPr>
      <w:r>
        <w:t>V tabuľke 12 máme podrobné výsledky pre jednotlivé vekové kategórie. Vidíme, že sieť má pomerne „</w:t>
      </w:r>
      <w:r w:rsidRPr="00A83C0B">
        <w:rPr>
          <w:i/>
          <w:iCs/>
        </w:rPr>
        <w:t>vysokú</w:t>
      </w:r>
      <w:r>
        <w:t>“ úspešnosť pri určovaní veku detí a ľudí od 20-30 rokov, ale s</w:t>
      </w:r>
      <w:r w:rsidR="00D860C7">
        <w:t> čím je človek starší, tým</w:t>
      </w:r>
      <w:r>
        <w:t xml:space="preserve"> sa schopnosť siete odhadnúť správny </w:t>
      </w:r>
      <w:r w:rsidR="00D860C7">
        <w:t xml:space="preserve">vek </w:t>
      </w:r>
      <w:r>
        <w:t xml:space="preserve">zhoršuje. To môže byť spôsobené dvoma faktormi. </w:t>
      </w:r>
    </w:p>
    <w:p w14:paraId="692D32D7" w14:textId="583270FB" w:rsidR="00A83C0B" w:rsidRDefault="00A83C0B" w:rsidP="00A83C0B">
      <w:pPr>
        <w:pStyle w:val="Style1"/>
        <w:numPr>
          <w:ilvl w:val="0"/>
          <w:numId w:val="21"/>
        </w:numPr>
      </w:pPr>
      <w:r>
        <w:lastRenderedPageBreak/>
        <w:t xml:space="preserve">V trénovacej množine sme mali málo ľudí nad 50 rokov a aj tí </w:t>
      </w:r>
      <w:r w:rsidR="00D860C7">
        <w:t>mali</w:t>
      </w:r>
      <w:r>
        <w:t xml:space="preserve"> väčšinou vek zadaný pomerne veľkých v intervaloch ( GROUPS mala napríklad ľudí od 37-65 rokov ) </w:t>
      </w:r>
    </w:p>
    <w:p w14:paraId="06046310" w14:textId="75A0E45E" w:rsidR="00A83C0B" w:rsidRPr="00A83C0B" w:rsidRDefault="00A83C0B" w:rsidP="00A83C0B">
      <w:pPr>
        <w:pStyle w:val="Style1"/>
        <w:numPr>
          <w:ilvl w:val="0"/>
          <w:numId w:val="21"/>
        </w:numPr>
      </w:pPr>
      <w:r>
        <w:t xml:space="preserve">Odhadovanie veku u ľudí nad </w:t>
      </w:r>
      <w:r w:rsidR="0092103C">
        <w:t>30</w:t>
      </w:r>
      <w:r>
        <w:t xml:space="preserve"> rokov je ťažká úloha aj pre </w:t>
      </w:r>
      <w:r w:rsidR="0092103C">
        <w:t>človeka. Niektorí vyzerajú staršie, iní mladšie.</w:t>
      </w:r>
    </w:p>
    <w:tbl>
      <w:tblPr>
        <w:tblW w:w="8644" w:type="dxa"/>
        <w:jc w:val="center"/>
        <w:tblCellMar>
          <w:left w:w="70" w:type="dxa"/>
          <w:right w:w="70" w:type="dxa"/>
        </w:tblCellMar>
        <w:tblLook w:val="04A0" w:firstRow="1" w:lastRow="0" w:firstColumn="1" w:lastColumn="0" w:noHBand="0" w:noVBand="1"/>
      </w:tblPr>
      <w:tblGrid>
        <w:gridCol w:w="1028"/>
        <w:gridCol w:w="897"/>
        <w:gridCol w:w="897"/>
        <w:gridCol w:w="897"/>
        <w:gridCol w:w="897"/>
        <w:gridCol w:w="897"/>
        <w:gridCol w:w="991"/>
        <w:gridCol w:w="1028"/>
        <w:gridCol w:w="1112"/>
      </w:tblGrid>
      <w:tr w:rsidR="00A83C0B" w:rsidRPr="00A83C0B" w14:paraId="1CE53E88" w14:textId="77777777" w:rsidTr="00A83C0B">
        <w:trPr>
          <w:trHeight w:val="492"/>
          <w:jc w:val="center"/>
        </w:trPr>
        <w:tc>
          <w:tcPr>
            <w:tcW w:w="1028" w:type="dxa"/>
            <w:tcBorders>
              <w:top w:val="single" w:sz="4" w:space="0" w:color="9BC2E6"/>
              <w:left w:val="single" w:sz="4" w:space="0" w:color="9BC2E6"/>
              <w:bottom w:val="single" w:sz="4" w:space="0" w:color="9BC2E6"/>
              <w:right w:val="nil"/>
            </w:tcBorders>
            <w:shd w:val="clear" w:color="5B9BD5" w:fill="5B9BD5"/>
            <w:noWrap/>
            <w:vAlign w:val="center"/>
            <w:hideMark/>
          </w:tcPr>
          <w:p w14:paraId="0EE6E66B" w14:textId="77777777" w:rsidR="00A83C0B" w:rsidRPr="00A83C0B" w:rsidRDefault="00A83C0B" w:rsidP="00A83C0B">
            <w:pPr>
              <w:spacing w:after="0" w:line="240" w:lineRule="auto"/>
              <w:jc w:val="center"/>
              <w:rPr>
                <w:rFonts w:ascii="Calibri" w:eastAsia="Times New Roman" w:hAnsi="Calibri" w:cs="Times New Roman"/>
                <w:b/>
                <w:bCs/>
                <w:color w:val="FFFFFF"/>
                <w:sz w:val="18"/>
                <w:szCs w:val="18"/>
                <w:lang w:bidi="si-LK"/>
              </w:rPr>
            </w:pPr>
            <w:r w:rsidRPr="00A83C0B">
              <w:rPr>
                <w:rFonts w:ascii="Calibri" w:eastAsia="Times New Roman" w:hAnsi="Calibri" w:cs="Times New Roman"/>
                <w:b/>
                <w:bCs/>
                <w:color w:val="FFFFFF"/>
                <w:sz w:val="18"/>
                <w:szCs w:val="18"/>
                <w:lang w:bidi="si-LK"/>
              </w:rPr>
              <w:t>Tolerancia</w:t>
            </w:r>
          </w:p>
        </w:tc>
        <w:tc>
          <w:tcPr>
            <w:tcW w:w="897" w:type="dxa"/>
            <w:tcBorders>
              <w:top w:val="single" w:sz="4" w:space="0" w:color="9BC2E6"/>
              <w:left w:val="nil"/>
              <w:bottom w:val="single" w:sz="4" w:space="0" w:color="9BC2E6"/>
              <w:right w:val="nil"/>
            </w:tcBorders>
            <w:shd w:val="clear" w:color="5B9BD5" w:fill="5B9BD5"/>
            <w:noWrap/>
            <w:vAlign w:val="center"/>
            <w:hideMark/>
          </w:tcPr>
          <w:p w14:paraId="4B225C7B" w14:textId="77777777" w:rsidR="00A83C0B" w:rsidRPr="00A83C0B" w:rsidRDefault="00A83C0B" w:rsidP="00A83C0B">
            <w:pPr>
              <w:spacing w:after="0" w:line="240" w:lineRule="auto"/>
              <w:rPr>
                <w:rFonts w:ascii="Calibri" w:eastAsia="Times New Roman" w:hAnsi="Calibri" w:cs="Times New Roman"/>
                <w:b/>
                <w:bCs/>
                <w:color w:val="FFFFFF"/>
                <w:sz w:val="18"/>
                <w:szCs w:val="18"/>
                <w:lang w:bidi="si-LK"/>
              </w:rPr>
            </w:pPr>
            <w:r w:rsidRPr="00A83C0B">
              <w:rPr>
                <w:rFonts w:ascii="Calibri" w:eastAsia="Times New Roman" w:hAnsi="Calibri" w:cs="Times New Roman"/>
                <w:b/>
                <w:bCs/>
                <w:color w:val="FFFFFF"/>
                <w:sz w:val="18"/>
                <w:szCs w:val="18"/>
                <w:lang w:bidi="si-LK"/>
              </w:rPr>
              <w:t>0-10</w:t>
            </w:r>
          </w:p>
        </w:tc>
        <w:tc>
          <w:tcPr>
            <w:tcW w:w="897" w:type="dxa"/>
            <w:tcBorders>
              <w:top w:val="single" w:sz="4" w:space="0" w:color="9BC2E6"/>
              <w:left w:val="nil"/>
              <w:bottom w:val="single" w:sz="4" w:space="0" w:color="9BC2E6"/>
              <w:right w:val="nil"/>
            </w:tcBorders>
            <w:shd w:val="clear" w:color="5B9BD5" w:fill="5B9BD5"/>
            <w:noWrap/>
            <w:vAlign w:val="center"/>
            <w:hideMark/>
          </w:tcPr>
          <w:p w14:paraId="0042AAB6" w14:textId="77777777" w:rsidR="00A83C0B" w:rsidRPr="00A83C0B" w:rsidRDefault="00A83C0B" w:rsidP="00A83C0B">
            <w:pPr>
              <w:spacing w:after="0" w:line="240" w:lineRule="auto"/>
              <w:rPr>
                <w:rFonts w:ascii="Calibri" w:eastAsia="Times New Roman" w:hAnsi="Calibri" w:cs="Times New Roman"/>
                <w:b/>
                <w:bCs/>
                <w:color w:val="FFFFFF"/>
                <w:sz w:val="18"/>
                <w:szCs w:val="18"/>
                <w:lang w:bidi="si-LK"/>
              </w:rPr>
            </w:pPr>
            <w:r w:rsidRPr="00A83C0B">
              <w:rPr>
                <w:rFonts w:ascii="Calibri" w:eastAsia="Times New Roman" w:hAnsi="Calibri" w:cs="Times New Roman"/>
                <w:b/>
                <w:bCs/>
                <w:color w:val="FFFFFF"/>
                <w:sz w:val="18"/>
                <w:szCs w:val="18"/>
                <w:lang w:bidi="si-LK"/>
              </w:rPr>
              <w:t>10-20</w:t>
            </w:r>
          </w:p>
        </w:tc>
        <w:tc>
          <w:tcPr>
            <w:tcW w:w="897" w:type="dxa"/>
            <w:tcBorders>
              <w:top w:val="single" w:sz="4" w:space="0" w:color="9BC2E6"/>
              <w:left w:val="nil"/>
              <w:bottom w:val="single" w:sz="4" w:space="0" w:color="9BC2E6"/>
              <w:right w:val="nil"/>
            </w:tcBorders>
            <w:shd w:val="clear" w:color="5B9BD5" w:fill="5B9BD5"/>
            <w:noWrap/>
            <w:vAlign w:val="center"/>
            <w:hideMark/>
          </w:tcPr>
          <w:p w14:paraId="189BBB4C" w14:textId="77777777" w:rsidR="00A83C0B" w:rsidRPr="00A83C0B" w:rsidRDefault="00A83C0B" w:rsidP="00A83C0B">
            <w:pPr>
              <w:spacing w:after="0" w:line="240" w:lineRule="auto"/>
              <w:rPr>
                <w:rFonts w:ascii="Calibri" w:eastAsia="Times New Roman" w:hAnsi="Calibri" w:cs="Times New Roman"/>
                <w:b/>
                <w:bCs/>
                <w:color w:val="FFFFFF"/>
                <w:sz w:val="18"/>
                <w:szCs w:val="18"/>
                <w:lang w:bidi="si-LK"/>
              </w:rPr>
            </w:pPr>
            <w:r w:rsidRPr="00A83C0B">
              <w:rPr>
                <w:rFonts w:ascii="Calibri" w:eastAsia="Times New Roman" w:hAnsi="Calibri" w:cs="Times New Roman"/>
                <w:b/>
                <w:bCs/>
                <w:color w:val="FFFFFF"/>
                <w:sz w:val="18"/>
                <w:szCs w:val="18"/>
                <w:lang w:bidi="si-LK"/>
              </w:rPr>
              <w:t>20-30</w:t>
            </w:r>
          </w:p>
        </w:tc>
        <w:tc>
          <w:tcPr>
            <w:tcW w:w="897" w:type="dxa"/>
            <w:tcBorders>
              <w:top w:val="single" w:sz="4" w:space="0" w:color="9BC2E6"/>
              <w:left w:val="nil"/>
              <w:bottom w:val="single" w:sz="4" w:space="0" w:color="9BC2E6"/>
              <w:right w:val="nil"/>
            </w:tcBorders>
            <w:shd w:val="clear" w:color="5B9BD5" w:fill="5B9BD5"/>
            <w:noWrap/>
            <w:vAlign w:val="center"/>
            <w:hideMark/>
          </w:tcPr>
          <w:p w14:paraId="296D0869" w14:textId="77777777" w:rsidR="00A83C0B" w:rsidRPr="00A83C0B" w:rsidRDefault="00A83C0B" w:rsidP="00A83C0B">
            <w:pPr>
              <w:spacing w:after="0" w:line="240" w:lineRule="auto"/>
              <w:rPr>
                <w:rFonts w:ascii="Calibri" w:eastAsia="Times New Roman" w:hAnsi="Calibri" w:cs="Times New Roman"/>
                <w:b/>
                <w:bCs/>
                <w:color w:val="FFFFFF"/>
                <w:sz w:val="18"/>
                <w:szCs w:val="18"/>
                <w:lang w:bidi="si-LK"/>
              </w:rPr>
            </w:pPr>
            <w:r w:rsidRPr="00A83C0B">
              <w:rPr>
                <w:rFonts w:ascii="Calibri" w:eastAsia="Times New Roman" w:hAnsi="Calibri" w:cs="Times New Roman"/>
                <w:b/>
                <w:bCs/>
                <w:color w:val="FFFFFF"/>
                <w:sz w:val="18"/>
                <w:szCs w:val="18"/>
                <w:lang w:bidi="si-LK"/>
              </w:rPr>
              <w:t>30-40</w:t>
            </w:r>
          </w:p>
        </w:tc>
        <w:tc>
          <w:tcPr>
            <w:tcW w:w="897" w:type="dxa"/>
            <w:tcBorders>
              <w:top w:val="single" w:sz="4" w:space="0" w:color="9BC2E6"/>
              <w:left w:val="nil"/>
              <w:bottom w:val="single" w:sz="4" w:space="0" w:color="9BC2E6"/>
              <w:right w:val="nil"/>
            </w:tcBorders>
            <w:shd w:val="clear" w:color="5B9BD5" w:fill="5B9BD5"/>
            <w:noWrap/>
            <w:vAlign w:val="center"/>
            <w:hideMark/>
          </w:tcPr>
          <w:p w14:paraId="56E87605" w14:textId="77777777" w:rsidR="00A83C0B" w:rsidRPr="00A83C0B" w:rsidRDefault="00A83C0B" w:rsidP="00A83C0B">
            <w:pPr>
              <w:spacing w:after="0" w:line="240" w:lineRule="auto"/>
              <w:rPr>
                <w:rFonts w:ascii="Calibri" w:eastAsia="Times New Roman" w:hAnsi="Calibri" w:cs="Times New Roman"/>
                <w:b/>
                <w:bCs/>
                <w:color w:val="FFFFFF"/>
                <w:sz w:val="18"/>
                <w:szCs w:val="18"/>
                <w:lang w:bidi="si-LK"/>
              </w:rPr>
            </w:pPr>
            <w:r w:rsidRPr="00A83C0B">
              <w:rPr>
                <w:rFonts w:ascii="Calibri" w:eastAsia="Times New Roman" w:hAnsi="Calibri" w:cs="Times New Roman"/>
                <w:b/>
                <w:bCs/>
                <w:color w:val="FFFFFF"/>
                <w:sz w:val="18"/>
                <w:szCs w:val="18"/>
                <w:lang w:bidi="si-LK"/>
              </w:rPr>
              <w:t>30-50</w:t>
            </w:r>
          </w:p>
        </w:tc>
        <w:tc>
          <w:tcPr>
            <w:tcW w:w="991" w:type="dxa"/>
            <w:tcBorders>
              <w:top w:val="single" w:sz="4" w:space="0" w:color="9BC2E6"/>
              <w:left w:val="nil"/>
              <w:bottom w:val="single" w:sz="4" w:space="0" w:color="9BC2E6"/>
              <w:right w:val="nil"/>
            </w:tcBorders>
            <w:shd w:val="clear" w:color="5B9BD5" w:fill="5B9BD5"/>
            <w:noWrap/>
            <w:vAlign w:val="center"/>
            <w:hideMark/>
          </w:tcPr>
          <w:p w14:paraId="2F0493FB" w14:textId="77777777" w:rsidR="00A83C0B" w:rsidRPr="00A83C0B" w:rsidRDefault="00A83C0B" w:rsidP="00A83C0B">
            <w:pPr>
              <w:spacing w:after="0" w:line="240" w:lineRule="auto"/>
              <w:rPr>
                <w:rFonts w:ascii="Calibri" w:eastAsia="Times New Roman" w:hAnsi="Calibri" w:cs="Times New Roman"/>
                <w:b/>
                <w:bCs/>
                <w:color w:val="FFFFFF"/>
                <w:sz w:val="18"/>
                <w:szCs w:val="18"/>
                <w:lang w:bidi="si-LK"/>
              </w:rPr>
            </w:pPr>
            <w:r w:rsidRPr="00A83C0B">
              <w:rPr>
                <w:rFonts w:ascii="Calibri" w:eastAsia="Times New Roman" w:hAnsi="Calibri" w:cs="Times New Roman"/>
                <w:b/>
                <w:bCs/>
                <w:color w:val="FFFFFF"/>
                <w:sz w:val="18"/>
                <w:szCs w:val="18"/>
                <w:lang w:bidi="si-LK"/>
              </w:rPr>
              <w:t>50-60</w:t>
            </w:r>
          </w:p>
        </w:tc>
        <w:tc>
          <w:tcPr>
            <w:tcW w:w="1028" w:type="dxa"/>
            <w:tcBorders>
              <w:top w:val="single" w:sz="4" w:space="0" w:color="9BC2E6"/>
              <w:left w:val="nil"/>
              <w:bottom w:val="single" w:sz="4" w:space="0" w:color="9BC2E6"/>
              <w:right w:val="nil"/>
            </w:tcBorders>
            <w:shd w:val="clear" w:color="5B9BD5" w:fill="5B9BD5"/>
            <w:noWrap/>
            <w:vAlign w:val="center"/>
            <w:hideMark/>
          </w:tcPr>
          <w:p w14:paraId="5DADC8D1" w14:textId="77777777" w:rsidR="00A83C0B" w:rsidRPr="00A83C0B" w:rsidRDefault="00A83C0B" w:rsidP="00A83C0B">
            <w:pPr>
              <w:spacing w:after="0" w:line="240" w:lineRule="auto"/>
              <w:jc w:val="center"/>
              <w:rPr>
                <w:rFonts w:ascii="Calibri" w:eastAsia="Times New Roman" w:hAnsi="Calibri" w:cs="Times New Roman"/>
                <w:b/>
                <w:bCs/>
                <w:color w:val="FFFFFF"/>
                <w:sz w:val="18"/>
                <w:szCs w:val="18"/>
                <w:lang w:bidi="si-LK"/>
              </w:rPr>
            </w:pPr>
            <w:r w:rsidRPr="00A83C0B">
              <w:rPr>
                <w:rFonts w:ascii="Calibri" w:eastAsia="Times New Roman" w:hAnsi="Calibri" w:cs="Times New Roman"/>
                <w:b/>
                <w:bCs/>
                <w:color w:val="FFFFFF"/>
                <w:sz w:val="18"/>
                <w:szCs w:val="18"/>
                <w:lang w:bidi="si-LK"/>
              </w:rPr>
              <w:t>Priemerná presnosť</w:t>
            </w:r>
          </w:p>
        </w:tc>
        <w:tc>
          <w:tcPr>
            <w:tcW w:w="1112" w:type="dxa"/>
            <w:tcBorders>
              <w:top w:val="single" w:sz="4" w:space="0" w:color="9BC2E6"/>
              <w:left w:val="nil"/>
              <w:bottom w:val="single" w:sz="4" w:space="0" w:color="9BC2E6"/>
              <w:right w:val="single" w:sz="4" w:space="0" w:color="9BC2E6"/>
            </w:tcBorders>
            <w:shd w:val="clear" w:color="5B9BD5" w:fill="5B9BD5"/>
            <w:noWrap/>
            <w:vAlign w:val="center"/>
            <w:hideMark/>
          </w:tcPr>
          <w:p w14:paraId="6EFDE273" w14:textId="77777777" w:rsidR="00A83C0B" w:rsidRPr="00A83C0B" w:rsidRDefault="00A83C0B" w:rsidP="00A83C0B">
            <w:pPr>
              <w:spacing w:after="0" w:line="240" w:lineRule="auto"/>
              <w:jc w:val="center"/>
              <w:rPr>
                <w:rFonts w:ascii="Calibri" w:eastAsia="Times New Roman" w:hAnsi="Calibri" w:cs="Times New Roman"/>
                <w:b/>
                <w:bCs/>
                <w:color w:val="FFFFFF"/>
                <w:sz w:val="18"/>
                <w:szCs w:val="18"/>
                <w:lang w:bidi="si-LK"/>
              </w:rPr>
            </w:pPr>
            <w:r w:rsidRPr="00A83C0B">
              <w:rPr>
                <w:rFonts w:ascii="Calibri" w:eastAsia="Times New Roman" w:hAnsi="Calibri" w:cs="Times New Roman"/>
                <w:b/>
                <w:bCs/>
                <w:color w:val="FFFFFF"/>
                <w:sz w:val="18"/>
                <w:szCs w:val="18"/>
                <w:lang w:bidi="si-LK"/>
              </w:rPr>
              <w:t>Balansovaná presnosť</w:t>
            </w:r>
          </w:p>
        </w:tc>
      </w:tr>
      <w:tr w:rsidR="00A83C0B" w:rsidRPr="00A83C0B" w14:paraId="3B4895D1" w14:textId="77777777" w:rsidTr="00A83C0B">
        <w:trPr>
          <w:trHeight w:val="246"/>
          <w:jc w:val="center"/>
        </w:trPr>
        <w:tc>
          <w:tcPr>
            <w:tcW w:w="1028" w:type="dxa"/>
            <w:tcBorders>
              <w:top w:val="single" w:sz="4" w:space="0" w:color="9BC2E6"/>
              <w:left w:val="single" w:sz="4" w:space="0" w:color="9BC2E6"/>
              <w:bottom w:val="single" w:sz="4" w:space="0" w:color="9BC2E6"/>
              <w:right w:val="nil"/>
            </w:tcBorders>
            <w:shd w:val="clear" w:color="DDEBF7" w:fill="DDEBF7"/>
            <w:noWrap/>
            <w:vAlign w:val="bottom"/>
            <w:hideMark/>
          </w:tcPr>
          <w:p w14:paraId="219C987D" w14:textId="77777777" w:rsidR="00A83C0B" w:rsidRPr="00A83C0B" w:rsidRDefault="00A83C0B" w:rsidP="00A83C0B">
            <w:pPr>
              <w:spacing w:after="0" w:line="240" w:lineRule="auto"/>
              <w:jc w:val="center"/>
              <w:rPr>
                <w:rFonts w:ascii="Calibri" w:eastAsia="Times New Roman" w:hAnsi="Calibri" w:cs="Times New Roman"/>
                <w:b/>
                <w:bCs/>
                <w:color w:val="000000"/>
                <w:sz w:val="18"/>
                <w:szCs w:val="18"/>
                <w:lang w:bidi="si-LK"/>
              </w:rPr>
            </w:pPr>
            <w:r w:rsidRPr="00A83C0B">
              <w:rPr>
                <w:rFonts w:ascii="Calibri" w:eastAsia="Times New Roman" w:hAnsi="Calibri" w:cs="Times New Roman"/>
                <w:b/>
                <w:bCs/>
                <w:color w:val="000000"/>
                <w:sz w:val="18"/>
                <w:szCs w:val="18"/>
                <w:lang w:bidi="si-LK"/>
              </w:rPr>
              <w:t>2</w:t>
            </w:r>
          </w:p>
        </w:tc>
        <w:tc>
          <w:tcPr>
            <w:tcW w:w="897" w:type="dxa"/>
            <w:tcBorders>
              <w:top w:val="single" w:sz="4" w:space="0" w:color="9BC2E6"/>
              <w:left w:val="nil"/>
              <w:bottom w:val="single" w:sz="4" w:space="0" w:color="9BC2E6"/>
              <w:right w:val="nil"/>
            </w:tcBorders>
            <w:shd w:val="clear" w:color="DDEBF7" w:fill="DDEBF7"/>
            <w:noWrap/>
            <w:vAlign w:val="bottom"/>
            <w:hideMark/>
          </w:tcPr>
          <w:p w14:paraId="0F92A5EA"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37.604</w:t>
            </w:r>
          </w:p>
        </w:tc>
        <w:tc>
          <w:tcPr>
            <w:tcW w:w="897" w:type="dxa"/>
            <w:tcBorders>
              <w:top w:val="single" w:sz="4" w:space="0" w:color="9BC2E6"/>
              <w:left w:val="nil"/>
              <w:bottom w:val="single" w:sz="4" w:space="0" w:color="9BC2E6"/>
              <w:right w:val="nil"/>
            </w:tcBorders>
            <w:shd w:val="clear" w:color="DDEBF7" w:fill="DDEBF7"/>
            <w:noWrap/>
            <w:vAlign w:val="bottom"/>
            <w:hideMark/>
          </w:tcPr>
          <w:p w14:paraId="07F3C5D2"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32.652</w:t>
            </w:r>
          </w:p>
        </w:tc>
        <w:tc>
          <w:tcPr>
            <w:tcW w:w="897" w:type="dxa"/>
            <w:tcBorders>
              <w:top w:val="single" w:sz="4" w:space="0" w:color="9BC2E6"/>
              <w:left w:val="nil"/>
              <w:bottom w:val="single" w:sz="4" w:space="0" w:color="9BC2E6"/>
              <w:right w:val="nil"/>
            </w:tcBorders>
            <w:shd w:val="clear" w:color="DDEBF7" w:fill="DDEBF7"/>
            <w:noWrap/>
            <w:vAlign w:val="bottom"/>
            <w:hideMark/>
          </w:tcPr>
          <w:p w14:paraId="2DF8CB87"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31.971</w:t>
            </w:r>
          </w:p>
        </w:tc>
        <w:tc>
          <w:tcPr>
            <w:tcW w:w="897" w:type="dxa"/>
            <w:tcBorders>
              <w:top w:val="single" w:sz="4" w:space="0" w:color="9BC2E6"/>
              <w:left w:val="nil"/>
              <w:bottom w:val="single" w:sz="4" w:space="0" w:color="9BC2E6"/>
              <w:right w:val="nil"/>
            </w:tcBorders>
            <w:shd w:val="clear" w:color="DDEBF7" w:fill="DDEBF7"/>
            <w:noWrap/>
            <w:vAlign w:val="bottom"/>
            <w:hideMark/>
          </w:tcPr>
          <w:p w14:paraId="3CA4C366"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18.565</w:t>
            </w:r>
          </w:p>
        </w:tc>
        <w:tc>
          <w:tcPr>
            <w:tcW w:w="897" w:type="dxa"/>
            <w:tcBorders>
              <w:top w:val="single" w:sz="4" w:space="0" w:color="9BC2E6"/>
              <w:left w:val="nil"/>
              <w:bottom w:val="single" w:sz="4" w:space="0" w:color="9BC2E6"/>
              <w:right w:val="nil"/>
            </w:tcBorders>
            <w:shd w:val="clear" w:color="DDEBF7" w:fill="DDEBF7"/>
            <w:noWrap/>
            <w:vAlign w:val="bottom"/>
            <w:hideMark/>
          </w:tcPr>
          <w:p w14:paraId="17E8F33A"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16.198</w:t>
            </w:r>
          </w:p>
        </w:tc>
        <w:tc>
          <w:tcPr>
            <w:tcW w:w="991" w:type="dxa"/>
            <w:tcBorders>
              <w:top w:val="single" w:sz="4" w:space="0" w:color="9BC2E6"/>
              <w:left w:val="nil"/>
              <w:bottom w:val="single" w:sz="4" w:space="0" w:color="9BC2E6"/>
              <w:right w:val="nil"/>
            </w:tcBorders>
            <w:shd w:val="clear" w:color="DDEBF7" w:fill="DDEBF7"/>
            <w:noWrap/>
            <w:vAlign w:val="bottom"/>
            <w:hideMark/>
          </w:tcPr>
          <w:p w14:paraId="5EC7C35F"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13.532</w:t>
            </w:r>
          </w:p>
        </w:tc>
        <w:tc>
          <w:tcPr>
            <w:tcW w:w="1028" w:type="dxa"/>
            <w:tcBorders>
              <w:top w:val="single" w:sz="4" w:space="0" w:color="9BC2E6"/>
              <w:left w:val="nil"/>
              <w:bottom w:val="single" w:sz="4" w:space="0" w:color="9BC2E6"/>
              <w:right w:val="nil"/>
            </w:tcBorders>
            <w:shd w:val="clear" w:color="DDEBF7" w:fill="DDEBF7"/>
            <w:noWrap/>
            <w:vAlign w:val="bottom"/>
            <w:hideMark/>
          </w:tcPr>
          <w:p w14:paraId="309F0268"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28.025</w:t>
            </w:r>
          </w:p>
        </w:tc>
        <w:tc>
          <w:tcPr>
            <w:tcW w:w="1112" w:type="dxa"/>
            <w:tcBorders>
              <w:top w:val="single" w:sz="4" w:space="0" w:color="9BC2E6"/>
              <w:left w:val="nil"/>
              <w:bottom w:val="single" w:sz="4" w:space="0" w:color="9BC2E6"/>
              <w:right w:val="single" w:sz="4" w:space="0" w:color="9BC2E6"/>
            </w:tcBorders>
            <w:shd w:val="clear" w:color="DDEBF7" w:fill="DDEBF7"/>
            <w:noWrap/>
            <w:vAlign w:val="bottom"/>
            <w:hideMark/>
          </w:tcPr>
          <w:p w14:paraId="5F2C2306"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25.087</w:t>
            </w:r>
          </w:p>
        </w:tc>
      </w:tr>
      <w:tr w:rsidR="00A83C0B" w:rsidRPr="00A83C0B" w14:paraId="23BDC07D" w14:textId="77777777" w:rsidTr="00A83C0B">
        <w:trPr>
          <w:trHeight w:val="246"/>
          <w:jc w:val="center"/>
        </w:trPr>
        <w:tc>
          <w:tcPr>
            <w:tcW w:w="1028" w:type="dxa"/>
            <w:tcBorders>
              <w:top w:val="single" w:sz="4" w:space="0" w:color="9BC2E6"/>
              <w:left w:val="single" w:sz="4" w:space="0" w:color="9BC2E6"/>
              <w:bottom w:val="single" w:sz="4" w:space="0" w:color="9BC2E6"/>
              <w:right w:val="nil"/>
            </w:tcBorders>
            <w:shd w:val="clear" w:color="auto" w:fill="auto"/>
            <w:noWrap/>
            <w:vAlign w:val="bottom"/>
            <w:hideMark/>
          </w:tcPr>
          <w:p w14:paraId="6AA83755" w14:textId="77777777" w:rsidR="00A83C0B" w:rsidRPr="00A83C0B" w:rsidRDefault="00A83C0B" w:rsidP="00A83C0B">
            <w:pPr>
              <w:spacing w:after="0" w:line="240" w:lineRule="auto"/>
              <w:jc w:val="center"/>
              <w:rPr>
                <w:rFonts w:ascii="Calibri" w:eastAsia="Times New Roman" w:hAnsi="Calibri" w:cs="Times New Roman"/>
                <w:b/>
                <w:bCs/>
                <w:color w:val="000000"/>
                <w:sz w:val="18"/>
                <w:szCs w:val="18"/>
                <w:lang w:bidi="si-LK"/>
              </w:rPr>
            </w:pPr>
            <w:r w:rsidRPr="00A83C0B">
              <w:rPr>
                <w:rFonts w:ascii="Calibri" w:eastAsia="Times New Roman" w:hAnsi="Calibri" w:cs="Times New Roman"/>
                <w:b/>
                <w:bCs/>
                <w:color w:val="000000"/>
                <w:sz w:val="18"/>
                <w:szCs w:val="18"/>
                <w:lang w:bidi="si-LK"/>
              </w:rPr>
              <w:t>5</w:t>
            </w:r>
          </w:p>
        </w:tc>
        <w:tc>
          <w:tcPr>
            <w:tcW w:w="897" w:type="dxa"/>
            <w:tcBorders>
              <w:top w:val="single" w:sz="4" w:space="0" w:color="9BC2E6"/>
              <w:left w:val="nil"/>
              <w:bottom w:val="single" w:sz="4" w:space="0" w:color="9BC2E6"/>
              <w:right w:val="nil"/>
            </w:tcBorders>
            <w:shd w:val="clear" w:color="auto" w:fill="auto"/>
            <w:noWrap/>
            <w:vAlign w:val="bottom"/>
            <w:hideMark/>
          </w:tcPr>
          <w:p w14:paraId="525FB1DD"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77.786</w:t>
            </w:r>
          </w:p>
        </w:tc>
        <w:tc>
          <w:tcPr>
            <w:tcW w:w="897" w:type="dxa"/>
            <w:tcBorders>
              <w:top w:val="single" w:sz="4" w:space="0" w:color="9BC2E6"/>
              <w:left w:val="nil"/>
              <w:bottom w:val="single" w:sz="4" w:space="0" w:color="9BC2E6"/>
              <w:right w:val="nil"/>
            </w:tcBorders>
            <w:shd w:val="clear" w:color="auto" w:fill="auto"/>
            <w:noWrap/>
            <w:vAlign w:val="bottom"/>
            <w:hideMark/>
          </w:tcPr>
          <w:p w14:paraId="3C373A0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70.566</w:t>
            </w:r>
          </w:p>
        </w:tc>
        <w:tc>
          <w:tcPr>
            <w:tcW w:w="897" w:type="dxa"/>
            <w:tcBorders>
              <w:top w:val="single" w:sz="4" w:space="0" w:color="9BC2E6"/>
              <w:left w:val="nil"/>
              <w:bottom w:val="single" w:sz="4" w:space="0" w:color="9BC2E6"/>
              <w:right w:val="nil"/>
            </w:tcBorders>
            <w:shd w:val="clear" w:color="auto" w:fill="auto"/>
            <w:noWrap/>
            <w:vAlign w:val="bottom"/>
            <w:hideMark/>
          </w:tcPr>
          <w:p w14:paraId="2DBA4170"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65.236</w:t>
            </w:r>
          </w:p>
        </w:tc>
        <w:tc>
          <w:tcPr>
            <w:tcW w:w="897" w:type="dxa"/>
            <w:tcBorders>
              <w:top w:val="single" w:sz="4" w:space="0" w:color="9BC2E6"/>
              <w:left w:val="nil"/>
              <w:bottom w:val="single" w:sz="4" w:space="0" w:color="9BC2E6"/>
              <w:right w:val="nil"/>
            </w:tcBorders>
            <w:shd w:val="clear" w:color="auto" w:fill="auto"/>
            <w:noWrap/>
            <w:vAlign w:val="bottom"/>
            <w:hideMark/>
          </w:tcPr>
          <w:p w14:paraId="5D6D3B2E"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47.376</w:t>
            </w:r>
          </w:p>
        </w:tc>
        <w:tc>
          <w:tcPr>
            <w:tcW w:w="897" w:type="dxa"/>
            <w:tcBorders>
              <w:top w:val="single" w:sz="4" w:space="0" w:color="9BC2E6"/>
              <w:left w:val="nil"/>
              <w:bottom w:val="single" w:sz="4" w:space="0" w:color="9BC2E6"/>
              <w:right w:val="nil"/>
            </w:tcBorders>
            <w:shd w:val="clear" w:color="auto" w:fill="auto"/>
            <w:noWrap/>
            <w:vAlign w:val="bottom"/>
            <w:hideMark/>
          </w:tcPr>
          <w:p w14:paraId="42843737"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38.253</w:t>
            </w:r>
          </w:p>
        </w:tc>
        <w:tc>
          <w:tcPr>
            <w:tcW w:w="991" w:type="dxa"/>
            <w:tcBorders>
              <w:top w:val="single" w:sz="4" w:space="0" w:color="9BC2E6"/>
              <w:left w:val="nil"/>
              <w:bottom w:val="single" w:sz="4" w:space="0" w:color="9BC2E6"/>
              <w:right w:val="nil"/>
            </w:tcBorders>
            <w:shd w:val="clear" w:color="auto" w:fill="auto"/>
            <w:noWrap/>
            <w:vAlign w:val="bottom"/>
            <w:hideMark/>
          </w:tcPr>
          <w:p w14:paraId="65471B36"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31.225</w:t>
            </w:r>
          </w:p>
        </w:tc>
        <w:tc>
          <w:tcPr>
            <w:tcW w:w="1028" w:type="dxa"/>
            <w:tcBorders>
              <w:top w:val="single" w:sz="4" w:space="0" w:color="9BC2E6"/>
              <w:left w:val="nil"/>
              <w:bottom w:val="single" w:sz="4" w:space="0" w:color="9BC2E6"/>
              <w:right w:val="nil"/>
            </w:tcBorders>
            <w:shd w:val="clear" w:color="auto" w:fill="auto"/>
            <w:noWrap/>
            <w:vAlign w:val="bottom"/>
            <w:hideMark/>
          </w:tcPr>
          <w:p w14:paraId="73EBC57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60.058</w:t>
            </w:r>
          </w:p>
        </w:tc>
        <w:tc>
          <w:tcPr>
            <w:tcW w:w="1112" w:type="dxa"/>
            <w:tcBorders>
              <w:top w:val="single" w:sz="4" w:space="0" w:color="9BC2E6"/>
              <w:left w:val="nil"/>
              <w:bottom w:val="single" w:sz="4" w:space="0" w:color="9BC2E6"/>
              <w:right w:val="single" w:sz="4" w:space="0" w:color="9BC2E6"/>
            </w:tcBorders>
            <w:shd w:val="clear" w:color="auto" w:fill="auto"/>
            <w:noWrap/>
            <w:vAlign w:val="bottom"/>
            <w:hideMark/>
          </w:tcPr>
          <w:p w14:paraId="3703B183"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55.073</w:t>
            </w:r>
          </w:p>
        </w:tc>
      </w:tr>
      <w:tr w:rsidR="00A83C0B" w:rsidRPr="00A83C0B" w14:paraId="704A8DDB" w14:textId="77777777" w:rsidTr="00A83C0B">
        <w:trPr>
          <w:trHeight w:val="246"/>
          <w:jc w:val="center"/>
        </w:trPr>
        <w:tc>
          <w:tcPr>
            <w:tcW w:w="1028" w:type="dxa"/>
            <w:tcBorders>
              <w:top w:val="single" w:sz="4" w:space="0" w:color="9BC2E6"/>
              <w:left w:val="single" w:sz="4" w:space="0" w:color="9BC2E6"/>
              <w:bottom w:val="single" w:sz="4" w:space="0" w:color="9BC2E6"/>
              <w:right w:val="nil"/>
            </w:tcBorders>
            <w:shd w:val="clear" w:color="DDEBF7" w:fill="DDEBF7"/>
            <w:noWrap/>
            <w:vAlign w:val="bottom"/>
            <w:hideMark/>
          </w:tcPr>
          <w:p w14:paraId="418E4357" w14:textId="77777777" w:rsidR="00A83C0B" w:rsidRPr="00A83C0B" w:rsidRDefault="00A83C0B" w:rsidP="00A83C0B">
            <w:pPr>
              <w:spacing w:after="0" w:line="240" w:lineRule="auto"/>
              <w:jc w:val="center"/>
              <w:rPr>
                <w:rFonts w:ascii="Calibri" w:eastAsia="Times New Roman" w:hAnsi="Calibri" w:cs="Times New Roman"/>
                <w:b/>
                <w:bCs/>
                <w:color w:val="000000"/>
                <w:sz w:val="18"/>
                <w:szCs w:val="18"/>
                <w:lang w:bidi="si-LK"/>
              </w:rPr>
            </w:pPr>
            <w:r w:rsidRPr="00A83C0B">
              <w:rPr>
                <w:rFonts w:ascii="Calibri" w:eastAsia="Times New Roman" w:hAnsi="Calibri" w:cs="Times New Roman"/>
                <w:b/>
                <w:bCs/>
                <w:color w:val="000000"/>
                <w:sz w:val="18"/>
                <w:szCs w:val="18"/>
                <w:lang w:bidi="si-LK"/>
              </w:rPr>
              <w:t>10</w:t>
            </w:r>
          </w:p>
        </w:tc>
        <w:tc>
          <w:tcPr>
            <w:tcW w:w="897" w:type="dxa"/>
            <w:tcBorders>
              <w:top w:val="single" w:sz="4" w:space="0" w:color="9BC2E6"/>
              <w:left w:val="nil"/>
              <w:bottom w:val="single" w:sz="4" w:space="0" w:color="9BC2E6"/>
              <w:right w:val="nil"/>
            </w:tcBorders>
            <w:shd w:val="clear" w:color="DDEBF7" w:fill="DDEBF7"/>
            <w:noWrap/>
            <w:vAlign w:val="bottom"/>
            <w:hideMark/>
          </w:tcPr>
          <w:p w14:paraId="09BA48D6"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89.067</w:t>
            </w:r>
          </w:p>
        </w:tc>
        <w:tc>
          <w:tcPr>
            <w:tcW w:w="897" w:type="dxa"/>
            <w:tcBorders>
              <w:top w:val="single" w:sz="4" w:space="0" w:color="9BC2E6"/>
              <w:left w:val="nil"/>
              <w:bottom w:val="single" w:sz="4" w:space="0" w:color="9BC2E6"/>
              <w:right w:val="nil"/>
            </w:tcBorders>
            <w:shd w:val="clear" w:color="DDEBF7" w:fill="DDEBF7"/>
            <w:noWrap/>
            <w:vAlign w:val="bottom"/>
            <w:hideMark/>
          </w:tcPr>
          <w:p w14:paraId="4A88E041"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94.023</w:t>
            </w:r>
          </w:p>
        </w:tc>
        <w:tc>
          <w:tcPr>
            <w:tcW w:w="897" w:type="dxa"/>
            <w:tcBorders>
              <w:top w:val="single" w:sz="4" w:space="0" w:color="9BC2E6"/>
              <w:left w:val="nil"/>
              <w:bottom w:val="single" w:sz="4" w:space="0" w:color="9BC2E6"/>
              <w:right w:val="nil"/>
            </w:tcBorders>
            <w:shd w:val="clear" w:color="DDEBF7" w:fill="DDEBF7"/>
            <w:noWrap/>
            <w:vAlign w:val="bottom"/>
            <w:hideMark/>
          </w:tcPr>
          <w:p w14:paraId="00100565"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88.811</w:t>
            </w:r>
          </w:p>
        </w:tc>
        <w:tc>
          <w:tcPr>
            <w:tcW w:w="897" w:type="dxa"/>
            <w:tcBorders>
              <w:top w:val="single" w:sz="4" w:space="0" w:color="9BC2E6"/>
              <w:left w:val="nil"/>
              <w:bottom w:val="single" w:sz="4" w:space="0" w:color="9BC2E6"/>
              <w:right w:val="nil"/>
            </w:tcBorders>
            <w:shd w:val="clear" w:color="DDEBF7" w:fill="DDEBF7"/>
            <w:noWrap/>
            <w:vAlign w:val="bottom"/>
            <w:hideMark/>
          </w:tcPr>
          <w:p w14:paraId="01AB96C3"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86.256</w:t>
            </w:r>
          </w:p>
        </w:tc>
        <w:tc>
          <w:tcPr>
            <w:tcW w:w="897" w:type="dxa"/>
            <w:tcBorders>
              <w:top w:val="single" w:sz="4" w:space="0" w:color="9BC2E6"/>
              <w:left w:val="nil"/>
              <w:bottom w:val="single" w:sz="4" w:space="0" w:color="9BC2E6"/>
              <w:right w:val="nil"/>
            </w:tcBorders>
            <w:shd w:val="clear" w:color="DDEBF7" w:fill="DDEBF7"/>
            <w:noWrap/>
            <w:vAlign w:val="bottom"/>
            <w:hideMark/>
          </w:tcPr>
          <w:p w14:paraId="2EC36A9E"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80.825</w:t>
            </w:r>
          </w:p>
        </w:tc>
        <w:tc>
          <w:tcPr>
            <w:tcW w:w="991" w:type="dxa"/>
            <w:tcBorders>
              <w:top w:val="single" w:sz="4" w:space="0" w:color="9BC2E6"/>
              <w:left w:val="nil"/>
              <w:bottom w:val="single" w:sz="4" w:space="0" w:color="9BC2E6"/>
              <w:right w:val="nil"/>
            </w:tcBorders>
            <w:shd w:val="clear" w:color="DDEBF7" w:fill="DDEBF7"/>
            <w:noWrap/>
            <w:vAlign w:val="bottom"/>
            <w:hideMark/>
          </w:tcPr>
          <w:p w14:paraId="19DE043D"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58.525</w:t>
            </w:r>
          </w:p>
        </w:tc>
        <w:tc>
          <w:tcPr>
            <w:tcW w:w="1028" w:type="dxa"/>
            <w:tcBorders>
              <w:top w:val="single" w:sz="4" w:space="0" w:color="9BC2E6"/>
              <w:left w:val="nil"/>
              <w:bottom w:val="single" w:sz="4" w:space="0" w:color="9BC2E6"/>
              <w:right w:val="nil"/>
            </w:tcBorders>
            <w:shd w:val="clear" w:color="DDEBF7" w:fill="DDEBF7"/>
            <w:noWrap/>
            <w:vAlign w:val="bottom"/>
            <w:hideMark/>
          </w:tcPr>
          <w:p w14:paraId="75555B71"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87.225</w:t>
            </w:r>
          </w:p>
        </w:tc>
        <w:tc>
          <w:tcPr>
            <w:tcW w:w="1112" w:type="dxa"/>
            <w:tcBorders>
              <w:top w:val="single" w:sz="4" w:space="0" w:color="9BC2E6"/>
              <w:left w:val="nil"/>
              <w:bottom w:val="single" w:sz="4" w:space="0" w:color="9BC2E6"/>
              <w:right w:val="single" w:sz="4" w:space="0" w:color="9BC2E6"/>
            </w:tcBorders>
            <w:shd w:val="clear" w:color="DDEBF7" w:fill="DDEBF7"/>
            <w:noWrap/>
            <w:vAlign w:val="bottom"/>
            <w:hideMark/>
          </w:tcPr>
          <w:p w14:paraId="66A2029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82.918</w:t>
            </w:r>
          </w:p>
        </w:tc>
      </w:tr>
      <w:tr w:rsidR="00A83C0B" w:rsidRPr="00A83C0B" w14:paraId="66874813" w14:textId="77777777" w:rsidTr="00A83C0B">
        <w:trPr>
          <w:trHeight w:val="246"/>
          <w:jc w:val="center"/>
        </w:trPr>
        <w:tc>
          <w:tcPr>
            <w:tcW w:w="1028" w:type="dxa"/>
            <w:tcBorders>
              <w:top w:val="single" w:sz="4" w:space="0" w:color="9BC2E6"/>
              <w:left w:val="single" w:sz="4" w:space="0" w:color="9BC2E6"/>
              <w:bottom w:val="single" w:sz="4" w:space="0" w:color="9BC2E6"/>
              <w:right w:val="nil"/>
            </w:tcBorders>
            <w:shd w:val="clear" w:color="auto" w:fill="auto"/>
            <w:noWrap/>
            <w:vAlign w:val="bottom"/>
            <w:hideMark/>
          </w:tcPr>
          <w:p w14:paraId="7731086F" w14:textId="77777777" w:rsidR="00A83C0B" w:rsidRPr="00A83C0B" w:rsidRDefault="00A83C0B" w:rsidP="00A83C0B">
            <w:pPr>
              <w:spacing w:after="0" w:line="240" w:lineRule="auto"/>
              <w:jc w:val="center"/>
              <w:rPr>
                <w:rFonts w:ascii="Calibri" w:eastAsia="Times New Roman" w:hAnsi="Calibri" w:cs="Times New Roman"/>
                <w:b/>
                <w:bCs/>
                <w:color w:val="000000"/>
                <w:sz w:val="18"/>
                <w:szCs w:val="18"/>
                <w:lang w:bidi="si-LK"/>
              </w:rPr>
            </w:pPr>
            <w:r w:rsidRPr="00A83C0B">
              <w:rPr>
                <w:rFonts w:ascii="Calibri" w:eastAsia="Times New Roman" w:hAnsi="Calibri" w:cs="Times New Roman"/>
                <w:b/>
                <w:bCs/>
                <w:color w:val="000000"/>
                <w:sz w:val="18"/>
                <w:szCs w:val="18"/>
                <w:lang w:bidi="si-LK"/>
              </w:rPr>
              <w:t>15</w:t>
            </w:r>
          </w:p>
        </w:tc>
        <w:tc>
          <w:tcPr>
            <w:tcW w:w="897" w:type="dxa"/>
            <w:tcBorders>
              <w:top w:val="single" w:sz="4" w:space="0" w:color="9BC2E6"/>
              <w:left w:val="nil"/>
              <w:bottom w:val="single" w:sz="4" w:space="0" w:color="9BC2E6"/>
              <w:right w:val="nil"/>
            </w:tcBorders>
            <w:shd w:val="clear" w:color="auto" w:fill="auto"/>
            <w:noWrap/>
            <w:vAlign w:val="bottom"/>
            <w:hideMark/>
          </w:tcPr>
          <w:p w14:paraId="2F1D9086"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93.245</w:t>
            </w:r>
          </w:p>
        </w:tc>
        <w:tc>
          <w:tcPr>
            <w:tcW w:w="897" w:type="dxa"/>
            <w:tcBorders>
              <w:top w:val="single" w:sz="4" w:space="0" w:color="9BC2E6"/>
              <w:left w:val="nil"/>
              <w:bottom w:val="single" w:sz="4" w:space="0" w:color="9BC2E6"/>
              <w:right w:val="nil"/>
            </w:tcBorders>
            <w:shd w:val="clear" w:color="auto" w:fill="auto"/>
            <w:noWrap/>
            <w:vAlign w:val="bottom"/>
            <w:hideMark/>
          </w:tcPr>
          <w:p w14:paraId="1C3E2472"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97.834</w:t>
            </w:r>
          </w:p>
        </w:tc>
        <w:tc>
          <w:tcPr>
            <w:tcW w:w="897" w:type="dxa"/>
            <w:tcBorders>
              <w:top w:val="single" w:sz="4" w:space="0" w:color="9BC2E6"/>
              <w:left w:val="nil"/>
              <w:bottom w:val="single" w:sz="4" w:space="0" w:color="9BC2E6"/>
              <w:right w:val="nil"/>
            </w:tcBorders>
            <w:shd w:val="clear" w:color="auto" w:fill="auto"/>
            <w:noWrap/>
            <w:vAlign w:val="bottom"/>
            <w:hideMark/>
          </w:tcPr>
          <w:p w14:paraId="1708F2FF"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95.871</w:t>
            </w:r>
          </w:p>
        </w:tc>
        <w:tc>
          <w:tcPr>
            <w:tcW w:w="897" w:type="dxa"/>
            <w:tcBorders>
              <w:top w:val="single" w:sz="4" w:space="0" w:color="9BC2E6"/>
              <w:left w:val="nil"/>
              <w:bottom w:val="single" w:sz="4" w:space="0" w:color="9BC2E6"/>
              <w:right w:val="nil"/>
            </w:tcBorders>
            <w:shd w:val="clear" w:color="auto" w:fill="auto"/>
            <w:noWrap/>
            <w:vAlign w:val="bottom"/>
            <w:hideMark/>
          </w:tcPr>
          <w:p w14:paraId="4D5EE25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97.209</w:t>
            </w:r>
          </w:p>
        </w:tc>
        <w:tc>
          <w:tcPr>
            <w:tcW w:w="897" w:type="dxa"/>
            <w:tcBorders>
              <w:top w:val="single" w:sz="4" w:space="0" w:color="9BC2E6"/>
              <w:left w:val="nil"/>
              <w:bottom w:val="single" w:sz="4" w:space="0" w:color="9BC2E6"/>
              <w:right w:val="nil"/>
            </w:tcBorders>
            <w:shd w:val="clear" w:color="auto" w:fill="auto"/>
            <w:noWrap/>
            <w:vAlign w:val="bottom"/>
            <w:hideMark/>
          </w:tcPr>
          <w:p w14:paraId="4C1E55A2"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97.186</w:t>
            </w:r>
          </w:p>
        </w:tc>
        <w:tc>
          <w:tcPr>
            <w:tcW w:w="991" w:type="dxa"/>
            <w:tcBorders>
              <w:top w:val="single" w:sz="4" w:space="0" w:color="9BC2E6"/>
              <w:left w:val="nil"/>
              <w:bottom w:val="single" w:sz="4" w:space="0" w:color="9BC2E6"/>
              <w:right w:val="nil"/>
            </w:tcBorders>
            <w:shd w:val="clear" w:color="auto" w:fill="auto"/>
            <w:noWrap/>
            <w:vAlign w:val="bottom"/>
            <w:hideMark/>
          </w:tcPr>
          <w:p w14:paraId="42C817DF"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79.567</w:t>
            </w:r>
          </w:p>
        </w:tc>
        <w:tc>
          <w:tcPr>
            <w:tcW w:w="1028" w:type="dxa"/>
            <w:tcBorders>
              <w:top w:val="single" w:sz="4" w:space="0" w:color="9BC2E6"/>
              <w:left w:val="nil"/>
              <w:bottom w:val="single" w:sz="4" w:space="0" w:color="9BC2E6"/>
              <w:right w:val="nil"/>
            </w:tcBorders>
            <w:shd w:val="clear" w:color="auto" w:fill="auto"/>
            <w:noWrap/>
            <w:vAlign w:val="bottom"/>
            <w:hideMark/>
          </w:tcPr>
          <w:p w14:paraId="11488EB2"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95.582</w:t>
            </w:r>
          </w:p>
        </w:tc>
        <w:tc>
          <w:tcPr>
            <w:tcW w:w="1112" w:type="dxa"/>
            <w:tcBorders>
              <w:top w:val="single" w:sz="4" w:space="0" w:color="9BC2E6"/>
              <w:left w:val="nil"/>
              <w:bottom w:val="single" w:sz="4" w:space="0" w:color="9BC2E6"/>
              <w:right w:val="single" w:sz="4" w:space="0" w:color="9BC2E6"/>
            </w:tcBorders>
            <w:shd w:val="clear" w:color="auto" w:fill="auto"/>
            <w:noWrap/>
            <w:vAlign w:val="bottom"/>
            <w:hideMark/>
          </w:tcPr>
          <w:p w14:paraId="2796FD7C"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93.485</w:t>
            </w:r>
          </w:p>
        </w:tc>
      </w:tr>
      <w:tr w:rsidR="00A83C0B" w:rsidRPr="00A83C0B" w14:paraId="2DF4534E" w14:textId="77777777" w:rsidTr="00A83C0B">
        <w:trPr>
          <w:trHeight w:val="246"/>
          <w:jc w:val="center"/>
        </w:trPr>
        <w:tc>
          <w:tcPr>
            <w:tcW w:w="1028" w:type="dxa"/>
            <w:tcBorders>
              <w:top w:val="single" w:sz="4" w:space="0" w:color="9BC2E6"/>
              <w:left w:val="single" w:sz="4" w:space="0" w:color="9BC2E6"/>
              <w:bottom w:val="single" w:sz="4" w:space="0" w:color="9BC2E6"/>
              <w:right w:val="nil"/>
            </w:tcBorders>
            <w:shd w:val="clear" w:color="DDEBF7" w:fill="DDEBF7"/>
            <w:noWrap/>
            <w:vAlign w:val="bottom"/>
            <w:hideMark/>
          </w:tcPr>
          <w:p w14:paraId="6EE4EC6C" w14:textId="77777777" w:rsidR="00A83C0B" w:rsidRPr="00A83C0B" w:rsidRDefault="00A83C0B" w:rsidP="00A83C0B">
            <w:pPr>
              <w:spacing w:after="0" w:line="240" w:lineRule="auto"/>
              <w:jc w:val="center"/>
              <w:rPr>
                <w:rFonts w:ascii="Calibri" w:eastAsia="Times New Roman" w:hAnsi="Calibri" w:cs="Times New Roman"/>
                <w:b/>
                <w:bCs/>
                <w:color w:val="000000"/>
                <w:sz w:val="18"/>
                <w:szCs w:val="18"/>
                <w:lang w:bidi="si-LK"/>
              </w:rPr>
            </w:pPr>
            <w:r w:rsidRPr="00A83C0B">
              <w:rPr>
                <w:rFonts w:ascii="Calibri" w:eastAsia="Times New Roman" w:hAnsi="Calibri" w:cs="Times New Roman"/>
                <w:b/>
                <w:bCs/>
                <w:color w:val="000000"/>
                <w:sz w:val="18"/>
                <w:szCs w:val="18"/>
                <w:lang w:bidi="si-LK"/>
              </w:rPr>
              <w:t>20</w:t>
            </w:r>
          </w:p>
        </w:tc>
        <w:tc>
          <w:tcPr>
            <w:tcW w:w="897" w:type="dxa"/>
            <w:tcBorders>
              <w:top w:val="single" w:sz="4" w:space="0" w:color="9BC2E6"/>
              <w:left w:val="nil"/>
              <w:bottom w:val="single" w:sz="4" w:space="0" w:color="9BC2E6"/>
              <w:right w:val="nil"/>
            </w:tcBorders>
            <w:shd w:val="clear" w:color="DDEBF7" w:fill="DDEBF7"/>
            <w:noWrap/>
            <w:vAlign w:val="bottom"/>
            <w:hideMark/>
          </w:tcPr>
          <w:p w14:paraId="5F4EDE2C"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97.423</w:t>
            </w:r>
          </w:p>
        </w:tc>
        <w:tc>
          <w:tcPr>
            <w:tcW w:w="897" w:type="dxa"/>
            <w:tcBorders>
              <w:top w:val="single" w:sz="4" w:space="0" w:color="9BC2E6"/>
              <w:left w:val="nil"/>
              <w:bottom w:val="single" w:sz="4" w:space="0" w:color="9BC2E6"/>
              <w:right w:val="nil"/>
            </w:tcBorders>
            <w:shd w:val="clear" w:color="DDEBF7" w:fill="DDEBF7"/>
            <w:noWrap/>
            <w:vAlign w:val="bottom"/>
            <w:hideMark/>
          </w:tcPr>
          <w:p w14:paraId="6FAE3066"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99.019</w:t>
            </w:r>
          </w:p>
        </w:tc>
        <w:tc>
          <w:tcPr>
            <w:tcW w:w="897" w:type="dxa"/>
            <w:tcBorders>
              <w:top w:val="single" w:sz="4" w:space="0" w:color="9BC2E6"/>
              <w:left w:val="nil"/>
              <w:bottom w:val="single" w:sz="4" w:space="0" w:color="9BC2E6"/>
              <w:right w:val="nil"/>
            </w:tcBorders>
            <w:shd w:val="clear" w:color="DDEBF7" w:fill="DDEBF7"/>
            <w:noWrap/>
            <w:vAlign w:val="bottom"/>
            <w:hideMark/>
          </w:tcPr>
          <w:p w14:paraId="0883A0E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98.703</w:t>
            </w:r>
          </w:p>
        </w:tc>
        <w:tc>
          <w:tcPr>
            <w:tcW w:w="897" w:type="dxa"/>
            <w:tcBorders>
              <w:top w:val="single" w:sz="4" w:space="0" w:color="9BC2E6"/>
              <w:left w:val="nil"/>
              <w:bottom w:val="single" w:sz="4" w:space="0" w:color="9BC2E6"/>
              <w:right w:val="nil"/>
            </w:tcBorders>
            <w:shd w:val="clear" w:color="DDEBF7" w:fill="DDEBF7"/>
            <w:noWrap/>
            <w:vAlign w:val="bottom"/>
            <w:hideMark/>
          </w:tcPr>
          <w:p w14:paraId="3CC0B4D4"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99.584</w:t>
            </w:r>
          </w:p>
        </w:tc>
        <w:tc>
          <w:tcPr>
            <w:tcW w:w="897" w:type="dxa"/>
            <w:tcBorders>
              <w:top w:val="single" w:sz="4" w:space="0" w:color="9BC2E6"/>
              <w:left w:val="nil"/>
              <w:bottom w:val="single" w:sz="4" w:space="0" w:color="9BC2E6"/>
              <w:right w:val="nil"/>
            </w:tcBorders>
            <w:shd w:val="clear" w:color="DDEBF7" w:fill="DDEBF7"/>
            <w:noWrap/>
            <w:vAlign w:val="bottom"/>
            <w:hideMark/>
          </w:tcPr>
          <w:p w14:paraId="47E60CF8"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98.953</w:t>
            </w:r>
          </w:p>
        </w:tc>
        <w:tc>
          <w:tcPr>
            <w:tcW w:w="991" w:type="dxa"/>
            <w:tcBorders>
              <w:top w:val="single" w:sz="4" w:space="0" w:color="9BC2E6"/>
              <w:left w:val="nil"/>
              <w:bottom w:val="single" w:sz="4" w:space="0" w:color="9BC2E6"/>
              <w:right w:val="nil"/>
            </w:tcBorders>
            <w:shd w:val="clear" w:color="DDEBF7" w:fill="DDEBF7"/>
            <w:noWrap/>
            <w:vAlign w:val="bottom"/>
            <w:hideMark/>
          </w:tcPr>
          <w:p w14:paraId="5F8C6BC5"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91.644</w:t>
            </w:r>
          </w:p>
        </w:tc>
        <w:tc>
          <w:tcPr>
            <w:tcW w:w="1028" w:type="dxa"/>
            <w:tcBorders>
              <w:top w:val="single" w:sz="4" w:space="0" w:color="9BC2E6"/>
              <w:left w:val="nil"/>
              <w:bottom w:val="single" w:sz="4" w:space="0" w:color="9BC2E6"/>
              <w:right w:val="nil"/>
            </w:tcBorders>
            <w:shd w:val="clear" w:color="DDEBF7" w:fill="DDEBF7"/>
            <w:noWrap/>
            <w:vAlign w:val="bottom"/>
            <w:hideMark/>
          </w:tcPr>
          <w:p w14:paraId="290F5110"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98.514</w:t>
            </w:r>
          </w:p>
        </w:tc>
        <w:tc>
          <w:tcPr>
            <w:tcW w:w="1112" w:type="dxa"/>
            <w:tcBorders>
              <w:top w:val="single" w:sz="4" w:space="0" w:color="9BC2E6"/>
              <w:left w:val="nil"/>
              <w:bottom w:val="single" w:sz="4" w:space="0" w:color="9BC2E6"/>
              <w:right w:val="single" w:sz="4" w:space="0" w:color="9BC2E6"/>
            </w:tcBorders>
            <w:shd w:val="clear" w:color="DDEBF7" w:fill="DDEBF7"/>
            <w:noWrap/>
            <w:vAlign w:val="bottom"/>
            <w:hideMark/>
          </w:tcPr>
          <w:p w14:paraId="4BA5AD40"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97.554</w:t>
            </w:r>
          </w:p>
        </w:tc>
      </w:tr>
      <w:tr w:rsidR="00A83C0B" w:rsidRPr="00A83C0B" w14:paraId="5792072E" w14:textId="77777777" w:rsidTr="00A83C0B">
        <w:trPr>
          <w:trHeight w:val="246"/>
          <w:jc w:val="center"/>
        </w:trPr>
        <w:tc>
          <w:tcPr>
            <w:tcW w:w="1028" w:type="dxa"/>
            <w:tcBorders>
              <w:top w:val="single" w:sz="4" w:space="0" w:color="9BC2E6"/>
              <w:left w:val="single" w:sz="4" w:space="0" w:color="9BC2E6"/>
              <w:bottom w:val="single" w:sz="4" w:space="0" w:color="9BC2E6"/>
              <w:right w:val="nil"/>
            </w:tcBorders>
            <w:shd w:val="clear" w:color="auto" w:fill="auto"/>
            <w:noWrap/>
            <w:vAlign w:val="bottom"/>
            <w:hideMark/>
          </w:tcPr>
          <w:p w14:paraId="112CB620" w14:textId="77777777" w:rsidR="00A83C0B" w:rsidRPr="00A83C0B" w:rsidRDefault="00A83C0B" w:rsidP="00A83C0B">
            <w:pPr>
              <w:spacing w:after="0" w:line="240" w:lineRule="auto"/>
              <w:jc w:val="center"/>
              <w:rPr>
                <w:rFonts w:ascii="Calibri" w:eastAsia="Times New Roman" w:hAnsi="Calibri" w:cs="Times New Roman"/>
                <w:b/>
                <w:bCs/>
                <w:color w:val="000000"/>
                <w:sz w:val="18"/>
                <w:szCs w:val="18"/>
                <w:lang w:bidi="si-LK"/>
              </w:rPr>
            </w:pPr>
            <w:r w:rsidRPr="00A83C0B">
              <w:rPr>
                <w:rFonts w:ascii="Calibri" w:eastAsia="Times New Roman" w:hAnsi="Calibri" w:cs="Times New Roman"/>
                <w:b/>
                <w:bCs/>
                <w:color w:val="000000"/>
                <w:sz w:val="18"/>
                <w:szCs w:val="18"/>
                <w:lang w:bidi="si-LK"/>
              </w:rPr>
              <w:t>25</w:t>
            </w:r>
          </w:p>
        </w:tc>
        <w:tc>
          <w:tcPr>
            <w:tcW w:w="897" w:type="dxa"/>
            <w:tcBorders>
              <w:top w:val="single" w:sz="4" w:space="0" w:color="9BC2E6"/>
              <w:left w:val="nil"/>
              <w:bottom w:val="single" w:sz="4" w:space="0" w:color="9BC2E6"/>
              <w:right w:val="nil"/>
            </w:tcBorders>
            <w:shd w:val="clear" w:color="auto" w:fill="auto"/>
            <w:noWrap/>
            <w:vAlign w:val="bottom"/>
            <w:hideMark/>
          </w:tcPr>
          <w:p w14:paraId="7B53947B"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99.095</w:t>
            </w:r>
          </w:p>
        </w:tc>
        <w:tc>
          <w:tcPr>
            <w:tcW w:w="897" w:type="dxa"/>
            <w:tcBorders>
              <w:top w:val="single" w:sz="4" w:space="0" w:color="9BC2E6"/>
              <w:left w:val="nil"/>
              <w:bottom w:val="single" w:sz="4" w:space="0" w:color="9BC2E6"/>
              <w:right w:val="nil"/>
            </w:tcBorders>
            <w:shd w:val="clear" w:color="auto" w:fill="auto"/>
            <w:noWrap/>
            <w:vAlign w:val="bottom"/>
            <w:hideMark/>
          </w:tcPr>
          <w:p w14:paraId="50742EFD"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99.653</w:t>
            </w:r>
          </w:p>
        </w:tc>
        <w:tc>
          <w:tcPr>
            <w:tcW w:w="897" w:type="dxa"/>
            <w:tcBorders>
              <w:top w:val="single" w:sz="4" w:space="0" w:color="9BC2E6"/>
              <w:left w:val="nil"/>
              <w:bottom w:val="single" w:sz="4" w:space="0" w:color="9BC2E6"/>
              <w:right w:val="nil"/>
            </w:tcBorders>
            <w:shd w:val="clear" w:color="auto" w:fill="auto"/>
            <w:noWrap/>
            <w:vAlign w:val="bottom"/>
            <w:hideMark/>
          </w:tcPr>
          <w:p w14:paraId="143B86F1"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99.761</w:t>
            </w:r>
          </w:p>
        </w:tc>
        <w:tc>
          <w:tcPr>
            <w:tcW w:w="897" w:type="dxa"/>
            <w:tcBorders>
              <w:top w:val="single" w:sz="4" w:space="0" w:color="9BC2E6"/>
              <w:left w:val="nil"/>
              <w:bottom w:val="single" w:sz="4" w:space="0" w:color="9BC2E6"/>
              <w:right w:val="nil"/>
            </w:tcBorders>
            <w:shd w:val="clear" w:color="auto" w:fill="auto"/>
            <w:noWrap/>
            <w:vAlign w:val="bottom"/>
            <w:hideMark/>
          </w:tcPr>
          <w:p w14:paraId="4AB475A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99.99</w:t>
            </w:r>
          </w:p>
        </w:tc>
        <w:tc>
          <w:tcPr>
            <w:tcW w:w="897" w:type="dxa"/>
            <w:tcBorders>
              <w:top w:val="single" w:sz="4" w:space="0" w:color="9BC2E6"/>
              <w:left w:val="nil"/>
              <w:bottom w:val="single" w:sz="4" w:space="0" w:color="9BC2E6"/>
              <w:right w:val="nil"/>
            </w:tcBorders>
            <w:shd w:val="clear" w:color="auto" w:fill="auto"/>
            <w:noWrap/>
            <w:vAlign w:val="bottom"/>
            <w:hideMark/>
          </w:tcPr>
          <w:p w14:paraId="0812B162"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99.346</w:t>
            </w:r>
          </w:p>
        </w:tc>
        <w:tc>
          <w:tcPr>
            <w:tcW w:w="991" w:type="dxa"/>
            <w:tcBorders>
              <w:top w:val="single" w:sz="4" w:space="0" w:color="9BC2E6"/>
              <w:left w:val="nil"/>
              <w:bottom w:val="single" w:sz="4" w:space="0" w:color="9BC2E6"/>
              <w:right w:val="nil"/>
            </w:tcBorders>
            <w:shd w:val="clear" w:color="auto" w:fill="auto"/>
            <w:noWrap/>
            <w:vAlign w:val="bottom"/>
            <w:hideMark/>
          </w:tcPr>
          <w:p w14:paraId="502BC00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96.11</w:t>
            </w:r>
          </w:p>
        </w:tc>
        <w:tc>
          <w:tcPr>
            <w:tcW w:w="1028" w:type="dxa"/>
            <w:tcBorders>
              <w:top w:val="single" w:sz="4" w:space="0" w:color="9BC2E6"/>
              <w:left w:val="nil"/>
              <w:bottom w:val="single" w:sz="4" w:space="0" w:color="9BC2E6"/>
              <w:right w:val="nil"/>
            </w:tcBorders>
            <w:shd w:val="clear" w:color="auto" w:fill="auto"/>
            <w:noWrap/>
            <w:vAlign w:val="bottom"/>
            <w:hideMark/>
          </w:tcPr>
          <w:p w14:paraId="39730564"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99.545</w:t>
            </w:r>
          </w:p>
        </w:tc>
        <w:tc>
          <w:tcPr>
            <w:tcW w:w="1112" w:type="dxa"/>
            <w:tcBorders>
              <w:top w:val="single" w:sz="4" w:space="0" w:color="9BC2E6"/>
              <w:left w:val="nil"/>
              <w:bottom w:val="single" w:sz="4" w:space="0" w:color="9BC2E6"/>
              <w:right w:val="single" w:sz="4" w:space="0" w:color="9BC2E6"/>
            </w:tcBorders>
            <w:shd w:val="clear" w:color="auto" w:fill="auto"/>
            <w:noWrap/>
            <w:vAlign w:val="bottom"/>
            <w:hideMark/>
          </w:tcPr>
          <w:p w14:paraId="0CA2AB4B"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98.992</w:t>
            </w:r>
          </w:p>
        </w:tc>
      </w:tr>
      <w:tr w:rsidR="00A83C0B" w:rsidRPr="00A83C0B" w14:paraId="0C72B605" w14:textId="77777777" w:rsidTr="00A83C0B">
        <w:trPr>
          <w:trHeight w:val="246"/>
          <w:jc w:val="center"/>
        </w:trPr>
        <w:tc>
          <w:tcPr>
            <w:tcW w:w="1028" w:type="dxa"/>
            <w:tcBorders>
              <w:top w:val="single" w:sz="4" w:space="0" w:color="9BC2E6"/>
              <w:left w:val="single" w:sz="4" w:space="0" w:color="9BC2E6"/>
              <w:bottom w:val="single" w:sz="4" w:space="0" w:color="9BC2E6"/>
              <w:right w:val="nil"/>
            </w:tcBorders>
            <w:shd w:val="clear" w:color="DDEBF7" w:fill="DDEBF7"/>
            <w:noWrap/>
            <w:vAlign w:val="bottom"/>
            <w:hideMark/>
          </w:tcPr>
          <w:p w14:paraId="182A4CA0" w14:textId="77777777" w:rsidR="00A83C0B" w:rsidRPr="00A83C0B" w:rsidRDefault="00A83C0B" w:rsidP="00A83C0B">
            <w:pPr>
              <w:spacing w:after="0" w:line="240" w:lineRule="auto"/>
              <w:jc w:val="center"/>
              <w:rPr>
                <w:rFonts w:ascii="Calibri" w:eastAsia="Times New Roman" w:hAnsi="Calibri" w:cs="Times New Roman"/>
                <w:b/>
                <w:bCs/>
                <w:color w:val="000000"/>
                <w:sz w:val="18"/>
                <w:szCs w:val="18"/>
                <w:lang w:bidi="si-LK"/>
              </w:rPr>
            </w:pPr>
            <w:r w:rsidRPr="00A83C0B">
              <w:rPr>
                <w:rFonts w:ascii="Calibri" w:eastAsia="Times New Roman" w:hAnsi="Calibri" w:cs="Times New Roman"/>
                <w:b/>
                <w:bCs/>
                <w:color w:val="000000"/>
                <w:sz w:val="18"/>
                <w:szCs w:val="18"/>
                <w:lang w:bidi="si-LK"/>
              </w:rPr>
              <w:t>30</w:t>
            </w:r>
          </w:p>
        </w:tc>
        <w:tc>
          <w:tcPr>
            <w:tcW w:w="897" w:type="dxa"/>
            <w:tcBorders>
              <w:top w:val="single" w:sz="4" w:space="0" w:color="9BC2E6"/>
              <w:left w:val="nil"/>
              <w:bottom w:val="single" w:sz="4" w:space="0" w:color="9BC2E6"/>
              <w:right w:val="nil"/>
            </w:tcBorders>
            <w:shd w:val="clear" w:color="DDEBF7" w:fill="DDEBF7"/>
            <w:noWrap/>
            <w:vAlign w:val="bottom"/>
            <w:hideMark/>
          </w:tcPr>
          <w:p w14:paraId="29CA5298"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99.652</w:t>
            </w:r>
          </w:p>
        </w:tc>
        <w:tc>
          <w:tcPr>
            <w:tcW w:w="897" w:type="dxa"/>
            <w:tcBorders>
              <w:top w:val="single" w:sz="4" w:space="0" w:color="9BC2E6"/>
              <w:left w:val="nil"/>
              <w:bottom w:val="single" w:sz="4" w:space="0" w:color="9BC2E6"/>
              <w:right w:val="nil"/>
            </w:tcBorders>
            <w:shd w:val="clear" w:color="DDEBF7" w:fill="DDEBF7"/>
            <w:noWrap/>
            <w:vAlign w:val="bottom"/>
            <w:hideMark/>
          </w:tcPr>
          <w:p w14:paraId="51CF5B1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99.908</w:t>
            </w:r>
          </w:p>
        </w:tc>
        <w:tc>
          <w:tcPr>
            <w:tcW w:w="897" w:type="dxa"/>
            <w:tcBorders>
              <w:top w:val="single" w:sz="4" w:space="0" w:color="9BC2E6"/>
              <w:left w:val="nil"/>
              <w:bottom w:val="single" w:sz="4" w:space="0" w:color="9BC2E6"/>
              <w:right w:val="nil"/>
            </w:tcBorders>
            <w:shd w:val="clear" w:color="DDEBF7" w:fill="DDEBF7"/>
            <w:noWrap/>
            <w:vAlign w:val="bottom"/>
            <w:hideMark/>
          </w:tcPr>
          <w:p w14:paraId="1AE6ABAC"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97" w:type="dxa"/>
            <w:tcBorders>
              <w:top w:val="single" w:sz="4" w:space="0" w:color="9BC2E6"/>
              <w:left w:val="nil"/>
              <w:bottom w:val="single" w:sz="4" w:space="0" w:color="9BC2E6"/>
              <w:right w:val="nil"/>
            </w:tcBorders>
            <w:shd w:val="clear" w:color="DDEBF7" w:fill="DDEBF7"/>
            <w:noWrap/>
            <w:vAlign w:val="bottom"/>
            <w:hideMark/>
          </w:tcPr>
          <w:p w14:paraId="1E5493F1"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99.99</w:t>
            </w:r>
          </w:p>
        </w:tc>
        <w:tc>
          <w:tcPr>
            <w:tcW w:w="897" w:type="dxa"/>
            <w:tcBorders>
              <w:top w:val="single" w:sz="4" w:space="0" w:color="9BC2E6"/>
              <w:left w:val="nil"/>
              <w:bottom w:val="single" w:sz="4" w:space="0" w:color="9BC2E6"/>
              <w:right w:val="nil"/>
            </w:tcBorders>
            <w:shd w:val="clear" w:color="DDEBF7" w:fill="DDEBF7"/>
            <w:noWrap/>
            <w:vAlign w:val="bottom"/>
            <w:hideMark/>
          </w:tcPr>
          <w:p w14:paraId="2DBC4FB5"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99.738</w:t>
            </w:r>
          </w:p>
        </w:tc>
        <w:tc>
          <w:tcPr>
            <w:tcW w:w="991" w:type="dxa"/>
            <w:tcBorders>
              <w:top w:val="single" w:sz="4" w:space="0" w:color="9BC2E6"/>
              <w:left w:val="nil"/>
              <w:bottom w:val="single" w:sz="4" w:space="0" w:color="9BC2E6"/>
              <w:right w:val="nil"/>
            </w:tcBorders>
            <w:shd w:val="clear" w:color="DDEBF7" w:fill="DDEBF7"/>
            <w:noWrap/>
            <w:vAlign w:val="bottom"/>
            <w:hideMark/>
          </w:tcPr>
          <w:p w14:paraId="2C4A8D5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97.903</w:t>
            </w:r>
          </w:p>
        </w:tc>
        <w:tc>
          <w:tcPr>
            <w:tcW w:w="1028" w:type="dxa"/>
            <w:tcBorders>
              <w:top w:val="single" w:sz="4" w:space="0" w:color="9BC2E6"/>
              <w:left w:val="nil"/>
              <w:bottom w:val="single" w:sz="4" w:space="0" w:color="9BC2E6"/>
              <w:right w:val="nil"/>
            </w:tcBorders>
            <w:shd w:val="clear" w:color="DDEBF7" w:fill="DDEBF7"/>
            <w:noWrap/>
            <w:vAlign w:val="bottom"/>
            <w:hideMark/>
          </w:tcPr>
          <w:p w14:paraId="431D6AD2"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99.845</w:t>
            </w:r>
          </w:p>
        </w:tc>
        <w:tc>
          <w:tcPr>
            <w:tcW w:w="1112" w:type="dxa"/>
            <w:tcBorders>
              <w:top w:val="single" w:sz="4" w:space="0" w:color="9BC2E6"/>
              <w:left w:val="nil"/>
              <w:bottom w:val="single" w:sz="4" w:space="0" w:color="9BC2E6"/>
              <w:right w:val="single" w:sz="4" w:space="0" w:color="9BC2E6"/>
            </w:tcBorders>
            <w:shd w:val="clear" w:color="DDEBF7" w:fill="DDEBF7"/>
            <w:noWrap/>
            <w:vAlign w:val="bottom"/>
            <w:hideMark/>
          </w:tcPr>
          <w:p w14:paraId="5A97CBCF"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99.532</w:t>
            </w:r>
          </w:p>
        </w:tc>
      </w:tr>
      <w:tr w:rsidR="00A83C0B" w:rsidRPr="00A83C0B" w14:paraId="767589B3" w14:textId="77777777" w:rsidTr="00A83C0B">
        <w:trPr>
          <w:trHeight w:val="246"/>
          <w:jc w:val="center"/>
        </w:trPr>
        <w:tc>
          <w:tcPr>
            <w:tcW w:w="1028" w:type="dxa"/>
            <w:tcBorders>
              <w:top w:val="single" w:sz="4" w:space="0" w:color="9BC2E6"/>
              <w:left w:val="single" w:sz="4" w:space="0" w:color="9BC2E6"/>
              <w:bottom w:val="single" w:sz="4" w:space="0" w:color="9BC2E6"/>
              <w:right w:val="nil"/>
            </w:tcBorders>
            <w:shd w:val="clear" w:color="auto" w:fill="auto"/>
            <w:noWrap/>
            <w:vAlign w:val="bottom"/>
            <w:hideMark/>
          </w:tcPr>
          <w:p w14:paraId="27BD8DEC" w14:textId="77777777" w:rsidR="00A83C0B" w:rsidRPr="00A83C0B" w:rsidRDefault="00A83C0B" w:rsidP="00A83C0B">
            <w:pPr>
              <w:spacing w:after="0" w:line="240" w:lineRule="auto"/>
              <w:jc w:val="center"/>
              <w:rPr>
                <w:rFonts w:ascii="Calibri" w:eastAsia="Times New Roman" w:hAnsi="Calibri" w:cs="Times New Roman"/>
                <w:b/>
                <w:bCs/>
                <w:color w:val="000000"/>
                <w:sz w:val="18"/>
                <w:szCs w:val="18"/>
                <w:lang w:bidi="si-LK"/>
              </w:rPr>
            </w:pPr>
            <w:r w:rsidRPr="00A83C0B">
              <w:rPr>
                <w:rFonts w:ascii="Calibri" w:eastAsia="Times New Roman" w:hAnsi="Calibri" w:cs="Times New Roman"/>
                <w:b/>
                <w:bCs/>
                <w:color w:val="000000"/>
                <w:sz w:val="18"/>
                <w:szCs w:val="18"/>
                <w:lang w:bidi="si-LK"/>
              </w:rPr>
              <w:t>35</w:t>
            </w:r>
          </w:p>
        </w:tc>
        <w:tc>
          <w:tcPr>
            <w:tcW w:w="897" w:type="dxa"/>
            <w:tcBorders>
              <w:top w:val="single" w:sz="4" w:space="0" w:color="9BC2E6"/>
              <w:left w:val="nil"/>
              <w:bottom w:val="single" w:sz="4" w:space="0" w:color="9BC2E6"/>
              <w:right w:val="nil"/>
            </w:tcBorders>
            <w:shd w:val="clear" w:color="auto" w:fill="auto"/>
            <w:noWrap/>
            <w:vAlign w:val="bottom"/>
            <w:hideMark/>
          </w:tcPr>
          <w:p w14:paraId="2DFA61BD"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99.721</w:t>
            </w:r>
          </w:p>
        </w:tc>
        <w:tc>
          <w:tcPr>
            <w:tcW w:w="897" w:type="dxa"/>
            <w:tcBorders>
              <w:top w:val="single" w:sz="4" w:space="0" w:color="9BC2E6"/>
              <w:left w:val="nil"/>
              <w:bottom w:val="single" w:sz="4" w:space="0" w:color="9BC2E6"/>
              <w:right w:val="nil"/>
            </w:tcBorders>
            <w:shd w:val="clear" w:color="auto" w:fill="auto"/>
            <w:noWrap/>
            <w:vAlign w:val="bottom"/>
            <w:hideMark/>
          </w:tcPr>
          <w:p w14:paraId="798462AD"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99.99</w:t>
            </w:r>
          </w:p>
        </w:tc>
        <w:tc>
          <w:tcPr>
            <w:tcW w:w="897" w:type="dxa"/>
            <w:tcBorders>
              <w:top w:val="single" w:sz="4" w:space="0" w:color="9BC2E6"/>
              <w:left w:val="nil"/>
              <w:bottom w:val="single" w:sz="4" w:space="0" w:color="9BC2E6"/>
              <w:right w:val="nil"/>
            </w:tcBorders>
            <w:shd w:val="clear" w:color="auto" w:fill="auto"/>
            <w:noWrap/>
            <w:vAlign w:val="bottom"/>
            <w:hideMark/>
          </w:tcPr>
          <w:p w14:paraId="66CA90F0"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97" w:type="dxa"/>
            <w:tcBorders>
              <w:top w:val="single" w:sz="4" w:space="0" w:color="9BC2E6"/>
              <w:left w:val="nil"/>
              <w:bottom w:val="single" w:sz="4" w:space="0" w:color="9BC2E6"/>
              <w:right w:val="nil"/>
            </w:tcBorders>
            <w:shd w:val="clear" w:color="auto" w:fill="auto"/>
            <w:noWrap/>
            <w:vAlign w:val="bottom"/>
            <w:hideMark/>
          </w:tcPr>
          <w:p w14:paraId="04273E67"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97" w:type="dxa"/>
            <w:tcBorders>
              <w:top w:val="single" w:sz="4" w:space="0" w:color="9BC2E6"/>
              <w:left w:val="nil"/>
              <w:bottom w:val="single" w:sz="4" w:space="0" w:color="9BC2E6"/>
              <w:right w:val="nil"/>
            </w:tcBorders>
            <w:shd w:val="clear" w:color="auto" w:fill="auto"/>
            <w:noWrap/>
            <w:vAlign w:val="bottom"/>
            <w:hideMark/>
          </w:tcPr>
          <w:p w14:paraId="7091A884"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99.935</w:t>
            </w:r>
          </w:p>
        </w:tc>
        <w:tc>
          <w:tcPr>
            <w:tcW w:w="991" w:type="dxa"/>
            <w:tcBorders>
              <w:top w:val="single" w:sz="4" w:space="0" w:color="9BC2E6"/>
              <w:left w:val="nil"/>
              <w:bottom w:val="single" w:sz="4" w:space="0" w:color="9BC2E6"/>
              <w:right w:val="nil"/>
            </w:tcBorders>
            <w:shd w:val="clear" w:color="auto" w:fill="auto"/>
            <w:noWrap/>
            <w:vAlign w:val="bottom"/>
            <w:hideMark/>
          </w:tcPr>
          <w:p w14:paraId="1EFACB83"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99.628</w:t>
            </w:r>
          </w:p>
        </w:tc>
        <w:tc>
          <w:tcPr>
            <w:tcW w:w="1028" w:type="dxa"/>
            <w:tcBorders>
              <w:top w:val="single" w:sz="4" w:space="0" w:color="9BC2E6"/>
              <w:left w:val="nil"/>
              <w:bottom w:val="single" w:sz="4" w:space="0" w:color="9BC2E6"/>
              <w:right w:val="nil"/>
            </w:tcBorders>
            <w:shd w:val="clear" w:color="auto" w:fill="auto"/>
            <w:noWrap/>
            <w:vAlign w:val="bottom"/>
            <w:hideMark/>
          </w:tcPr>
          <w:p w14:paraId="165E284D"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99.967</w:t>
            </w:r>
          </w:p>
        </w:tc>
        <w:tc>
          <w:tcPr>
            <w:tcW w:w="1112" w:type="dxa"/>
            <w:tcBorders>
              <w:top w:val="single" w:sz="4" w:space="0" w:color="9BC2E6"/>
              <w:left w:val="nil"/>
              <w:bottom w:val="single" w:sz="4" w:space="0" w:color="9BC2E6"/>
              <w:right w:val="single" w:sz="4" w:space="0" w:color="9BC2E6"/>
            </w:tcBorders>
            <w:shd w:val="clear" w:color="auto" w:fill="auto"/>
            <w:noWrap/>
            <w:vAlign w:val="bottom"/>
            <w:hideMark/>
          </w:tcPr>
          <w:p w14:paraId="353CBEEE"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99.879</w:t>
            </w:r>
          </w:p>
        </w:tc>
      </w:tr>
      <w:tr w:rsidR="00A83C0B" w:rsidRPr="00A83C0B" w14:paraId="7401191C" w14:textId="77777777" w:rsidTr="00A83C0B">
        <w:trPr>
          <w:trHeight w:val="246"/>
          <w:jc w:val="center"/>
        </w:trPr>
        <w:tc>
          <w:tcPr>
            <w:tcW w:w="1028" w:type="dxa"/>
            <w:tcBorders>
              <w:top w:val="single" w:sz="4" w:space="0" w:color="9BC2E6"/>
              <w:left w:val="single" w:sz="4" w:space="0" w:color="9BC2E6"/>
              <w:bottom w:val="single" w:sz="4" w:space="0" w:color="9BC2E6"/>
              <w:right w:val="nil"/>
            </w:tcBorders>
            <w:shd w:val="clear" w:color="DDEBF7" w:fill="DDEBF7"/>
            <w:noWrap/>
            <w:vAlign w:val="bottom"/>
            <w:hideMark/>
          </w:tcPr>
          <w:p w14:paraId="16307EAF" w14:textId="77777777" w:rsidR="00A83C0B" w:rsidRPr="00A83C0B" w:rsidRDefault="00A83C0B" w:rsidP="00A83C0B">
            <w:pPr>
              <w:spacing w:after="0" w:line="240" w:lineRule="auto"/>
              <w:jc w:val="center"/>
              <w:rPr>
                <w:rFonts w:ascii="Calibri" w:eastAsia="Times New Roman" w:hAnsi="Calibri" w:cs="Times New Roman"/>
                <w:b/>
                <w:bCs/>
                <w:color w:val="000000"/>
                <w:sz w:val="18"/>
                <w:szCs w:val="18"/>
                <w:lang w:bidi="si-LK"/>
              </w:rPr>
            </w:pPr>
            <w:r w:rsidRPr="00A83C0B">
              <w:rPr>
                <w:rFonts w:ascii="Calibri" w:eastAsia="Times New Roman" w:hAnsi="Calibri" w:cs="Times New Roman"/>
                <w:b/>
                <w:bCs/>
                <w:color w:val="000000"/>
                <w:sz w:val="18"/>
                <w:szCs w:val="18"/>
                <w:lang w:bidi="si-LK"/>
              </w:rPr>
              <w:t>40</w:t>
            </w:r>
          </w:p>
        </w:tc>
        <w:tc>
          <w:tcPr>
            <w:tcW w:w="897" w:type="dxa"/>
            <w:tcBorders>
              <w:top w:val="single" w:sz="4" w:space="0" w:color="9BC2E6"/>
              <w:left w:val="nil"/>
              <w:bottom w:val="single" w:sz="4" w:space="0" w:color="9BC2E6"/>
              <w:right w:val="nil"/>
            </w:tcBorders>
            <w:shd w:val="clear" w:color="DDEBF7" w:fill="DDEBF7"/>
            <w:noWrap/>
            <w:vAlign w:val="bottom"/>
            <w:hideMark/>
          </w:tcPr>
          <w:p w14:paraId="5D78AD5B"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99.791</w:t>
            </w:r>
          </w:p>
        </w:tc>
        <w:tc>
          <w:tcPr>
            <w:tcW w:w="897" w:type="dxa"/>
            <w:tcBorders>
              <w:top w:val="single" w:sz="4" w:space="0" w:color="9BC2E6"/>
              <w:left w:val="nil"/>
              <w:bottom w:val="single" w:sz="4" w:space="0" w:color="9BC2E6"/>
              <w:right w:val="nil"/>
            </w:tcBorders>
            <w:shd w:val="clear" w:color="DDEBF7" w:fill="DDEBF7"/>
            <w:noWrap/>
            <w:vAlign w:val="bottom"/>
            <w:hideMark/>
          </w:tcPr>
          <w:p w14:paraId="799F5538"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97" w:type="dxa"/>
            <w:tcBorders>
              <w:top w:val="single" w:sz="4" w:space="0" w:color="9BC2E6"/>
              <w:left w:val="nil"/>
              <w:bottom w:val="single" w:sz="4" w:space="0" w:color="9BC2E6"/>
              <w:right w:val="nil"/>
            </w:tcBorders>
            <w:shd w:val="clear" w:color="DDEBF7" w:fill="DDEBF7"/>
            <w:noWrap/>
            <w:vAlign w:val="bottom"/>
            <w:hideMark/>
          </w:tcPr>
          <w:p w14:paraId="70954B63"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97" w:type="dxa"/>
            <w:tcBorders>
              <w:top w:val="single" w:sz="4" w:space="0" w:color="9BC2E6"/>
              <w:left w:val="nil"/>
              <w:bottom w:val="single" w:sz="4" w:space="0" w:color="9BC2E6"/>
              <w:right w:val="nil"/>
            </w:tcBorders>
            <w:shd w:val="clear" w:color="DDEBF7" w:fill="DDEBF7"/>
            <w:noWrap/>
            <w:vAlign w:val="bottom"/>
            <w:hideMark/>
          </w:tcPr>
          <w:p w14:paraId="2A7A1385"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897" w:type="dxa"/>
            <w:tcBorders>
              <w:top w:val="single" w:sz="4" w:space="0" w:color="9BC2E6"/>
              <w:left w:val="nil"/>
              <w:bottom w:val="single" w:sz="4" w:space="0" w:color="9BC2E6"/>
              <w:right w:val="nil"/>
            </w:tcBorders>
            <w:shd w:val="clear" w:color="DDEBF7" w:fill="DDEBF7"/>
            <w:noWrap/>
            <w:vAlign w:val="bottom"/>
            <w:hideMark/>
          </w:tcPr>
          <w:p w14:paraId="284BA737"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100</w:t>
            </w:r>
          </w:p>
        </w:tc>
        <w:tc>
          <w:tcPr>
            <w:tcW w:w="991" w:type="dxa"/>
            <w:tcBorders>
              <w:top w:val="single" w:sz="4" w:space="0" w:color="9BC2E6"/>
              <w:left w:val="nil"/>
              <w:bottom w:val="single" w:sz="4" w:space="0" w:color="9BC2E6"/>
              <w:right w:val="nil"/>
            </w:tcBorders>
            <w:shd w:val="clear" w:color="DDEBF7" w:fill="DDEBF7"/>
            <w:noWrap/>
            <w:vAlign w:val="bottom"/>
            <w:hideMark/>
          </w:tcPr>
          <w:p w14:paraId="795AB0E9"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99.831</w:t>
            </w:r>
          </w:p>
        </w:tc>
        <w:tc>
          <w:tcPr>
            <w:tcW w:w="1028" w:type="dxa"/>
            <w:tcBorders>
              <w:top w:val="single" w:sz="4" w:space="0" w:color="9BC2E6"/>
              <w:left w:val="nil"/>
              <w:bottom w:val="single" w:sz="4" w:space="0" w:color="9BC2E6"/>
              <w:right w:val="nil"/>
            </w:tcBorders>
            <w:shd w:val="clear" w:color="DDEBF7" w:fill="DDEBF7"/>
            <w:noWrap/>
            <w:vAlign w:val="bottom"/>
            <w:hideMark/>
          </w:tcPr>
          <w:p w14:paraId="2741C2DF" w14:textId="77777777" w:rsidR="00A83C0B" w:rsidRPr="00A83C0B" w:rsidRDefault="00A83C0B" w:rsidP="00A83C0B">
            <w:pPr>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99.985</w:t>
            </w:r>
          </w:p>
        </w:tc>
        <w:tc>
          <w:tcPr>
            <w:tcW w:w="1112" w:type="dxa"/>
            <w:tcBorders>
              <w:top w:val="single" w:sz="4" w:space="0" w:color="9BC2E6"/>
              <w:left w:val="nil"/>
              <w:bottom w:val="single" w:sz="4" w:space="0" w:color="9BC2E6"/>
              <w:right w:val="single" w:sz="4" w:space="0" w:color="9BC2E6"/>
            </w:tcBorders>
            <w:shd w:val="clear" w:color="DDEBF7" w:fill="DDEBF7"/>
            <w:noWrap/>
            <w:vAlign w:val="bottom"/>
            <w:hideMark/>
          </w:tcPr>
          <w:p w14:paraId="20DDB1F7" w14:textId="77777777" w:rsidR="00A83C0B" w:rsidRPr="00A83C0B" w:rsidRDefault="00A83C0B" w:rsidP="00A83C0B">
            <w:pPr>
              <w:keepNext/>
              <w:spacing w:after="0" w:line="240" w:lineRule="auto"/>
              <w:jc w:val="right"/>
              <w:rPr>
                <w:rFonts w:ascii="Calibri" w:eastAsia="Times New Roman" w:hAnsi="Calibri" w:cs="Times New Roman"/>
                <w:color w:val="000000"/>
                <w:sz w:val="18"/>
                <w:szCs w:val="18"/>
                <w:lang w:bidi="si-LK"/>
              </w:rPr>
            </w:pPr>
            <w:r w:rsidRPr="00A83C0B">
              <w:rPr>
                <w:rFonts w:ascii="Calibri" w:eastAsia="Times New Roman" w:hAnsi="Calibri" w:cs="Times New Roman"/>
                <w:color w:val="000000"/>
                <w:sz w:val="18"/>
                <w:szCs w:val="18"/>
                <w:lang w:bidi="si-LK"/>
              </w:rPr>
              <w:t>99.937</w:t>
            </w:r>
          </w:p>
        </w:tc>
      </w:tr>
    </w:tbl>
    <w:p w14:paraId="093C517B" w14:textId="2C48792A" w:rsidR="00A83C0B" w:rsidRDefault="00A83C0B" w:rsidP="00A83C0B">
      <w:pPr>
        <w:pStyle w:val="Caption"/>
        <w:jc w:val="center"/>
      </w:pPr>
      <w:bookmarkStart w:id="117" w:name="_Toc450070382"/>
      <w:r>
        <w:t xml:space="preserve">Tabuľka </w:t>
      </w:r>
      <w:r w:rsidR="00E05113">
        <w:fldChar w:fldCharType="begin"/>
      </w:r>
      <w:r w:rsidR="00E05113">
        <w:instrText xml:space="preserve"> SEQ Tabuľka \* ARABIC </w:instrText>
      </w:r>
      <w:r w:rsidR="00E05113">
        <w:fldChar w:fldCharType="separate"/>
      </w:r>
      <w:r w:rsidR="001B74CA">
        <w:rPr>
          <w:noProof/>
        </w:rPr>
        <w:t>12</w:t>
      </w:r>
      <w:r w:rsidR="00E05113">
        <w:rPr>
          <w:noProof/>
        </w:rPr>
        <w:fldChar w:fldCharType="end"/>
      </w:r>
      <w:r>
        <w:t xml:space="preserve"> – podrobné výsledky pre vekové kategórie regresora veku</w:t>
      </w:r>
      <w:bookmarkEnd w:id="117"/>
    </w:p>
    <w:p w14:paraId="6DBE1B04" w14:textId="77777777" w:rsidR="004C4050" w:rsidRDefault="004C4050" w:rsidP="004C4050"/>
    <w:p w14:paraId="697BF5E2" w14:textId="452A06B8" w:rsidR="003E4930" w:rsidRPr="003E4930" w:rsidRDefault="003E4930" w:rsidP="003E4930">
      <w:pPr>
        <w:pStyle w:val="Style1"/>
      </w:pPr>
      <w:r>
        <w:t xml:space="preserve">Na </w:t>
      </w:r>
      <w:r w:rsidRPr="003E4930">
        <w:rPr>
          <w:i/>
          <w:iCs/>
        </w:rPr>
        <w:t>obrázku 22</w:t>
      </w:r>
      <w:r>
        <w:rPr>
          <w:i/>
          <w:iCs/>
        </w:rPr>
        <w:t xml:space="preserve"> </w:t>
      </w:r>
      <w:r>
        <w:t xml:space="preserve">máme sadu subjektov , kde sieť </w:t>
      </w:r>
      <w:r w:rsidR="00D860C7">
        <w:t xml:space="preserve">odhadla </w:t>
      </w:r>
      <w:r>
        <w:t xml:space="preserve">takmer presný vek ( tolerancia jedného roka ). Môžeme si všimnúť, že sa jedná o mladých ľudí a kvalitné obrázky s  pohľadom na kameru. </w:t>
      </w:r>
    </w:p>
    <w:p w14:paraId="347CD6DE" w14:textId="77777777" w:rsidR="003E4930" w:rsidRDefault="003E4930" w:rsidP="003E4930">
      <w:pPr>
        <w:keepNext/>
      </w:pPr>
      <w:r>
        <w:rPr>
          <w:noProof/>
          <w:lang w:bidi="si-LK"/>
        </w:rPr>
        <w:drawing>
          <wp:inline distT="0" distB="0" distL="0" distR="0" wp14:anchorId="24E7B970" wp14:editId="442F8192">
            <wp:extent cx="5579745" cy="13525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352550"/>
                    </a:xfrm>
                    <a:prstGeom prst="rect">
                      <a:avLst/>
                    </a:prstGeom>
                  </pic:spPr>
                </pic:pic>
              </a:graphicData>
            </a:graphic>
          </wp:inline>
        </w:drawing>
      </w:r>
    </w:p>
    <w:p w14:paraId="311F583F" w14:textId="74E4EB91" w:rsidR="004C4050" w:rsidRDefault="003E4930" w:rsidP="003E4930">
      <w:pPr>
        <w:pStyle w:val="Caption"/>
        <w:jc w:val="center"/>
      </w:pPr>
      <w:bookmarkStart w:id="118" w:name="_Toc450070368"/>
      <w:r>
        <w:t xml:space="preserve">Obrázok </w:t>
      </w:r>
      <w:r w:rsidR="00E05113">
        <w:fldChar w:fldCharType="begin"/>
      </w:r>
      <w:r w:rsidR="00E05113">
        <w:instrText xml:space="preserve"> SEQ Obrázok \* ARABIC </w:instrText>
      </w:r>
      <w:r w:rsidR="00E05113">
        <w:fldChar w:fldCharType="separate"/>
      </w:r>
      <w:r w:rsidR="001B74CA">
        <w:rPr>
          <w:noProof/>
        </w:rPr>
        <w:t>22</w:t>
      </w:r>
      <w:r w:rsidR="00E05113">
        <w:rPr>
          <w:noProof/>
        </w:rPr>
        <w:fldChar w:fldCharType="end"/>
      </w:r>
      <w:r>
        <w:t xml:space="preserve"> – subjekty s najlepšie odhadnutým vekom</w:t>
      </w:r>
      <w:bookmarkEnd w:id="118"/>
    </w:p>
    <w:p w14:paraId="148453FD" w14:textId="77777777" w:rsidR="00D40509" w:rsidRPr="00D40509" w:rsidRDefault="00D40509" w:rsidP="00D40509"/>
    <w:p w14:paraId="76B1EA1C" w14:textId="502080A6" w:rsidR="003E4930" w:rsidRPr="003E4930" w:rsidRDefault="003E4930" w:rsidP="003E4930">
      <w:pPr>
        <w:pStyle w:val="Style1"/>
      </w:pPr>
      <w:r>
        <w:t xml:space="preserve">Na </w:t>
      </w:r>
      <w:r w:rsidRPr="003E4930">
        <w:rPr>
          <w:i/>
          <w:iCs/>
        </w:rPr>
        <w:t>obrázku 23</w:t>
      </w:r>
      <w:r>
        <w:rPr>
          <w:i/>
          <w:iCs/>
        </w:rPr>
        <w:t xml:space="preserve"> </w:t>
      </w:r>
      <w:r>
        <w:t xml:space="preserve">sú ľudia, kde rozdiel medzi skutočným a predikovaným vekom bol </w:t>
      </w:r>
      <w:r w:rsidR="00D860C7">
        <w:t>väčší</w:t>
      </w:r>
      <w:r>
        <w:t xml:space="preserve"> ako 15 rokov. Podobne ako pri klasifikácii pohlavia , aj tu sa nachádzajú obrázky, ktoré sú nekvalitné, </w:t>
      </w:r>
      <w:r w:rsidR="00D40509">
        <w:t xml:space="preserve">zle anotované, </w:t>
      </w:r>
      <w:r>
        <w:t>s viacerými osobami, vytočenými hlavami alebo so zlým osvetlením</w:t>
      </w:r>
    </w:p>
    <w:p w14:paraId="5FCF3291" w14:textId="77777777" w:rsidR="003E4930" w:rsidRDefault="003E4930" w:rsidP="003E4930">
      <w:pPr>
        <w:keepNext/>
        <w:jc w:val="center"/>
      </w:pPr>
      <w:r>
        <w:rPr>
          <w:noProof/>
          <w:lang w:bidi="si-LK"/>
        </w:rPr>
        <w:lastRenderedPageBreak/>
        <w:drawing>
          <wp:inline distT="0" distB="0" distL="0" distR="0" wp14:anchorId="6E041297" wp14:editId="75BDF0A7">
            <wp:extent cx="5579745" cy="138493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384935"/>
                    </a:xfrm>
                    <a:prstGeom prst="rect">
                      <a:avLst/>
                    </a:prstGeom>
                  </pic:spPr>
                </pic:pic>
              </a:graphicData>
            </a:graphic>
          </wp:inline>
        </w:drawing>
      </w:r>
    </w:p>
    <w:p w14:paraId="1A894307" w14:textId="334B43FC" w:rsidR="004C4050" w:rsidRDefault="003E4930" w:rsidP="003E4930">
      <w:pPr>
        <w:pStyle w:val="Caption"/>
        <w:jc w:val="center"/>
      </w:pPr>
      <w:bookmarkStart w:id="119" w:name="_Toc450070369"/>
      <w:r>
        <w:t xml:space="preserve">Obrázok </w:t>
      </w:r>
      <w:r w:rsidR="00E05113">
        <w:fldChar w:fldCharType="begin"/>
      </w:r>
      <w:r w:rsidR="00E05113">
        <w:instrText xml:space="preserve"> SEQ Obrázok \* ARABIC </w:instrText>
      </w:r>
      <w:r w:rsidR="00E05113">
        <w:fldChar w:fldCharType="separate"/>
      </w:r>
      <w:r w:rsidR="001B74CA">
        <w:rPr>
          <w:noProof/>
        </w:rPr>
        <w:t>23</w:t>
      </w:r>
      <w:r w:rsidR="00E05113">
        <w:rPr>
          <w:noProof/>
        </w:rPr>
        <w:fldChar w:fldCharType="end"/>
      </w:r>
      <w:r>
        <w:t xml:space="preserve"> – subjekty s najhoršie odhadnutým vekom</w:t>
      </w:r>
      <w:bookmarkEnd w:id="119"/>
    </w:p>
    <w:p w14:paraId="3017E3FC" w14:textId="77777777" w:rsidR="00AF60B2" w:rsidRDefault="00AF60B2" w:rsidP="00AF60B2"/>
    <w:p w14:paraId="73265D91" w14:textId="77777777" w:rsidR="00AF60B2" w:rsidRDefault="00AF60B2" w:rsidP="00AF60B2">
      <w:pPr>
        <w:keepNext/>
        <w:jc w:val="center"/>
      </w:pPr>
      <w:r>
        <w:rPr>
          <w:noProof/>
          <w:lang w:bidi="si-LK"/>
        </w:rPr>
        <w:drawing>
          <wp:inline distT="0" distB="0" distL="0" distR="0" wp14:anchorId="55CD859E" wp14:editId="57793C8F">
            <wp:extent cx="4762196" cy="267197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0754" cy="2676781"/>
                    </a:xfrm>
                    <a:prstGeom prst="rect">
                      <a:avLst/>
                    </a:prstGeom>
                    <a:noFill/>
                    <a:ln>
                      <a:noFill/>
                    </a:ln>
                  </pic:spPr>
                </pic:pic>
              </a:graphicData>
            </a:graphic>
          </wp:inline>
        </w:drawing>
      </w:r>
    </w:p>
    <w:p w14:paraId="1F920541" w14:textId="1B280A2A" w:rsidR="00AF60B2" w:rsidRDefault="00AF60B2" w:rsidP="00AF60B2">
      <w:pPr>
        <w:pStyle w:val="Caption"/>
        <w:jc w:val="center"/>
      </w:pPr>
      <w:bookmarkStart w:id="120" w:name="_Toc450070370"/>
      <w:r>
        <w:t xml:space="preserve">Obrázok </w:t>
      </w:r>
      <w:r w:rsidR="00E05113">
        <w:fldChar w:fldCharType="begin"/>
      </w:r>
      <w:r w:rsidR="00E05113">
        <w:instrText xml:space="preserve"> SEQ Obrázok \* ARABIC </w:instrText>
      </w:r>
      <w:r w:rsidR="00E05113">
        <w:fldChar w:fldCharType="separate"/>
      </w:r>
      <w:r w:rsidR="001B74CA">
        <w:rPr>
          <w:noProof/>
        </w:rPr>
        <w:t>24</w:t>
      </w:r>
      <w:r w:rsidR="00E05113">
        <w:rPr>
          <w:noProof/>
        </w:rPr>
        <w:fldChar w:fldCharType="end"/>
      </w:r>
      <w:r w:rsidR="00BE73CB">
        <w:t xml:space="preserve"> – </w:t>
      </w:r>
      <w:r>
        <w:t>vizualizácia konvolučných filtrov a feature máp 1</w:t>
      </w:r>
      <w:r w:rsidR="006E385E">
        <w:t>.</w:t>
      </w:r>
      <w:bookmarkStart w:id="121" w:name="_GoBack"/>
      <w:bookmarkEnd w:id="121"/>
      <w:r>
        <w:t xml:space="preserve"> konvolučnej vrstvy pre regresor veku</w:t>
      </w:r>
      <w:bookmarkEnd w:id="120"/>
    </w:p>
    <w:p w14:paraId="1A35A2C1" w14:textId="77777777" w:rsidR="00AF60B2" w:rsidRPr="00AF60B2" w:rsidRDefault="00AF60B2" w:rsidP="00AF60B2"/>
    <w:p w14:paraId="00499FC9" w14:textId="77777777" w:rsidR="00D40509" w:rsidRPr="00767D03" w:rsidRDefault="00D40509" w:rsidP="00D40509">
      <w:pPr>
        <w:pStyle w:val="Heading4"/>
      </w:pPr>
      <w:r>
        <w:t>Návrh</w:t>
      </w:r>
      <w:r w:rsidRPr="005624EA">
        <w:t xml:space="preserve"> na zlepšenie</w:t>
      </w:r>
    </w:p>
    <w:p w14:paraId="16B17A6B" w14:textId="71FBB2C5" w:rsidR="00AF60B2" w:rsidRDefault="00D40509" w:rsidP="00EA349D">
      <w:pPr>
        <w:pStyle w:val="Style1"/>
      </w:pPr>
      <w:r>
        <w:t>Pomocou prvej</w:t>
      </w:r>
      <w:r w:rsidR="007B6CE1">
        <w:t>,</w:t>
      </w:r>
      <w:r>
        <w:t xml:space="preserve"> </w:t>
      </w:r>
      <w:r w:rsidR="00D860C7">
        <w:t xml:space="preserve">nami </w:t>
      </w:r>
      <w:r w:rsidR="007B6CE1">
        <w:t xml:space="preserve">natrénovanej siete, </w:t>
      </w:r>
      <w:r>
        <w:t>by sme trénovaciu množinu filtrovali tak, že by sme vyhodili všetky obrázky, kde sieť urobila veľkú chybu. Nad filtrovan</w:t>
      </w:r>
      <w:r w:rsidR="00D860C7">
        <w:t>ými</w:t>
      </w:r>
      <w:r>
        <w:t xml:space="preserve"> </w:t>
      </w:r>
      <w:r w:rsidR="00D860C7">
        <w:t xml:space="preserve">dátami </w:t>
      </w:r>
      <w:r>
        <w:t>by sme tréning zopakovali</w:t>
      </w:r>
      <w:r w:rsidR="00D860C7">
        <w:t xml:space="preserve"> a</w:t>
      </w:r>
      <w:r>
        <w:t xml:space="preserve"> </w:t>
      </w:r>
      <w:r w:rsidR="00D860C7">
        <w:t>t</w:t>
      </w:r>
      <w:r>
        <w:t xml:space="preserve">ento proces by sme mohli iteratívne opakovať. Rozpoznávanie veku je však ťažký problém a väčšina dostupných databáz neposkytuje anotáciu s presným vekom, preto by bol </w:t>
      </w:r>
      <w:r w:rsidR="00C34905">
        <w:t>potrebovali</w:t>
      </w:r>
      <w:r>
        <w:t xml:space="preserve"> d</w:t>
      </w:r>
      <w:r w:rsidR="00EA349D">
        <w:t>áta rozšíriť o ďalšie databázy.</w:t>
      </w:r>
    </w:p>
    <w:p w14:paraId="4455D558" w14:textId="77777777" w:rsidR="00EA349D" w:rsidRDefault="00EA349D" w:rsidP="00EA349D">
      <w:pPr>
        <w:pStyle w:val="Style1"/>
      </w:pPr>
    </w:p>
    <w:p w14:paraId="543074D3" w14:textId="77777777" w:rsidR="00EA349D" w:rsidRPr="00D40509" w:rsidRDefault="00EA349D" w:rsidP="00F737C9">
      <w:pPr>
        <w:pStyle w:val="Style1"/>
        <w:ind w:firstLine="0"/>
      </w:pPr>
    </w:p>
    <w:p w14:paraId="652843A3" w14:textId="0C8F872C" w:rsidR="006B0FB9" w:rsidRDefault="006B0FB9" w:rsidP="006B0FB9">
      <w:pPr>
        <w:pStyle w:val="Heading1"/>
      </w:pPr>
      <w:bookmarkStart w:id="122" w:name="_Toc450087574"/>
      <w:r>
        <w:lastRenderedPageBreak/>
        <w:t>Záver</w:t>
      </w:r>
      <w:bookmarkEnd w:id="122"/>
    </w:p>
    <w:p w14:paraId="3B0DEE5D" w14:textId="19EE116A" w:rsidR="00EA349D" w:rsidRDefault="00EA349D" w:rsidP="00EA349D">
      <w:pPr>
        <w:pStyle w:val="Style1"/>
      </w:pPr>
      <w:r>
        <w:t>V diplomovej práci sa nám podarilo nájsť</w:t>
      </w:r>
      <w:r w:rsidR="007B6CE1">
        <w:t xml:space="preserve"> vhodné architektúry</w:t>
      </w:r>
      <w:r>
        <w:t xml:space="preserve"> </w:t>
      </w:r>
      <w:r w:rsidR="007B6CE1">
        <w:t xml:space="preserve">hlbokých konvolučných sietí </w:t>
      </w:r>
      <w:r>
        <w:t>a</w:t>
      </w:r>
      <w:r w:rsidR="007B6CE1">
        <w:t xml:space="preserve"> úspešne sme zvládli úlohy </w:t>
      </w:r>
      <w:r>
        <w:t>rozpoznávani</w:t>
      </w:r>
      <w:r w:rsidR="007B6CE1">
        <w:t>a</w:t>
      </w:r>
      <w:r>
        <w:t xml:space="preserve"> veku a pohlavia. V prácach podobn</w:t>
      </w:r>
      <w:r w:rsidR="00690F90">
        <w:t>ého typu sa</w:t>
      </w:r>
      <w:r>
        <w:t xml:space="preserve"> väčšinou používali veľké RGB obrázky, ale my sme ukázali, že porovnateľné výsledky </w:t>
      </w:r>
      <w:r w:rsidR="00690F90">
        <w:t>vieme</w:t>
      </w:r>
      <w:r>
        <w:t xml:space="preserve"> dosiahnuť s 8-bitovými obrázkami s rozlíšením 70x85 pixelov</w:t>
      </w:r>
      <w:r w:rsidR="00690F90">
        <w:t>.</w:t>
      </w:r>
      <w:r>
        <w:t xml:space="preserve"> </w:t>
      </w:r>
    </w:p>
    <w:p w14:paraId="6C981036" w14:textId="5D7E2DFC" w:rsidR="00EA349D" w:rsidRDefault="00A43D8F" w:rsidP="00EA349D">
      <w:pPr>
        <w:pStyle w:val="Style1"/>
      </w:pPr>
      <w:r>
        <w:t>Našou výhodou bolo pomerne veľké množstvo dát, ktoré sme mali k dispozícii a  u</w:t>
      </w:r>
      <w:r w:rsidR="00EA349D">
        <w:t>kázali sme</w:t>
      </w:r>
      <w:r w:rsidR="00690F90">
        <w:t>, ako</w:t>
      </w:r>
      <w:r w:rsidR="00C0307B">
        <w:t xml:space="preserve"> ich pripraviť, ako</w:t>
      </w:r>
      <w:r w:rsidR="00EA349D">
        <w:t xml:space="preserve"> </w:t>
      </w:r>
      <w:r>
        <w:t xml:space="preserve">sa dajú filtrovať a efektívne spracovať pre potreby trénovania konvolučných sietí. </w:t>
      </w:r>
    </w:p>
    <w:p w14:paraId="076CACBC" w14:textId="1CE5665C" w:rsidR="00A43D8F" w:rsidRDefault="00A43D8F" w:rsidP="00EA349D">
      <w:pPr>
        <w:pStyle w:val="Style1"/>
      </w:pPr>
      <w:r>
        <w:t>Úspešne sa nám podarila implementácia oboch úloh pomocou Caffe frameworku a dokázali sme, že s rýchlymi grafickými kartami je trénovanie hlbokých konvolučných sietí  realizovateľné a pomerne rýchle.</w:t>
      </w:r>
    </w:p>
    <w:p w14:paraId="783A1C05" w14:textId="53683637" w:rsidR="000B7BD1" w:rsidRPr="000B7BD1" w:rsidRDefault="00A43D8F" w:rsidP="00EC4FE4">
      <w:pPr>
        <w:pStyle w:val="Style1"/>
      </w:pPr>
      <w:r>
        <w:t>Neurónovú sieť pre klasifikáciu pohlavia sme natrénovali</w:t>
      </w:r>
      <w:r w:rsidR="00EC4FE4">
        <w:t xml:space="preserve"> na</w:t>
      </w:r>
      <w:r>
        <w:t xml:space="preserve"> takmer </w:t>
      </w:r>
      <w:r w:rsidR="00A41662">
        <w:t>15</w:t>
      </w:r>
      <w:r w:rsidR="00EC4FE4">
        <w:t xml:space="preserve"> tisíc</w:t>
      </w:r>
      <w:r w:rsidR="00A41662">
        <w:t xml:space="preserve"> subjektoch a  </w:t>
      </w:r>
      <w:r>
        <w:t xml:space="preserve">500 </w:t>
      </w:r>
      <w:r w:rsidR="00A41662">
        <w:t xml:space="preserve">tisíc </w:t>
      </w:r>
      <w:r>
        <w:t xml:space="preserve">obrázkoch a podarilo </w:t>
      </w:r>
      <w:r w:rsidR="00A41662">
        <w:t xml:space="preserve">sa nám </w:t>
      </w:r>
      <w:r>
        <w:t xml:space="preserve">dosiahnuť </w:t>
      </w:r>
      <w:r w:rsidR="00EC4FE4">
        <w:t xml:space="preserve">zhruba </w:t>
      </w:r>
      <w:r>
        <w:t>97% úspešnosť predikcie na testovacích d</w:t>
      </w:r>
      <w:r w:rsidR="00EC4FE4">
        <w:t xml:space="preserve">átach. Stačilo </w:t>
      </w:r>
      <w:r>
        <w:t>pou</w:t>
      </w:r>
      <w:r w:rsidR="00EC4FE4">
        <w:t>žiť</w:t>
      </w:r>
      <w:r>
        <w:t xml:space="preserve"> </w:t>
      </w:r>
      <w:r w:rsidR="00A41662">
        <w:t>sieť s dvoma konvolučn</w:t>
      </w:r>
      <w:r w:rsidR="00EC4FE4">
        <w:t xml:space="preserve">ými vrstvami, pričom rozšírenie o tretiu, nemalo veľký zmysel, pretože výrazne stúpla výpočtová zložitosť a chyba klesla len minimálne. </w:t>
      </w:r>
      <w:r w:rsidR="000B7BD1">
        <w:t xml:space="preserve">Všetky siete, ktoré sme skúšali dosahovali viac ako 93 </w:t>
      </w:r>
      <w:r w:rsidR="000B7BD1">
        <w:rPr>
          <w:lang w:val="en-US"/>
        </w:rPr>
        <w:t xml:space="preserve">% </w:t>
      </w:r>
      <w:r w:rsidR="000B7BD1">
        <w:t>úspešnos</w:t>
      </w:r>
      <w:r w:rsidR="00EC4FE4">
        <w:t>ť, čo znamená, že nezávisí</w:t>
      </w:r>
      <w:r w:rsidR="000B7BD1">
        <w:t xml:space="preserve"> tak na samotnej architektúre ako na dátach.</w:t>
      </w:r>
    </w:p>
    <w:p w14:paraId="3848EA75" w14:textId="46433B8A" w:rsidR="00A41662" w:rsidRDefault="00A41662" w:rsidP="00EA349D">
      <w:pPr>
        <w:pStyle w:val="Style1"/>
      </w:pPr>
      <w:r>
        <w:t>Ukázali sme</w:t>
      </w:r>
      <w:r w:rsidR="00C0307B">
        <w:t>, že</w:t>
      </w:r>
      <w:r>
        <w:t xml:space="preserve"> pri hľadaní najlepšej architektúry siete</w:t>
      </w:r>
      <w:r w:rsidR="00C0307B">
        <w:t>,</w:t>
      </w:r>
      <w:r>
        <w:t xml:space="preserve"> nie je potrebné robiť príliš dlhé tréningy, pretože validačná chyba v istom momente prudko klesne a ostáva stabilizovaná. Osvedčili sa nám trénovania, ktoré trvali 100 tisíc iterácií.</w:t>
      </w:r>
    </w:p>
    <w:p w14:paraId="76FDA73A" w14:textId="78E0CEB1" w:rsidR="000B7BD1" w:rsidRDefault="000B7BD1" w:rsidP="000B7BD1">
      <w:pPr>
        <w:pStyle w:val="Style1"/>
      </w:pPr>
      <w:r>
        <w:t xml:space="preserve">Odhadovanie veku je pomerne náročná úloha </w:t>
      </w:r>
      <w:r w:rsidR="00C0307B">
        <w:t>aj pre ľudí  a kvôli limitovanému množstvu</w:t>
      </w:r>
      <w:r>
        <w:t xml:space="preserve"> dát a  ich </w:t>
      </w:r>
      <w:r w:rsidR="00EC4FE4">
        <w:t xml:space="preserve">zlej </w:t>
      </w:r>
      <w:r>
        <w:t>kvalite sa nám podarilo dosiahnuť 30</w:t>
      </w:r>
      <w:r>
        <w:rPr>
          <w:lang w:val="en-US"/>
        </w:rPr>
        <w:t xml:space="preserve">% </w:t>
      </w:r>
      <w:r>
        <w:t xml:space="preserve">úspešnosť </w:t>
      </w:r>
      <w:r w:rsidR="007C2E26">
        <w:t xml:space="preserve">pri tolerancii chyby </w:t>
      </w:r>
      <w:r>
        <w:t xml:space="preserve">2 rokov. </w:t>
      </w:r>
      <w:r w:rsidR="007C2E26">
        <w:t>Pri tolerancii</w:t>
      </w:r>
      <w:r w:rsidR="00EC4FE4">
        <w:t xml:space="preserve"> 5 rokov sme mali 60 </w:t>
      </w:r>
      <w:r w:rsidR="00EC4FE4">
        <w:rPr>
          <w:lang w:val="en-US"/>
        </w:rPr>
        <w:t>%,</w:t>
      </w:r>
      <w:r w:rsidR="00EC4FE4" w:rsidRPr="00EC4FE4">
        <w:t xml:space="preserve"> pri</w:t>
      </w:r>
      <w:r w:rsidR="007C2E26">
        <w:t xml:space="preserve"> </w:t>
      </w:r>
      <w:r w:rsidR="00EC4FE4">
        <w:t xml:space="preserve">10 </w:t>
      </w:r>
      <w:r w:rsidR="00CD3DCC">
        <w:t>už</w:t>
      </w:r>
      <w:r w:rsidR="00690F90">
        <w:t xml:space="preserve"> </w:t>
      </w:r>
      <w:r w:rsidR="007C2E26">
        <w:t xml:space="preserve">88 </w:t>
      </w:r>
      <w:r w:rsidR="00CD3DCC">
        <w:rPr>
          <w:lang w:val="en-US"/>
        </w:rPr>
        <w:t xml:space="preserve">%. </w:t>
      </w:r>
      <w:r>
        <w:t xml:space="preserve">Ukázali sme, že rozpoznávanie veku </w:t>
      </w:r>
      <w:r w:rsidR="00A3053F">
        <w:rPr>
          <w:lang w:val="en-US"/>
        </w:rPr>
        <w:t>je</w:t>
      </w:r>
      <w:r w:rsidR="00C0307B">
        <w:rPr>
          <w:lang w:val="en-US"/>
        </w:rPr>
        <w:t xml:space="preserve"> </w:t>
      </w:r>
      <w:r w:rsidR="00C0307B" w:rsidRPr="00C0307B">
        <w:t>možné</w:t>
      </w:r>
      <w:r w:rsidR="00A3053F">
        <w:rPr>
          <w:lang w:val="en-US"/>
        </w:rPr>
        <w:t xml:space="preserve"> </w:t>
      </w:r>
      <w:r w:rsidR="00A3053F">
        <w:t xml:space="preserve">riešiť pomocou </w:t>
      </w:r>
      <w:r w:rsidR="007C2E26">
        <w:t xml:space="preserve">regresie. </w:t>
      </w:r>
    </w:p>
    <w:p w14:paraId="13EA5637" w14:textId="3314F0E2" w:rsidR="004F02AB" w:rsidRPr="00613872" w:rsidRDefault="00A41662" w:rsidP="00613872">
      <w:pPr>
        <w:pStyle w:val="Style1"/>
      </w:pPr>
      <w:r>
        <w:t xml:space="preserve"> Pre </w:t>
      </w:r>
      <w:r w:rsidR="00A3053F">
        <w:t xml:space="preserve">budúce práce sme pre </w:t>
      </w:r>
      <w:r>
        <w:t>klasifikátor pohlavia a regresor veku navrhli potenciálne vylepšenie, kde by sme pomocou nami natr</w:t>
      </w:r>
      <w:r w:rsidR="000B7BD1">
        <w:t>énovan</w:t>
      </w:r>
      <w:r w:rsidR="00690F90">
        <w:t>ých sietí z  d</w:t>
      </w:r>
      <w:r w:rsidR="00A3053F">
        <w:t xml:space="preserve">át </w:t>
      </w:r>
      <w:r w:rsidR="00690F90">
        <w:t>filtrovali zle anotované alebo nekvalitné obrázky</w:t>
      </w:r>
      <w:r w:rsidR="00C0307B">
        <w:t>, tréning zopakovali</w:t>
      </w:r>
      <w:r w:rsidR="00690F90">
        <w:t xml:space="preserve"> a t</w:t>
      </w:r>
      <w:r w:rsidR="00A3053F">
        <w:t>ým</w:t>
      </w:r>
      <w:r w:rsidR="00690F90">
        <w:t xml:space="preserve"> zle</w:t>
      </w:r>
      <w:r w:rsidR="00613872">
        <w:t>pšili výslednú testovaciu chybu.</w:t>
      </w:r>
    </w:p>
    <w:bookmarkStart w:id="123" w:name="_Toc450087575" w:displacedByCustomXml="next"/>
    <w:sdt>
      <w:sdtPr>
        <w:rPr>
          <w:rFonts w:asciiTheme="minorHAnsi" w:eastAsiaTheme="minorEastAsia" w:hAnsiTheme="minorHAnsi" w:cstheme="minorBidi"/>
          <w:b w:val="0"/>
          <w:bCs w:val="0"/>
          <w:sz w:val="22"/>
          <w:szCs w:val="22"/>
        </w:rPr>
        <w:id w:val="1233355438"/>
        <w:docPartObj>
          <w:docPartGallery w:val="Bibliographies"/>
          <w:docPartUnique/>
        </w:docPartObj>
      </w:sdtPr>
      <w:sdtEndPr/>
      <w:sdtContent>
        <w:p w14:paraId="2428C5E5" w14:textId="2BE0E2D5" w:rsidR="007C7059" w:rsidRDefault="00AD61FF" w:rsidP="00BE73CB">
          <w:pPr>
            <w:pStyle w:val="Heading1"/>
            <w:numPr>
              <w:ilvl w:val="0"/>
              <w:numId w:val="0"/>
            </w:numPr>
            <w:ind w:left="432" w:hanging="432"/>
          </w:pPr>
          <w:r>
            <w:t xml:space="preserve">Zoznam </w:t>
          </w:r>
          <w:r w:rsidR="002A5D1A">
            <w:t xml:space="preserve">použitej </w:t>
          </w:r>
          <w:r>
            <w:t>literatúry</w:t>
          </w:r>
          <w:bookmarkEnd w:id="123"/>
        </w:p>
        <w:sdt>
          <w:sdtPr>
            <w:id w:val="111145805"/>
            <w:bibliography/>
          </w:sdtPr>
          <w:sdtEndPr/>
          <w:sdtContent>
            <w:p w14:paraId="4AE67795" w14:textId="77777777" w:rsidR="00BA7820" w:rsidRPr="007B6CE1" w:rsidRDefault="007C7059" w:rsidP="002A5D1A">
              <w:pPr>
                <w:pStyle w:val="Bibliography"/>
                <w:spacing w:line="240" w:lineRule="auto"/>
                <w:rPr>
                  <w:rFonts w:ascii="Times New Roman" w:hAnsi="Times New Roman" w:cs="Times New Roman"/>
                  <w:noProof/>
                  <w:sz w:val="24"/>
                  <w:szCs w:val="24"/>
                </w:rPr>
              </w:pPr>
              <w:r w:rsidRPr="007B6CE1">
                <w:rPr>
                  <w:rFonts w:ascii="Times New Roman" w:hAnsi="Times New Roman" w:cs="Times New Roman"/>
                </w:rPr>
                <w:fldChar w:fldCharType="begin"/>
              </w:r>
              <w:r w:rsidRPr="007B6CE1">
                <w:rPr>
                  <w:rFonts w:ascii="Times New Roman" w:hAnsi="Times New Roman" w:cs="Times New Roman"/>
                </w:rPr>
                <w:instrText xml:space="preserve"> BIBLIOGRAPHY </w:instrText>
              </w:r>
              <w:r w:rsidRPr="007B6CE1">
                <w:rPr>
                  <w:rFonts w:ascii="Times New Roman" w:hAnsi="Times New Roman" w:cs="Times New Roman"/>
                </w:rPr>
                <w:fldChar w:fldCharType="separate"/>
              </w:r>
              <w:r w:rsidR="00BA7820" w:rsidRPr="007B6CE1">
                <w:rPr>
                  <w:rFonts w:ascii="Times New Roman" w:hAnsi="Times New Roman" w:cs="Times New Roman"/>
                  <w:noProof/>
                </w:rPr>
                <w:t xml:space="preserve">1. </w:t>
              </w:r>
              <w:r w:rsidR="00BA7820" w:rsidRPr="007B6CE1">
                <w:rPr>
                  <w:rFonts w:ascii="Times New Roman" w:hAnsi="Times New Roman" w:cs="Times New Roman"/>
                  <w:b/>
                  <w:bCs/>
                  <w:noProof/>
                </w:rPr>
                <w:t>V. Kvasnička, L. Beňušková, J. Pospíchal, I. Farkaš, P. Tiňo, a A. Kráľ.</w:t>
              </w:r>
              <w:r w:rsidR="00BA7820" w:rsidRPr="007B6CE1">
                <w:rPr>
                  <w:rFonts w:ascii="Times New Roman" w:hAnsi="Times New Roman" w:cs="Times New Roman"/>
                  <w:noProof/>
                </w:rPr>
                <w:t xml:space="preserve"> </w:t>
              </w:r>
              <w:r w:rsidR="00BA7820" w:rsidRPr="007B6CE1">
                <w:rPr>
                  <w:rFonts w:ascii="Times New Roman" w:hAnsi="Times New Roman" w:cs="Times New Roman"/>
                  <w:i/>
                  <w:iCs/>
                  <w:noProof/>
                </w:rPr>
                <w:t xml:space="preserve">Úvod do teórie neurónových sietí. </w:t>
              </w:r>
              <w:r w:rsidR="00BA7820" w:rsidRPr="007B6CE1">
                <w:rPr>
                  <w:rFonts w:ascii="Times New Roman" w:hAnsi="Times New Roman" w:cs="Times New Roman"/>
                  <w:noProof/>
                </w:rPr>
                <w:t>Bratislava : IRIS, 1997. ISBN 80-88778-30-1.</w:t>
              </w:r>
            </w:p>
            <w:p w14:paraId="068660E1" w14:textId="77777777"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2. </w:t>
              </w:r>
              <w:r w:rsidRPr="007B6CE1">
                <w:rPr>
                  <w:rFonts w:ascii="Times New Roman" w:hAnsi="Times New Roman" w:cs="Times New Roman"/>
                  <w:b/>
                  <w:bCs/>
                  <w:noProof/>
                </w:rPr>
                <w:t>Andrew Gibiansky.</w:t>
              </w:r>
              <w:r w:rsidRPr="007B6CE1">
                <w:rPr>
                  <w:rFonts w:ascii="Times New Roman" w:hAnsi="Times New Roman" w:cs="Times New Roman"/>
                  <w:noProof/>
                </w:rPr>
                <w:t xml:space="preserve"> </w:t>
              </w:r>
              <w:r w:rsidRPr="007B6CE1">
                <w:rPr>
                  <w:rFonts w:ascii="Times New Roman" w:hAnsi="Times New Roman" w:cs="Times New Roman"/>
                  <w:i/>
                  <w:iCs/>
                  <w:noProof/>
                </w:rPr>
                <w:t>Convolutional Neural Networks</w:t>
              </w:r>
              <w:r w:rsidRPr="007B6CE1">
                <w:rPr>
                  <w:rFonts w:ascii="Times New Roman" w:hAnsi="Times New Roman" w:cs="Times New Roman"/>
                  <w:noProof/>
                </w:rPr>
                <w:t>. [Online] 2014. http://andrew.gibiansky.com/blog/machine-learning/convolutional-neural-networks/.</w:t>
              </w:r>
            </w:p>
            <w:p w14:paraId="6C3F51BB" w14:textId="77777777"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3. </w:t>
              </w:r>
              <w:r w:rsidRPr="007B6CE1">
                <w:rPr>
                  <w:rFonts w:ascii="Times New Roman" w:hAnsi="Times New Roman" w:cs="Times New Roman"/>
                  <w:b/>
                  <w:bCs/>
                  <w:noProof/>
                </w:rPr>
                <w:t>Makin, J.G.</w:t>
              </w:r>
              <w:r w:rsidRPr="007B6CE1">
                <w:rPr>
                  <w:rFonts w:ascii="Times New Roman" w:hAnsi="Times New Roman" w:cs="Times New Roman"/>
                  <w:noProof/>
                </w:rPr>
                <w:t xml:space="preserve"> </w:t>
              </w:r>
              <w:r w:rsidRPr="007B6CE1">
                <w:rPr>
                  <w:rFonts w:ascii="Times New Roman" w:hAnsi="Times New Roman" w:cs="Times New Roman"/>
                  <w:i/>
                  <w:iCs/>
                  <w:noProof/>
                </w:rPr>
                <w:t>Backpropagation</w:t>
              </w:r>
              <w:r w:rsidRPr="007B6CE1">
                <w:rPr>
                  <w:rFonts w:ascii="Times New Roman" w:hAnsi="Times New Roman" w:cs="Times New Roman"/>
                  <w:noProof/>
                </w:rPr>
                <w:t>. [Online] 2015. https://inst.eecs.berkeley.edu/~cs182/sp06/notes/backprop.pdf.</w:t>
              </w:r>
            </w:p>
            <w:p w14:paraId="542F6366" w14:textId="77777777"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4. </w:t>
              </w:r>
              <w:r w:rsidRPr="007B6CE1">
                <w:rPr>
                  <w:rFonts w:ascii="Times New Roman" w:hAnsi="Times New Roman" w:cs="Times New Roman"/>
                  <w:b/>
                  <w:bCs/>
                  <w:noProof/>
                </w:rPr>
                <w:t>karpathy@cs.stanford.edu.</w:t>
              </w:r>
              <w:r w:rsidRPr="007B6CE1">
                <w:rPr>
                  <w:rFonts w:ascii="Times New Roman" w:hAnsi="Times New Roman" w:cs="Times New Roman"/>
                  <w:noProof/>
                </w:rPr>
                <w:t xml:space="preserve"> </w:t>
              </w:r>
              <w:r w:rsidRPr="007B6CE1">
                <w:rPr>
                  <w:rFonts w:ascii="Times New Roman" w:hAnsi="Times New Roman" w:cs="Times New Roman"/>
                  <w:i/>
                  <w:iCs/>
                  <w:noProof/>
                </w:rPr>
                <w:t>Convolutional Neural Networks (CNNs / ConvNets)</w:t>
              </w:r>
              <w:r w:rsidRPr="007B6CE1">
                <w:rPr>
                  <w:rFonts w:ascii="Times New Roman" w:hAnsi="Times New Roman" w:cs="Times New Roman"/>
                  <w:noProof/>
                </w:rPr>
                <w:t>. [Online] 2014. http://cs231n.github.io/convolutional-networks/.</w:t>
              </w:r>
            </w:p>
            <w:p w14:paraId="3905329F" w14:textId="77777777"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5. </w:t>
              </w:r>
              <w:r w:rsidRPr="007B6CE1">
                <w:rPr>
                  <w:rFonts w:ascii="Times New Roman" w:hAnsi="Times New Roman" w:cs="Times New Roman"/>
                  <w:b/>
                  <w:bCs/>
                  <w:noProof/>
                </w:rPr>
                <w:t>Michael A. Nielsen.</w:t>
              </w:r>
              <w:r w:rsidRPr="007B6CE1">
                <w:rPr>
                  <w:rFonts w:ascii="Times New Roman" w:hAnsi="Times New Roman" w:cs="Times New Roman"/>
                  <w:noProof/>
                </w:rPr>
                <w:t xml:space="preserve"> Neural Networks and Deep Learning. [Online] Determination Press, 2015. http://neuralnetworksanddeeplearning.com/.</w:t>
              </w:r>
            </w:p>
            <w:p w14:paraId="1773CD30" w14:textId="77777777"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6. </w:t>
              </w:r>
              <w:r w:rsidRPr="007B6CE1">
                <w:rPr>
                  <w:rFonts w:ascii="Times New Roman" w:hAnsi="Times New Roman" w:cs="Times New Roman"/>
                  <w:b/>
                  <w:bCs/>
                  <w:noProof/>
                </w:rPr>
                <w:t>Yangqing Jia, Evan Shelhamer, Jeff Donahue, Sergey Karayev, Jonathan Long, Ross Girshick.</w:t>
              </w:r>
              <w:r w:rsidRPr="007B6CE1">
                <w:rPr>
                  <w:rFonts w:ascii="Times New Roman" w:hAnsi="Times New Roman" w:cs="Times New Roman"/>
                  <w:noProof/>
                </w:rPr>
                <w:t xml:space="preserve"> Caffe: Convolutional Architecture for Fast Feature Embedding. [Online] 2014. http://caffe.berkeleyvision.org. 1408.5093.</w:t>
              </w:r>
            </w:p>
            <w:p w14:paraId="50937298" w14:textId="77777777"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7. </w:t>
              </w:r>
              <w:r w:rsidRPr="007B6CE1">
                <w:rPr>
                  <w:rFonts w:ascii="Times New Roman" w:hAnsi="Times New Roman" w:cs="Times New Roman"/>
                  <w:b/>
                  <w:bCs/>
                  <w:noProof/>
                </w:rPr>
                <w:t>Xiu-Shen Wei.</w:t>
              </w:r>
              <w:r w:rsidRPr="007B6CE1">
                <w:rPr>
                  <w:rFonts w:ascii="Times New Roman" w:hAnsi="Times New Roman" w:cs="Times New Roman"/>
                  <w:noProof/>
                </w:rPr>
                <w:t xml:space="preserve"> Tricks in Deep Neural Networks. [Online] 2016. http://lamda.nju.edu.cn/weixs/project/CNNTricks/CNNTricks.html.</w:t>
              </w:r>
            </w:p>
            <w:p w14:paraId="43A007FC" w14:textId="77777777"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8. </w:t>
              </w:r>
              <w:r w:rsidRPr="007B6CE1">
                <w:rPr>
                  <w:rFonts w:ascii="Times New Roman" w:hAnsi="Times New Roman" w:cs="Times New Roman"/>
                  <w:b/>
                  <w:bCs/>
                  <w:noProof/>
                </w:rPr>
                <w:t>Jeffrey Dean, Sanjay Ghemawat.</w:t>
              </w:r>
              <w:r w:rsidRPr="007B6CE1">
                <w:rPr>
                  <w:rFonts w:ascii="Times New Roman" w:hAnsi="Times New Roman" w:cs="Times New Roman"/>
                  <w:noProof/>
                </w:rPr>
                <w:t xml:space="preserve"> LevelDB. [Online] 2016. http://leveldb.org.</w:t>
              </w:r>
            </w:p>
            <w:p w14:paraId="6D5F356C" w14:textId="38EF33E3"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9. </w:t>
              </w:r>
              <w:r w:rsidRPr="007B6CE1">
                <w:rPr>
                  <w:rFonts w:ascii="Times New Roman" w:hAnsi="Times New Roman" w:cs="Times New Roman"/>
                  <w:b/>
                  <w:bCs/>
                  <w:noProof/>
                </w:rPr>
                <w:t>Howard Chu.</w:t>
              </w:r>
              <w:r w:rsidRPr="007B6CE1">
                <w:rPr>
                  <w:rFonts w:ascii="Times New Roman" w:hAnsi="Times New Roman" w:cs="Times New Roman"/>
                  <w:noProof/>
                </w:rPr>
                <w:t xml:space="preserve"> Lightning Memory-Mapped Database. [Online] 2016. http://symas.com/mdb/.</w:t>
              </w:r>
            </w:p>
            <w:p w14:paraId="78915921" w14:textId="77777777"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10. </w:t>
              </w:r>
              <w:r w:rsidRPr="007B6CE1">
                <w:rPr>
                  <w:rFonts w:ascii="Times New Roman" w:hAnsi="Times New Roman" w:cs="Times New Roman"/>
                  <w:b/>
                  <w:bCs/>
                  <w:noProof/>
                </w:rPr>
                <w:t>Gil Levi and Tal Hassner.</w:t>
              </w:r>
              <w:r w:rsidRPr="007B6CE1">
                <w:rPr>
                  <w:rFonts w:ascii="Times New Roman" w:hAnsi="Times New Roman" w:cs="Times New Roman"/>
                  <w:noProof/>
                </w:rPr>
                <w:t xml:space="preserve"> Age and Gender Classification using Convolutional Neural Networks, IEEE Workshop on Analysis and Modeling of Faces and Gestures (AMFG), at the IEEE Conf. on Computer Vision and Pattern Recognition (CVPR), Boston, June 2015. [Online] http://www.openu.ac.il/home/hassner/projects/cnn_agegender/.</w:t>
              </w:r>
            </w:p>
            <w:p w14:paraId="7B155294" w14:textId="77777777" w:rsidR="00BA7820" w:rsidRPr="007B6CE1" w:rsidRDefault="00BA7820" w:rsidP="002A5D1A">
              <w:pPr>
                <w:pStyle w:val="Bibliography"/>
                <w:spacing w:line="240" w:lineRule="auto"/>
                <w:rPr>
                  <w:rFonts w:ascii="Times New Roman" w:hAnsi="Times New Roman" w:cs="Times New Roman"/>
                  <w:noProof/>
                </w:rPr>
              </w:pPr>
              <w:r w:rsidRPr="007B6CE1">
                <w:rPr>
                  <w:rFonts w:ascii="Times New Roman" w:hAnsi="Times New Roman" w:cs="Times New Roman"/>
                  <w:noProof/>
                </w:rPr>
                <w:t xml:space="preserve">11. </w:t>
              </w:r>
              <w:r w:rsidRPr="007B6CE1">
                <w:rPr>
                  <w:rFonts w:ascii="Times New Roman" w:hAnsi="Times New Roman" w:cs="Times New Roman"/>
                  <w:b/>
                  <w:bCs/>
                  <w:noProof/>
                </w:rPr>
                <w:t>Eran Eidinger, Roee Enbar, Tal Hassner.</w:t>
              </w:r>
              <w:r w:rsidRPr="007B6CE1">
                <w:rPr>
                  <w:rFonts w:ascii="Times New Roman" w:hAnsi="Times New Roman" w:cs="Times New Roman"/>
                  <w:noProof/>
                </w:rPr>
                <w:t xml:space="preserve"> Age and Gender Estimation of Unfiltered Faces, Transactions on Information Forensics and Security (IEEE-TIFS), special issue on Facial Biometrics in the Wild, Volume 9, Issue 12, pages 2170 - 2179, Dec. 2014. [Online] http://www.openu.ac.il/home/hassner/Adience/EidingerEnbarHassner_tifs.pdf.</w:t>
              </w:r>
            </w:p>
            <w:p w14:paraId="7C0DE0E3"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noProof/>
                </w:rPr>
                <w:t xml:space="preserve">12. </w:t>
              </w:r>
              <w:r w:rsidRPr="007B6CE1">
                <w:rPr>
                  <w:rFonts w:ascii="Times New Roman" w:hAnsi="Times New Roman" w:cs="Times New Roman"/>
                  <w:b/>
                  <w:bCs/>
                  <w:i/>
                  <w:iCs/>
                  <w:noProof/>
                </w:rPr>
                <w:t>SHUMEET BALUJA AND HENRY A. ROWLEY.</w:t>
              </w:r>
              <w:r w:rsidRPr="007B6CE1">
                <w:rPr>
                  <w:rFonts w:ascii="Times New Roman" w:hAnsi="Times New Roman" w:cs="Times New Roman"/>
                  <w:i/>
                  <w:iCs/>
                  <w:noProof/>
                </w:rPr>
                <w:t xml:space="preserve"> 2007, "Boosting Sex Identification Performance." International Journal of Computer Vision, s. 111-119.</w:t>
              </w:r>
            </w:p>
            <w:p w14:paraId="3B795EAC"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13. </w:t>
              </w:r>
              <w:r w:rsidRPr="007B6CE1">
                <w:rPr>
                  <w:rFonts w:ascii="Times New Roman" w:hAnsi="Times New Roman" w:cs="Times New Roman"/>
                  <w:b/>
                  <w:bCs/>
                  <w:i/>
                  <w:iCs/>
                  <w:noProof/>
                </w:rPr>
                <w:t>Aleix M Martinez.</w:t>
              </w:r>
              <w:r w:rsidRPr="007B6CE1">
                <w:rPr>
                  <w:rFonts w:ascii="Times New Roman" w:hAnsi="Times New Roman" w:cs="Times New Roman"/>
                  <w:i/>
                  <w:iCs/>
                  <w:noProof/>
                </w:rPr>
                <w:t xml:space="preserve"> The AR Face Database. CVC Technical Report #24, June 1998. [Online] http://www2.ece.ohio-state.edu/~aleix/ARdatabase.html.</w:t>
              </w:r>
            </w:p>
            <w:p w14:paraId="3A31D037"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14. </w:t>
              </w:r>
              <w:r w:rsidRPr="007B6CE1">
                <w:rPr>
                  <w:rFonts w:ascii="Times New Roman" w:hAnsi="Times New Roman" w:cs="Times New Roman"/>
                  <w:b/>
                  <w:bCs/>
                  <w:i/>
                  <w:iCs/>
                  <w:noProof/>
                </w:rPr>
                <w:t>AT&amp;T Laboratories Cambridge.</w:t>
              </w:r>
              <w:r w:rsidRPr="007B6CE1">
                <w:rPr>
                  <w:rFonts w:ascii="Times New Roman" w:hAnsi="Times New Roman" w:cs="Times New Roman"/>
                  <w:i/>
                  <w:iCs/>
                  <w:noProof/>
                </w:rPr>
                <w:t xml:space="preserve"> The Database of Faces. [Online] 2015. http://www.cl.cam.ac.uk/research/dtg/attarchive/facedatabase.html.</w:t>
              </w:r>
            </w:p>
            <w:p w14:paraId="240D9EC1"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15. </w:t>
              </w:r>
              <w:r w:rsidRPr="007B6CE1">
                <w:rPr>
                  <w:rFonts w:ascii="Times New Roman" w:hAnsi="Times New Roman" w:cs="Times New Roman"/>
                  <w:b/>
                  <w:bCs/>
                  <w:i/>
                  <w:iCs/>
                  <w:noProof/>
                </w:rPr>
                <w:t>info@bioid.com.</w:t>
              </w:r>
              <w:r w:rsidRPr="007B6CE1">
                <w:rPr>
                  <w:rFonts w:ascii="Times New Roman" w:hAnsi="Times New Roman" w:cs="Times New Roman"/>
                  <w:i/>
                  <w:iCs/>
                  <w:noProof/>
                </w:rPr>
                <w:t xml:space="preserve"> The BioID Face Database. [Online] 2015. https://www.bioid.com/About/BioID-Face-Database.</w:t>
              </w:r>
            </w:p>
            <w:p w14:paraId="3990249C"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16. </w:t>
              </w:r>
              <w:r w:rsidRPr="007B6CE1">
                <w:rPr>
                  <w:rFonts w:ascii="Times New Roman" w:hAnsi="Times New Roman" w:cs="Times New Roman"/>
                  <w:b/>
                  <w:bCs/>
                  <w:i/>
                  <w:iCs/>
                  <w:noProof/>
                </w:rPr>
                <w:t>Bor-Chun Chen, Chu-Song Chen, Winston H. Hsu.</w:t>
              </w:r>
              <w:r w:rsidRPr="007B6CE1">
                <w:rPr>
                  <w:rFonts w:ascii="Times New Roman" w:hAnsi="Times New Roman" w:cs="Times New Roman"/>
                  <w:i/>
                  <w:iCs/>
                  <w:noProof/>
                </w:rPr>
                <w:t xml:space="preserve"> Cross-Age Reference Coding for Age-Invariant Face Recognition and Retrieval (CACD) ECCV 2014. [Online] http://vintage.winklerbros.net/facescrub.html.</w:t>
              </w:r>
            </w:p>
            <w:p w14:paraId="69D94DFC"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17. </w:t>
              </w:r>
              <w:r w:rsidRPr="007B6CE1">
                <w:rPr>
                  <w:rFonts w:ascii="Times New Roman" w:hAnsi="Times New Roman" w:cs="Times New Roman"/>
                  <w:b/>
                  <w:bCs/>
                  <w:i/>
                  <w:iCs/>
                  <w:noProof/>
                </w:rPr>
                <w:t>Dong Yi, Zhen Lei, Shengcai Liao and Stan Z. Li,.</w:t>
              </w:r>
              <w:r w:rsidRPr="007B6CE1">
                <w:rPr>
                  <w:rFonts w:ascii="Times New Roman" w:hAnsi="Times New Roman" w:cs="Times New Roman"/>
                  <w:i/>
                  <w:iCs/>
                  <w:noProof/>
                </w:rPr>
                <w:t xml:space="preserve"> “Learning Face Representation from Scratch”. arXiv preprint arXiv:1411.7923. [Online] 2014. http://www.cbsr.ia.ac.cn/english/CASIA-WebFace-Database.html.</w:t>
              </w:r>
            </w:p>
            <w:p w14:paraId="5091AA2B"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18. </w:t>
              </w:r>
              <w:r w:rsidRPr="007B6CE1">
                <w:rPr>
                  <w:rFonts w:ascii="Times New Roman" w:hAnsi="Times New Roman" w:cs="Times New Roman"/>
                  <w:b/>
                  <w:bCs/>
                  <w:i/>
                  <w:iCs/>
                  <w:noProof/>
                </w:rPr>
                <w:t>Wen Gao, Bo Cao, Shiguang Shan, Delong Zhou, Xiaohua Zhang, Debin Zhao.</w:t>
              </w:r>
              <w:r w:rsidRPr="007B6CE1">
                <w:rPr>
                  <w:rFonts w:ascii="Times New Roman" w:hAnsi="Times New Roman" w:cs="Times New Roman"/>
                  <w:i/>
                  <w:iCs/>
                  <w:noProof/>
                </w:rPr>
                <w:t xml:space="preserve"> CAS-PEAL Face Database. [Online] 2015. http://www.jdl.ac.cn/peal/.</w:t>
              </w:r>
            </w:p>
            <w:p w14:paraId="7F3A037E"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lastRenderedPageBreak/>
                <w:t xml:space="preserve">19. </w:t>
              </w:r>
              <w:r w:rsidRPr="007B6CE1">
                <w:rPr>
                  <w:rFonts w:ascii="Times New Roman" w:hAnsi="Times New Roman" w:cs="Times New Roman"/>
                  <w:b/>
                  <w:bCs/>
                  <w:i/>
                  <w:iCs/>
                  <w:noProof/>
                </w:rPr>
                <w:t>H.-W. Ng, S. Winkler.</w:t>
              </w:r>
              <w:r w:rsidRPr="007B6CE1">
                <w:rPr>
                  <w:rFonts w:ascii="Times New Roman" w:hAnsi="Times New Roman" w:cs="Times New Roman"/>
                  <w:i/>
                  <w:iCs/>
                  <w:noProof/>
                </w:rPr>
                <w:t xml:space="preserve"> Paris : s.n., 2014. A data-driven approach to cleaning large face datasets. (ICIP), Proc. IEEE International Conference on Image Processing.</w:t>
              </w:r>
            </w:p>
            <w:p w14:paraId="6FA4EABD"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20. </w:t>
              </w:r>
              <w:r w:rsidRPr="007B6CE1">
                <w:rPr>
                  <w:rFonts w:ascii="Times New Roman" w:hAnsi="Times New Roman" w:cs="Times New Roman"/>
                  <w:b/>
                  <w:bCs/>
                  <w:i/>
                  <w:iCs/>
                  <w:noProof/>
                </w:rPr>
                <w:t>Karl Ricanek Jr and Tamirat Tesafaye.</w:t>
              </w:r>
              <w:r w:rsidRPr="007B6CE1">
                <w:rPr>
                  <w:rFonts w:ascii="Times New Roman" w:hAnsi="Times New Roman" w:cs="Times New Roman"/>
                  <w:i/>
                  <w:iCs/>
                  <w:noProof/>
                </w:rPr>
                <w:t xml:space="preserve"> “MORPH: A Longitudinal Image Database of Normal Adult Age-Progression,” IEEE 7th International Conference on Automatic Face and Gesture Recognition, Southampton, UK, April 2006, pp 341-345. [Online] https://ebill.uncw.edu/C20231_ustores/web/product_detail.jsp?PRODUCTID=10.</w:t>
              </w:r>
            </w:p>
            <w:p w14:paraId="24CE3924"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21. </w:t>
              </w:r>
              <w:r w:rsidRPr="007B6CE1">
                <w:rPr>
                  <w:rFonts w:ascii="Times New Roman" w:hAnsi="Times New Roman" w:cs="Times New Roman"/>
                  <w:b/>
                  <w:bCs/>
                  <w:i/>
                  <w:iCs/>
                  <w:noProof/>
                </w:rPr>
                <w:t>Gross, R., Matthews, I., Cohn, J. F., Kanade, T., &amp; Baker, S.</w:t>
              </w:r>
              <w:r w:rsidRPr="007B6CE1">
                <w:rPr>
                  <w:rFonts w:ascii="Times New Roman" w:hAnsi="Times New Roman" w:cs="Times New Roman"/>
                  <w:i/>
                  <w:iCs/>
                  <w:noProof/>
                </w:rPr>
                <w:t xml:space="preserve"> 2008. Multi-PIE. Proceedings of the Eighth IEEE International Conference on Automatic Face and Gesture Recognition.</w:t>
              </w:r>
            </w:p>
            <w:p w14:paraId="1672E3E3"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22. </w:t>
              </w:r>
              <w:r w:rsidRPr="007B6CE1">
                <w:rPr>
                  <w:rFonts w:ascii="Times New Roman" w:hAnsi="Times New Roman" w:cs="Times New Roman"/>
                  <w:b/>
                  <w:bCs/>
                  <w:i/>
                  <w:iCs/>
                  <w:noProof/>
                </w:rPr>
                <w:t>G. Panis, A. Lanitis , N. Tsapatsoulis and T.F.Cootes.</w:t>
              </w:r>
              <w:r w:rsidRPr="007B6CE1">
                <w:rPr>
                  <w:rFonts w:ascii="Times New Roman" w:hAnsi="Times New Roman" w:cs="Times New Roman"/>
                  <w:i/>
                  <w:iCs/>
                  <w:noProof/>
                </w:rPr>
                <w:t xml:space="preserve"> “An Overview of Research on Facial Aging using the FG-NET Aging Database”. IET Biometrics. [Online] 2015. https://www.researchgate.net/publication/276026141_An_Overview_of_Research_on_Facial_Aging_using_the_FG-NET_Aging_Database.</w:t>
              </w:r>
            </w:p>
            <w:p w14:paraId="509D2BB8"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23. </w:t>
              </w:r>
              <w:r w:rsidRPr="007B6CE1">
                <w:rPr>
                  <w:rFonts w:ascii="Times New Roman" w:hAnsi="Times New Roman" w:cs="Times New Roman"/>
                  <w:b/>
                  <w:bCs/>
                  <w:i/>
                  <w:iCs/>
                  <w:noProof/>
                </w:rPr>
                <w:t>The National Institute of Standards and Technology (NIST) .</w:t>
              </w:r>
              <w:r w:rsidRPr="007B6CE1">
                <w:rPr>
                  <w:rFonts w:ascii="Times New Roman" w:hAnsi="Times New Roman" w:cs="Times New Roman"/>
                  <w:i/>
                  <w:iCs/>
                  <w:noProof/>
                </w:rPr>
                <w:t xml:space="preserve"> The Color FERET Database. [Online] 2015. http://www.nist.gov/itl/iad/ig/colorferet.cfm.</w:t>
              </w:r>
            </w:p>
            <w:p w14:paraId="38A30AC9"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24. </w:t>
              </w:r>
              <w:r w:rsidRPr="007B6CE1">
                <w:rPr>
                  <w:rFonts w:ascii="Times New Roman" w:hAnsi="Times New Roman" w:cs="Times New Roman"/>
                  <w:b/>
                  <w:bCs/>
                  <w:i/>
                  <w:iCs/>
                  <w:noProof/>
                </w:rPr>
                <w:t>G. Bradski.</w:t>
              </w:r>
              <w:r w:rsidRPr="007B6CE1">
                <w:rPr>
                  <w:rFonts w:ascii="Times New Roman" w:hAnsi="Times New Roman" w:cs="Times New Roman"/>
                  <w:i/>
                  <w:iCs/>
                  <w:noProof/>
                </w:rPr>
                <w:t xml:space="preserve"> "The OpenCV Library." Dr. Dobb’s Journal of Software Tools Key: citeulike:2236121, 2000. [Online] http://opencv.org/.</w:t>
              </w:r>
            </w:p>
            <w:p w14:paraId="61E18BCC"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25. </w:t>
              </w:r>
              <w:r w:rsidRPr="007B6CE1">
                <w:rPr>
                  <w:rFonts w:ascii="Times New Roman" w:hAnsi="Times New Roman" w:cs="Times New Roman"/>
                  <w:b/>
                  <w:bCs/>
                  <w:i/>
                  <w:iCs/>
                  <w:noProof/>
                </w:rPr>
                <w:t>Tristan Hume.</w:t>
              </w:r>
              <w:r w:rsidRPr="007B6CE1">
                <w:rPr>
                  <w:rFonts w:ascii="Times New Roman" w:hAnsi="Times New Roman" w:cs="Times New Roman"/>
                  <w:i/>
                  <w:iCs/>
                  <w:noProof/>
                </w:rPr>
                <w:t xml:space="preserve"> Simple, accurate eye center tracking in OpenCV. [Online] 2015. http://thume.ca/projects/2012/11/04/simple-accurate-eye-center-tracking-in-opencv/.</w:t>
              </w:r>
            </w:p>
            <w:p w14:paraId="24BCF597" w14:textId="77777777" w:rsidR="00BA7820" w:rsidRPr="007B6CE1" w:rsidRDefault="00BA7820" w:rsidP="002A5D1A">
              <w:pPr>
                <w:pStyle w:val="Bibliography"/>
                <w:spacing w:line="240" w:lineRule="auto"/>
                <w:rPr>
                  <w:rFonts w:ascii="Times New Roman" w:hAnsi="Times New Roman" w:cs="Times New Roman"/>
                  <w:i/>
                  <w:iCs/>
                  <w:noProof/>
                </w:rPr>
              </w:pPr>
              <w:r w:rsidRPr="007B6CE1">
                <w:rPr>
                  <w:rFonts w:ascii="Times New Roman" w:hAnsi="Times New Roman" w:cs="Times New Roman"/>
                  <w:i/>
                  <w:iCs/>
                  <w:noProof/>
                </w:rPr>
                <w:t xml:space="preserve">26. </w:t>
              </w:r>
              <w:r w:rsidRPr="007B6CE1">
                <w:rPr>
                  <w:rFonts w:ascii="Times New Roman" w:hAnsi="Times New Roman" w:cs="Times New Roman"/>
                  <w:b/>
                  <w:bCs/>
                  <w:i/>
                  <w:iCs/>
                  <w:noProof/>
                </w:rPr>
                <w:t>A. Gallagher, T. Chen.</w:t>
              </w:r>
              <w:r w:rsidRPr="007B6CE1">
                <w:rPr>
                  <w:rFonts w:ascii="Times New Roman" w:hAnsi="Times New Roman" w:cs="Times New Roman"/>
                  <w:i/>
                  <w:iCs/>
                  <w:noProof/>
                </w:rPr>
                <w:t xml:space="preserve"> Understanding Groups of Images of People, IEEE Conference on Computer Vision and Pattern Recognition, 2009. [Online] http://chenlab.ece.cornell.edu/people/Andy/ImagesOfGroups.html.</w:t>
              </w:r>
            </w:p>
            <w:p w14:paraId="2AD3F947" w14:textId="77777777" w:rsidR="007C7059" w:rsidRDefault="007C7059" w:rsidP="002A5D1A">
              <w:pPr>
                <w:spacing w:line="240" w:lineRule="auto"/>
              </w:pPr>
              <w:r w:rsidRPr="007B6CE1">
                <w:rPr>
                  <w:rFonts w:ascii="Times New Roman" w:hAnsi="Times New Roman" w:cs="Times New Roman"/>
                </w:rPr>
                <w:fldChar w:fldCharType="end"/>
              </w:r>
            </w:p>
          </w:sdtContent>
        </w:sdt>
      </w:sdtContent>
    </w:sdt>
    <w:p w14:paraId="210EE4EC" w14:textId="77777777" w:rsidR="00621F98" w:rsidRPr="005624EA" w:rsidRDefault="00621F98" w:rsidP="007C7059">
      <w:pPr>
        <w:spacing w:line="276" w:lineRule="auto"/>
      </w:pPr>
    </w:p>
    <w:p w14:paraId="5370FA30" w14:textId="77777777" w:rsidR="00C10266" w:rsidRPr="005624EA" w:rsidRDefault="00C10266" w:rsidP="00C10266">
      <w:pPr>
        <w:pStyle w:val="Standard"/>
        <w:spacing w:line="360" w:lineRule="auto"/>
        <w:jc w:val="both"/>
        <w:rPr>
          <w:rFonts w:ascii="Times New Roman" w:hAnsi="Times New Roman" w:cs="Times New Roman"/>
          <w:sz w:val="20"/>
          <w:szCs w:val="20"/>
        </w:rPr>
      </w:pPr>
    </w:p>
    <w:p w14:paraId="303AF614" w14:textId="77777777" w:rsidR="00E50028" w:rsidRDefault="00E50028" w:rsidP="00CB62E3">
      <w:pPr>
        <w:pStyle w:val="Standard"/>
        <w:spacing w:line="360" w:lineRule="auto"/>
        <w:jc w:val="both"/>
      </w:pPr>
    </w:p>
    <w:p w14:paraId="1A142FE5" w14:textId="77777777" w:rsidR="002A5D1A" w:rsidRDefault="002A5D1A" w:rsidP="00CB62E3">
      <w:pPr>
        <w:pStyle w:val="Standard"/>
        <w:spacing w:line="360" w:lineRule="auto"/>
        <w:jc w:val="both"/>
      </w:pPr>
    </w:p>
    <w:p w14:paraId="137E2A1B" w14:textId="77777777" w:rsidR="002A5D1A" w:rsidRDefault="002A5D1A" w:rsidP="00CB62E3">
      <w:pPr>
        <w:pStyle w:val="Standard"/>
        <w:spacing w:line="360" w:lineRule="auto"/>
        <w:jc w:val="both"/>
      </w:pPr>
    </w:p>
    <w:p w14:paraId="6A2203FB" w14:textId="77777777" w:rsidR="002A5D1A" w:rsidRDefault="002A5D1A" w:rsidP="00CB62E3">
      <w:pPr>
        <w:pStyle w:val="Standard"/>
        <w:spacing w:line="360" w:lineRule="auto"/>
        <w:jc w:val="both"/>
      </w:pPr>
    </w:p>
    <w:p w14:paraId="35FF9A89" w14:textId="77777777" w:rsidR="002A5D1A" w:rsidRDefault="002A5D1A" w:rsidP="00CB62E3">
      <w:pPr>
        <w:pStyle w:val="Standard"/>
        <w:spacing w:line="360" w:lineRule="auto"/>
        <w:jc w:val="both"/>
      </w:pPr>
    </w:p>
    <w:p w14:paraId="29D85841" w14:textId="77777777" w:rsidR="002A5D1A" w:rsidRDefault="002A5D1A" w:rsidP="00CB62E3">
      <w:pPr>
        <w:pStyle w:val="Standard"/>
        <w:spacing w:line="360" w:lineRule="auto"/>
        <w:jc w:val="both"/>
      </w:pPr>
    </w:p>
    <w:p w14:paraId="6BBE9153" w14:textId="77777777" w:rsidR="002A5D1A" w:rsidRDefault="002A5D1A" w:rsidP="00CB62E3">
      <w:pPr>
        <w:pStyle w:val="Standard"/>
        <w:spacing w:line="360" w:lineRule="auto"/>
        <w:jc w:val="both"/>
      </w:pPr>
    </w:p>
    <w:p w14:paraId="08DA0395" w14:textId="77777777" w:rsidR="002A5D1A" w:rsidRDefault="002A5D1A" w:rsidP="00CB62E3">
      <w:pPr>
        <w:pStyle w:val="Standard"/>
        <w:spacing w:line="360" w:lineRule="auto"/>
        <w:jc w:val="both"/>
      </w:pPr>
    </w:p>
    <w:p w14:paraId="2EC82A4B" w14:textId="77777777" w:rsidR="002A5D1A" w:rsidRDefault="002A5D1A" w:rsidP="00CB62E3">
      <w:pPr>
        <w:pStyle w:val="Standard"/>
        <w:spacing w:line="360" w:lineRule="auto"/>
        <w:jc w:val="both"/>
      </w:pPr>
    </w:p>
    <w:p w14:paraId="500B5DCE" w14:textId="77777777" w:rsidR="002A5D1A" w:rsidRDefault="002A5D1A" w:rsidP="00CB62E3">
      <w:pPr>
        <w:pStyle w:val="Standard"/>
        <w:spacing w:line="360" w:lineRule="auto"/>
        <w:jc w:val="both"/>
      </w:pPr>
    </w:p>
    <w:p w14:paraId="5F1A8A84" w14:textId="77777777" w:rsidR="002A5D1A" w:rsidRDefault="002A5D1A" w:rsidP="00CB62E3">
      <w:pPr>
        <w:pStyle w:val="Standard"/>
        <w:spacing w:line="360" w:lineRule="auto"/>
        <w:jc w:val="both"/>
      </w:pPr>
    </w:p>
    <w:p w14:paraId="4FD9E520" w14:textId="77777777" w:rsidR="002A5D1A" w:rsidRPr="005624EA" w:rsidRDefault="002A5D1A" w:rsidP="00CB62E3">
      <w:pPr>
        <w:pStyle w:val="Standard"/>
        <w:spacing w:line="360" w:lineRule="auto"/>
        <w:jc w:val="both"/>
      </w:pPr>
    </w:p>
    <w:sectPr w:rsidR="002A5D1A" w:rsidRPr="005624EA" w:rsidSect="0031782F">
      <w:footerReference w:type="default" r:id="rId45"/>
      <w:pgSz w:w="11906" w:h="16838" w:code="9"/>
      <w:pgMar w:top="1418" w:right="1134" w:bottom="1418" w:left="1985" w:header="709" w:footer="709" w:gutter="0"/>
      <w:pgNumType w:start="1"/>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F5ECA9" w14:textId="77777777" w:rsidR="00E05113" w:rsidRDefault="00E05113">
      <w:r>
        <w:separator/>
      </w:r>
    </w:p>
    <w:p w14:paraId="1684D24F" w14:textId="77777777" w:rsidR="00E05113" w:rsidRDefault="00E05113"/>
  </w:endnote>
  <w:endnote w:type="continuationSeparator" w:id="0">
    <w:p w14:paraId="03FA6672" w14:textId="77777777" w:rsidR="00E05113" w:rsidRDefault="00E05113">
      <w:r>
        <w:continuationSeparator/>
      </w:r>
    </w:p>
    <w:p w14:paraId="3838CBBA" w14:textId="77777777" w:rsidR="00E05113" w:rsidRDefault="00E051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EE"/>
    <w:family w:val="modern"/>
    <w:pitch w:val="fixed"/>
    <w:sig w:usb0="E0002AFF" w:usb1="C0007843" w:usb2="00000009" w:usb3="00000000" w:csb0="000001FF" w:csb1="00000000"/>
  </w:font>
  <w:font w:name="Times New Roman">
    <w:panose1 w:val="02020603050405020304"/>
    <w:charset w:val="EE"/>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 w:name="Aparajita">
    <w:panose1 w:val="020B0604020202020204"/>
    <w:charset w:val="00"/>
    <w:family w:val="swiss"/>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055985" w14:textId="0B3EB1FC" w:rsidR="00042828" w:rsidRDefault="0004282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6CE85D" w14:textId="0AB88D10" w:rsidR="00042828" w:rsidRDefault="00042828" w:rsidP="00D47506">
    <w:pPr>
      <w:pStyle w:val="Footer"/>
      <w:jc w:val="center"/>
    </w:pPr>
  </w:p>
  <w:p w14:paraId="0A36F0E4" w14:textId="77777777" w:rsidR="00042828" w:rsidRDefault="000428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5236460"/>
      <w:docPartObj>
        <w:docPartGallery w:val="Page Numbers (Bottom of Page)"/>
        <w:docPartUnique/>
      </w:docPartObj>
    </w:sdtPr>
    <w:sdtEndPr/>
    <w:sdtContent>
      <w:p w14:paraId="72D80067" w14:textId="6892D7DE" w:rsidR="00042828" w:rsidRDefault="00042828" w:rsidP="00393F95">
        <w:pPr>
          <w:pStyle w:val="Footer"/>
          <w:jc w:val="center"/>
        </w:pPr>
        <w:r>
          <w:fldChar w:fldCharType="begin"/>
        </w:r>
        <w:r>
          <w:instrText>PAGE   \* MERGEFORMAT</w:instrText>
        </w:r>
        <w:r>
          <w:fldChar w:fldCharType="separate"/>
        </w:r>
        <w:r w:rsidR="001B74CA">
          <w:rPr>
            <w:noProof/>
          </w:rPr>
          <w:t>IV</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1441191"/>
      <w:docPartObj>
        <w:docPartGallery w:val="Page Numbers (Bottom of Page)"/>
        <w:docPartUnique/>
      </w:docPartObj>
    </w:sdtPr>
    <w:sdtEndPr/>
    <w:sdtContent>
      <w:p w14:paraId="52D55AFB" w14:textId="77777777" w:rsidR="00042828" w:rsidRDefault="00042828" w:rsidP="00393F95">
        <w:pPr>
          <w:pStyle w:val="Footer"/>
          <w:jc w:val="center"/>
        </w:pPr>
        <w:r>
          <w:fldChar w:fldCharType="begin"/>
        </w:r>
        <w:r>
          <w:instrText>PAGE   \* MERGEFORMAT</w:instrText>
        </w:r>
        <w:r>
          <w:fldChar w:fldCharType="separate"/>
        </w:r>
        <w:r w:rsidR="001B74CA">
          <w:rPr>
            <w:noProof/>
          </w:rPr>
          <w:t>10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FCCD86" w14:textId="77777777" w:rsidR="00E05113" w:rsidRDefault="00E05113">
      <w:r>
        <w:separator/>
      </w:r>
    </w:p>
    <w:p w14:paraId="7D6530D1" w14:textId="77777777" w:rsidR="00E05113" w:rsidRDefault="00E05113"/>
  </w:footnote>
  <w:footnote w:type="continuationSeparator" w:id="0">
    <w:p w14:paraId="08511CA8" w14:textId="77777777" w:rsidR="00E05113" w:rsidRDefault="00E05113">
      <w:r>
        <w:continuationSeparator/>
      </w:r>
    </w:p>
    <w:p w14:paraId="2AC52144" w14:textId="77777777" w:rsidR="00E05113" w:rsidRDefault="00E0511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D67F7A" w14:textId="77777777" w:rsidR="00042828" w:rsidRDefault="000428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C8F4E812"/>
    <w:lvl w:ilvl="0">
      <w:numFmt w:val="decimal"/>
      <w:pStyle w:val="tekaern"/>
      <w:lvlText w:val="*"/>
      <w:lvlJc w:val="left"/>
    </w:lvl>
  </w:abstractNum>
  <w:abstractNum w:abstractNumId="1">
    <w:nsid w:val="0E0D4C35"/>
    <w:multiLevelType w:val="hybridMultilevel"/>
    <w:tmpl w:val="B5484356"/>
    <w:lvl w:ilvl="0" w:tplc="041B0003">
      <w:start w:val="1"/>
      <w:numFmt w:val="bullet"/>
      <w:lvlText w:val="o"/>
      <w:lvlJc w:val="left"/>
      <w:pPr>
        <w:ind w:left="1080" w:hanging="360"/>
      </w:pPr>
      <w:rPr>
        <w:rFonts w:ascii="Courier New" w:hAnsi="Courier New" w:cs="Courier New"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2">
    <w:nsid w:val="0FA3030F"/>
    <w:multiLevelType w:val="hybridMultilevel"/>
    <w:tmpl w:val="C72EDA60"/>
    <w:lvl w:ilvl="0" w:tplc="6F5A3C40">
      <w:start w:val="1"/>
      <w:numFmt w:val="decimal"/>
      <w:lvlText w:val="%1."/>
      <w:lvlJc w:val="left"/>
      <w:pPr>
        <w:ind w:left="757" w:hanging="360"/>
      </w:pPr>
      <w:rPr>
        <w:rFonts w:hint="default"/>
      </w:rPr>
    </w:lvl>
    <w:lvl w:ilvl="1" w:tplc="041B0019" w:tentative="1">
      <w:start w:val="1"/>
      <w:numFmt w:val="lowerLetter"/>
      <w:lvlText w:val="%2."/>
      <w:lvlJc w:val="left"/>
      <w:pPr>
        <w:ind w:left="1477" w:hanging="360"/>
      </w:pPr>
    </w:lvl>
    <w:lvl w:ilvl="2" w:tplc="041B001B" w:tentative="1">
      <w:start w:val="1"/>
      <w:numFmt w:val="lowerRoman"/>
      <w:lvlText w:val="%3."/>
      <w:lvlJc w:val="right"/>
      <w:pPr>
        <w:ind w:left="2197" w:hanging="180"/>
      </w:pPr>
    </w:lvl>
    <w:lvl w:ilvl="3" w:tplc="041B000F" w:tentative="1">
      <w:start w:val="1"/>
      <w:numFmt w:val="decimal"/>
      <w:lvlText w:val="%4."/>
      <w:lvlJc w:val="left"/>
      <w:pPr>
        <w:ind w:left="2917" w:hanging="360"/>
      </w:pPr>
    </w:lvl>
    <w:lvl w:ilvl="4" w:tplc="041B0019" w:tentative="1">
      <w:start w:val="1"/>
      <w:numFmt w:val="lowerLetter"/>
      <w:lvlText w:val="%5."/>
      <w:lvlJc w:val="left"/>
      <w:pPr>
        <w:ind w:left="3637" w:hanging="360"/>
      </w:pPr>
    </w:lvl>
    <w:lvl w:ilvl="5" w:tplc="041B001B" w:tentative="1">
      <w:start w:val="1"/>
      <w:numFmt w:val="lowerRoman"/>
      <w:lvlText w:val="%6."/>
      <w:lvlJc w:val="right"/>
      <w:pPr>
        <w:ind w:left="4357" w:hanging="180"/>
      </w:pPr>
    </w:lvl>
    <w:lvl w:ilvl="6" w:tplc="041B000F" w:tentative="1">
      <w:start w:val="1"/>
      <w:numFmt w:val="decimal"/>
      <w:lvlText w:val="%7."/>
      <w:lvlJc w:val="left"/>
      <w:pPr>
        <w:ind w:left="5077" w:hanging="360"/>
      </w:pPr>
    </w:lvl>
    <w:lvl w:ilvl="7" w:tplc="041B0019" w:tentative="1">
      <w:start w:val="1"/>
      <w:numFmt w:val="lowerLetter"/>
      <w:lvlText w:val="%8."/>
      <w:lvlJc w:val="left"/>
      <w:pPr>
        <w:ind w:left="5797" w:hanging="360"/>
      </w:pPr>
    </w:lvl>
    <w:lvl w:ilvl="8" w:tplc="041B001B" w:tentative="1">
      <w:start w:val="1"/>
      <w:numFmt w:val="lowerRoman"/>
      <w:lvlText w:val="%9."/>
      <w:lvlJc w:val="right"/>
      <w:pPr>
        <w:ind w:left="6517" w:hanging="180"/>
      </w:pPr>
    </w:lvl>
  </w:abstractNum>
  <w:abstractNum w:abstractNumId="3">
    <w:nsid w:val="1161657E"/>
    <w:multiLevelType w:val="hybridMultilevel"/>
    <w:tmpl w:val="830E2C24"/>
    <w:lvl w:ilvl="0" w:tplc="B4DC0008">
      <w:start w:val="1"/>
      <w:numFmt w:val="decimal"/>
      <w:lvlText w:val="%1."/>
      <w:lvlJc w:val="left"/>
      <w:pPr>
        <w:ind w:left="757" w:hanging="360"/>
      </w:pPr>
      <w:rPr>
        <w:rFonts w:hint="default"/>
      </w:rPr>
    </w:lvl>
    <w:lvl w:ilvl="1" w:tplc="041B0019" w:tentative="1">
      <w:start w:val="1"/>
      <w:numFmt w:val="lowerLetter"/>
      <w:lvlText w:val="%2."/>
      <w:lvlJc w:val="left"/>
      <w:pPr>
        <w:ind w:left="1477" w:hanging="360"/>
      </w:pPr>
    </w:lvl>
    <w:lvl w:ilvl="2" w:tplc="041B001B" w:tentative="1">
      <w:start w:val="1"/>
      <w:numFmt w:val="lowerRoman"/>
      <w:lvlText w:val="%3."/>
      <w:lvlJc w:val="right"/>
      <w:pPr>
        <w:ind w:left="2197" w:hanging="180"/>
      </w:pPr>
    </w:lvl>
    <w:lvl w:ilvl="3" w:tplc="041B000F" w:tentative="1">
      <w:start w:val="1"/>
      <w:numFmt w:val="decimal"/>
      <w:lvlText w:val="%4."/>
      <w:lvlJc w:val="left"/>
      <w:pPr>
        <w:ind w:left="2917" w:hanging="360"/>
      </w:pPr>
    </w:lvl>
    <w:lvl w:ilvl="4" w:tplc="041B0019" w:tentative="1">
      <w:start w:val="1"/>
      <w:numFmt w:val="lowerLetter"/>
      <w:lvlText w:val="%5."/>
      <w:lvlJc w:val="left"/>
      <w:pPr>
        <w:ind w:left="3637" w:hanging="360"/>
      </w:pPr>
    </w:lvl>
    <w:lvl w:ilvl="5" w:tplc="041B001B" w:tentative="1">
      <w:start w:val="1"/>
      <w:numFmt w:val="lowerRoman"/>
      <w:lvlText w:val="%6."/>
      <w:lvlJc w:val="right"/>
      <w:pPr>
        <w:ind w:left="4357" w:hanging="180"/>
      </w:pPr>
    </w:lvl>
    <w:lvl w:ilvl="6" w:tplc="041B000F" w:tentative="1">
      <w:start w:val="1"/>
      <w:numFmt w:val="decimal"/>
      <w:lvlText w:val="%7."/>
      <w:lvlJc w:val="left"/>
      <w:pPr>
        <w:ind w:left="5077" w:hanging="360"/>
      </w:pPr>
    </w:lvl>
    <w:lvl w:ilvl="7" w:tplc="041B0019" w:tentative="1">
      <w:start w:val="1"/>
      <w:numFmt w:val="lowerLetter"/>
      <w:lvlText w:val="%8."/>
      <w:lvlJc w:val="left"/>
      <w:pPr>
        <w:ind w:left="5797" w:hanging="360"/>
      </w:pPr>
    </w:lvl>
    <w:lvl w:ilvl="8" w:tplc="041B001B" w:tentative="1">
      <w:start w:val="1"/>
      <w:numFmt w:val="lowerRoman"/>
      <w:lvlText w:val="%9."/>
      <w:lvlJc w:val="right"/>
      <w:pPr>
        <w:ind w:left="6517" w:hanging="180"/>
      </w:pPr>
    </w:lvl>
  </w:abstractNum>
  <w:abstractNum w:abstractNumId="4">
    <w:nsid w:val="12C367DA"/>
    <w:multiLevelType w:val="hybridMultilevel"/>
    <w:tmpl w:val="1A269A8A"/>
    <w:lvl w:ilvl="0" w:tplc="4140A7FC">
      <w:start w:val="1"/>
      <w:numFmt w:val="decimal"/>
      <w:lvlText w:val="%1."/>
      <w:lvlJc w:val="left"/>
      <w:pPr>
        <w:ind w:left="757" w:hanging="360"/>
      </w:pPr>
      <w:rPr>
        <w:rFonts w:hint="default"/>
      </w:rPr>
    </w:lvl>
    <w:lvl w:ilvl="1" w:tplc="041B0019" w:tentative="1">
      <w:start w:val="1"/>
      <w:numFmt w:val="lowerLetter"/>
      <w:lvlText w:val="%2."/>
      <w:lvlJc w:val="left"/>
      <w:pPr>
        <w:ind w:left="1477" w:hanging="360"/>
      </w:pPr>
    </w:lvl>
    <w:lvl w:ilvl="2" w:tplc="041B001B" w:tentative="1">
      <w:start w:val="1"/>
      <w:numFmt w:val="lowerRoman"/>
      <w:lvlText w:val="%3."/>
      <w:lvlJc w:val="right"/>
      <w:pPr>
        <w:ind w:left="2197" w:hanging="180"/>
      </w:pPr>
    </w:lvl>
    <w:lvl w:ilvl="3" w:tplc="041B000F" w:tentative="1">
      <w:start w:val="1"/>
      <w:numFmt w:val="decimal"/>
      <w:lvlText w:val="%4."/>
      <w:lvlJc w:val="left"/>
      <w:pPr>
        <w:ind w:left="2917" w:hanging="360"/>
      </w:pPr>
    </w:lvl>
    <w:lvl w:ilvl="4" w:tplc="041B0019" w:tentative="1">
      <w:start w:val="1"/>
      <w:numFmt w:val="lowerLetter"/>
      <w:lvlText w:val="%5."/>
      <w:lvlJc w:val="left"/>
      <w:pPr>
        <w:ind w:left="3637" w:hanging="360"/>
      </w:pPr>
    </w:lvl>
    <w:lvl w:ilvl="5" w:tplc="041B001B" w:tentative="1">
      <w:start w:val="1"/>
      <w:numFmt w:val="lowerRoman"/>
      <w:lvlText w:val="%6."/>
      <w:lvlJc w:val="right"/>
      <w:pPr>
        <w:ind w:left="4357" w:hanging="180"/>
      </w:pPr>
    </w:lvl>
    <w:lvl w:ilvl="6" w:tplc="041B000F" w:tentative="1">
      <w:start w:val="1"/>
      <w:numFmt w:val="decimal"/>
      <w:lvlText w:val="%7."/>
      <w:lvlJc w:val="left"/>
      <w:pPr>
        <w:ind w:left="5077" w:hanging="360"/>
      </w:pPr>
    </w:lvl>
    <w:lvl w:ilvl="7" w:tplc="041B0019" w:tentative="1">
      <w:start w:val="1"/>
      <w:numFmt w:val="lowerLetter"/>
      <w:lvlText w:val="%8."/>
      <w:lvlJc w:val="left"/>
      <w:pPr>
        <w:ind w:left="5797" w:hanging="360"/>
      </w:pPr>
    </w:lvl>
    <w:lvl w:ilvl="8" w:tplc="041B001B" w:tentative="1">
      <w:start w:val="1"/>
      <w:numFmt w:val="lowerRoman"/>
      <w:lvlText w:val="%9."/>
      <w:lvlJc w:val="right"/>
      <w:pPr>
        <w:ind w:left="6517" w:hanging="180"/>
      </w:pPr>
    </w:lvl>
  </w:abstractNum>
  <w:abstractNum w:abstractNumId="5">
    <w:nsid w:val="18007BCA"/>
    <w:multiLevelType w:val="hybridMultilevel"/>
    <w:tmpl w:val="D616A88A"/>
    <w:lvl w:ilvl="0" w:tplc="5058905E">
      <w:numFmt w:val="bullet"/>
      <w:lvlText w:val="-"/>
      <w:lvlJc w:val="left"/>
      <w:pPr>
        <w:ind w:left="757" w:hanging="360"/>
      </w:pPr>
      <w:rPr>
        <w:rFonts w:ascii="Times New Roman" w:eastAsia="Times New Roman" w:hAnsi="Times New Roman" w:cs="Times New Roman" w:hint="default"/>
      </w:rPr>
    </w:lvl>
    <w:lvl w:ilvl="1" w:tplc="041B0003" w:tentative="1">
      <w:start w:val="1"/>
      <w:numFmt w:val="bullet"/>
      <w:lvlText w:val="o"/>
      <w:lvlJc w:val="left"/>
      <w:pPr>
        <w:ind w:left="1477" w:hanging="360"/>
      </w:pPr>
      <w:rPr>
        <w:rFonts w:ascii="Courier New" w:hAnsi="Courier New" w:cs="Courier New" w:hint="default"/>
      </w:rPr>
    </w:lvl>
    <w:lvl w:ilvl="2" w:tplc="041B0005" w:tentative="1">
      <w:start w:val="1"/>
      <w:numFmt w:val="bullet"/>
      <w:lvlText w:val=""/>
      <w:lvlJc w:val="left"/>
      <w:pPr>
        <w:ind w:left="2197" w:hanging="360"/>
      </w:pPr>
      <w:rPr>
        <w:rFonts w:ascii="Wingdings" w:hAnsi="Wingdings" w:hint="default"/>
      </w:rPr>
    </w:lvl>
    <w:lvl w:ilvl="3" w:tplc="041B0001" w:tentative="1">
      <w:start w:val="1"/>
      <w:numFmt w:val="bullet"/>
      <w:lvlText w:val=""/>
      <w:lvlJc w:val="left"/>
      <w:pPr>
        <w:ind w:left="2917" w:hanging="360"/>
      </w:pPr>
      <w:rPr>
        <w:rFonts w:ascii="Symbol" w:hAnsi="Symbol" w:hint="default"/>
      </w:rPr>
    </w:lvl>
    <w:lvl w:ilvl="4" w:tplc="041B0003" w:tentative="1">
      <w:start w:val="1"/>
      <w:numFmt w:val="bullet"/>
      <w:lvlText w:val="o"/>
      <w:lvlJc w:val="left"/>
      <w:pPr>
        <w:ind w:left="3637" w:hanging="360"/>
      </w:pPr>
      <w:rPr>
        <w:rFonts w:ascii="Courier New" w:hAnsi="Courier New" w:cs="Courier New" w:hint="default"/>
      </w:rPr>
    </w:lvl>
    <w:lvl w:ilvl="5" w:tplc="041B0005" w:tentative="1">
      <w:start w:val="1"/>
      <w:numFmt w:val="bullet"/>
      <w:lvlText w:val=""/>
      <w:lvlJc w:val="left"/>
      <w:pPr>
        <w:ind w:left="4357" w:hanging="360"/>
      </w:pPr>
      <w:rPr>
        <w:rFonts w:ascii="Wingdings" w:hAnsi="Wingdings" w:hint="default"/>
      </w:rPr>
    </w:lvl>
    <w:lvl w:ilvl="6" w:tplc="041B0001" w:tentative="1">
      <w:start w:val="1"/>
      <w:numFmt w:val="bullet"/>
      <w:lvlText w:val=""/>
      <w:lvlJc w:val="left"/>
      <w:pPr>
        <w:ind w:left="5077" w:hanging="360"/>
      </w:pPr>
      <w:rPr>
        <w:rFonts w:ascii="Symbol" w:hAnsi="Symbol" w:hint="default"/>
      </w:rPr>
    </w:lvl>
    <w:lvl w:ilvl="7" w:tplc="041B0003" w:tentative="1">
      <w:start w:val="1"/>
      <w:numFmt w:val="bullet"/>
      <w:lvlText w:val="o"/>
      <w:lvlJc w:val="left"/>
      <w:pPr>
        <w:ind w:left="5797" w:hanging="360"/>
      </w:pPr>
      <w:rPr>
        <w:rFonts w:ascii="Courier New" w:hAnsi="Courier New" w:cs="Courier New" w:hint="default"/>
      </w:rPr>
    </w:lvl>
    <w:lvl w:ilvl="8" w:tplc="041B0005" w:tentative="1">
      <w:start w:val="1"/>
      <w:numFmt w:val="bullet"/>
      <w:lvlText w:val=""/>
      <w:lvlJc w:val="left"/>
      <w:pPr>
        <w:ind w:left="6517" w:hanging="360"/>
      </w:pPr>
      <w:rPr>
        <w:rFonts w:ascii="Wingdings" w:hAnsi="Wingdings" w:hint="default"/>
      </w:rPr>
    </w:lvl>
  </w:abstractNum>
  <w:abstractNum w:abstractNumId="6">
    <w:nsid w:val="1CD30181"/>
    <w:multiLevelType w:val="hybridMultilevel"/>
    <w:tmpl w:val="B296CF5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7">
    <w:nsid w:val="1FDE3F92"/>
    <w:multiLevelType w:val="multilevel"/>
    <w:tmpl w:val="10F62066"/>
    <w:styleLink w:val="LS1"/>
    <w:lvl w:ilvl="0">
      <w:numFmt w:val="bullet"/>
      <w:lvlText w:val="●"/>
      <w:lvlJc w:val="left"/>
      <w:pPr>
        <w:ind w:left="720" w:hanging="360"/>
      </w:pPr>
      <w:rPr>
        <w:u w:val="none"/>
      </w:rPr>
    </w:lvl>
    <w:lvl w:ilvl="1">
      <w:numFmt w:val="bullet"/>
      <w:lvlText w:val="○"/>
      <w:lvlJc w:val="left"/>
      <w:pPr>
        <w:ind w:left="1440" w:hanging="360"/>
      </w:pPr>
      <w:rPr>
        <w:u w:val="none"/>
      </w:rPr>
    </w:lvl>
    <w:lvl w:ilvl="2">
      <w:numFmt w:val="bullet"/>
      <w:lvlText w:val="■"/>
      <w:lvlJc w:val="left"/>
      <w:pPr>
        <w:ind w:left="2160" w:hanging="180"/>
      </w:pPr>
      <w:rPr>
        <w:u w:val="none"/>
      </w:rPr>
    </w:lvl>
    <w:lvl w:ilvl="3">
      <w:numFmt w:val="bullet"/>
      <w:lvlText w:val="●"/>
      <w:lvlJc w:val="left"/>
      <w:pPr>
        <w:ind w:left="2880" w:hanging="360"/>
      </w:pPr>
      <w:rPr>
        <w:u w:val="none"/>
      </w:rPr>
    </w:lvl>
    <w:lvl w:ilvl="4">
      <w:numFmt w:val="bullet"/>
      <w:lvlText w:val="○"/>
      <w:lvlJc w:val="left"/>
      <w:pPr>
        <w:ind w:left="3600" w:hanging="360"/>
      </w:pPr>
      <w:rPr>
        <w:u w:val="none"/>
      </w:rPr>
    </w:lvl>
    <w:lvl w:ilvl="5">
      <w:numFmt w:val="bullet"/>
      <w:lvlText w:val="■"/>
      <w:lvlJc w:val="left"/>
      <w:pPr>
        <w:ind w:left="4320" w:hanging="180"/>
      </w:pPr>
      <w:rPr>
        <w:u w:val="none"/>
      </w:rPr>
    </w:lvl>
    <w:lvl w:ilvl="6">
      <w:numFmt w:val="bullet"/>
      <w:lvlText w:val="●"/>
      <w:lvlJc w:val="left"/>
      <w:pPr>
        <w:ind w:left="5040" w:hanging="360"/>
      </w:pPr>
      <w:rPr>
        <w:u w:val="none"/>
      </w:rPr>
    </w:lvl>
    <w:lvl w:ilvl="7">
      <w:numFmt w:val="bullet"/>
      <w:lvlText w:val="○"/>
      <w:lvlJc w:val="left"/>
      <w:pPr>
        <w:ind w:left="5760" w:hanging="360"/>
      </w:pPr>
      <w:rPr>
        <w:u w:val="none"/>
      </w:rPr>
    </w:lvl>
    <w:lvl w:ilvl="8">
      <w:numFmt w:val="bullet"/>
      <w:lvlText w:val="■"/>
      <w:lvlJc w:val="left"/>
      <w:pPr>
        <w:ind w:left="6480" w:hanging="180"/>
      </w:pPr>
      <w:rPr>
        <w:u w:val="none"/>
      </w:rPr>
    </w:lvl>
  </w:abstractNum>
  <w:abstractNum w:abstractNumId="8">
    <w:nsid w:val="230A7787"/>
    <w:multiLevelType w:val="hybridMultilevel"/>
    <w:tmpl w:val="AA5899C8"/>
    <w:lvl w:ilvl="0" w:tplc="041B0001">
      <w:start w:val="1"/>
      <w:numFmt w:val="bullet"/>
      <w:lvlText w:val=""/>
      <w:lvlJc w:val="left"/>
      <w:pPr>
        <w:ind w:left="1080" w:hanging="360"/>
      </w:pPr>
      <w:rPr>
        <w:rFonts w:ascii="Symbol" w:hAnsi="Symbol"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9">
    <w:nsid w:val="2CFF5B58"/>
    <w:multiLevelType w:val="hybridMultilevel"/>
    <w:tmpl w:val="67E8A18A"/>
    <w:lvl w:ilvl="0" w:tplc="B4246E56">
      <w:start w:val="1"/>
      <w:numFmt w:val="decimal"/>
      <w:lvlText w:val="%1."/>
      <w:lvlJc w:val="left"/>
      <w:pPr>
        <w:ind w:left="720" w:hanging="360"/>
      </w:pPr>
      <w:rPr>
        <w:rFonts w:ascii="Times New Roman" w:eastAsia="Times New Roman" w:hAnsi="Times New Roman" w:cs="Times New Roman" w:hint="default"/>
        <w:b/>
        <w:sz w:val="24"/>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0">
    <w:nsid w:val="392D202D"/>
    <w:multiLevelType w:val="hybridMultilevel"/>
    <w:tmpl w:val="0B7031DE"/>
    <w:lvl w:ilvl="0" w:tplc="041B000B">
      <w:start w:val="1"/>
      <w:numFmt w:val="bullet"/>
      <w:lvlText w:val=""/>
      <w:lvlJc w:val="left"/>
      <w:pPr>
        <w:ind w:left="1080" w:hanging="360"/>
      </w:pPr>
      <w:rPr>
        <w:rFonts w:ascii="Wingdings" w:hAnsi="Wingdings" w:hint="default"/>
      </w:rPr>
    </w:lvl>
    <w:lvl w:ilvl="1" w:tplc="041B0003" w:tentative="1">
      <w:start w:val="1"/>
      <w:numFmt w:val="bullet"/>
      <w:lvlText w:val="o"/>
      <w:lvlJc w:val="left"/>
      <w:pPr>
        <w:ind w:left="1800" w:hanging="360"/>
      </w:pPr>
      <w:rPr>
        <w:rFonts w:ascii="Courier New" w:hAnsi="Courier New" w:cs="Courier New" w:hint="default"/>
      </w:rPr>
    </w:lvl>
    <w:lvl w:ilvl="2" w:tplc="041B0005" w:tentative="1">
      <w:start w:val="1"/>
      <w:numFmt w:val="bullet"/>
      <w:lvlText w:val=""/>
      <w:lvlJc w:val="left"/>
      <w:pPr>
        <w:ind w:left="2520" w:hanging="360"/>
      </w:pPr>
      <w:rPr>
        <w:rFonts w:ascii="Wingdings" w:hAnsi="Wingdings" w:hint="default"/>
      </w:rPr>
    </w:lvl>
    <w:lvl w:ilvl="3" w:tplc="041B0001" w:tentative="1">
      <w:start w:val="1"/>
      <w:numFmt w:val="bullet"/>
      <w:lvlText w:val=""/>
      <w:lvlJc w:val="left"/>
      <w:pPr>
        <w:ind w:left="3240" w:hanging="360"/>
      </w:pPr>
      <w:rPr>
        <w:rFonts w:ascii="Symbol" w:hAnsi="Symbol" w:hint="default"/>
      </w:rPr>
    </w:lvl>
    <w:lvl w:ilvl="4" w:tplc="041B0003" w:tentative="1">
      <w:start w:val="1"/>
      <w:numFmt w:val="bullet"/>
      <w:lvlText w:val="o"/>
      <w:lvlJc w:val="left"/>
      <w:pPr>
        <w:ind w:left="3960" w:hanging="360"/>
      </w:pPr>
      <w:rPr>
        <w:rFonts w:ascii="Courier New" w:hAnsi="Courier New" w:cs="Courier New" w:hint="default"/>
      </w:rPr>
    </w:lvl>
    <w:lvl w:ilvl="5" w:tplc="041B0005" w:tentative="1">
      <w:start w:val="1"/>
      <w:numFmt w:val="bullet"/>
      <w:lvlText w:val=""/>
      <w:lvlJc w:val="left"/>
      <w:pPr>
        <w:ind w:left="4680" w:hanging="360"/>
      </w:pPr>
      <w:rPr>
        <w:rFonts w:ascii="Wingdings" w:hAnsi="Wingdings" w:hint="default"/>
      </w:rPr>
    </w:lvl>
    <w:lvl w:ilvl="6" w:tplc="041B0001" w:tentative="1">
      <w:start w:val="1"/>
      <w:numFmt w:val="bullet"/>
      <w:lvlText w:val=""/>
      <w:lvlJc w:val="left"/>
      <w:pPr>
        <w:ind w:left="5400" w:hanging="360"/>
      </w:pPr>
      <w:rPr>
        <w:rFonts w:ascii="Symbol" w:hAnsi="Symbol" w:hint="default"/>
      </w:rPr>
    </w:lvl>
    <w:lvl w:ilvl="7" w:tplc="041B0003" w:tentative="1">
      <w:start w:val="1"/>
      <w:numFmt w:val="bullet"/>
      <w:lvlText w:val="o"/>
      <w:lvlJc w:val="left"/>
      <w:pPr>
        <w:ind w:left="6120" w:hanging="360"/>
      </w:pPr>
      <w:rPr>
        <w:rFonts w:ascii="Courier New" w:hAnsi="Courier New" w:cs="Courier New" w:hint="default"/>
      </w:rPr>
    </w:lvl>
    <w:lvl w:ilvl="8" w:tplc="041B0005" w:tentative="1">
      <w:start w:val="1"/>
      <w:numFmt w:val="bullet"/>
      <w:lvlText w:val=""/>
      <w:lvlJc w:val="left"/>
      <w:pPr>
        <w:ind w:left="6840" w:hanging="360"/>
      </w:pPr>
      <w:rPr>
        <w:rFonts w:ascii="Wingdings" w:hAnsi="Wingdings" w:hint="default"/>
      </w:rPr>
    </w:lvl>
  </w:abstractNum>
  <w:abstractNum w:abstractNumId="11">
    <w:nsid w:val="3A5D5088"/>
    <w:multiLevelType w:val="hybridMultilevel"/>
    <w:tmpl w:val="09B25708"/>
    <w:lvl w:ilvl="0" w:tplc="EE0858F4">
      <w:start w:val="18"/>
      <w:numFmt w:val="bullet"/>
      <w:lvlText w:val="-"/>
      <w:lvlJc w:val="left"/>
      <w:pPr>
        <w:ind w:left="720" w:hanging="360"/>
      </w:pPr>
      <w:rPr>
        <w:rFonts w:ascii="Times New Roman" w:eastAsia="Times New Roman" w:hAnsi="Times New Roman" w:cs="Times New Roman" w:hint="default"/>
        <w:sz w:val="24"/>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2">
    <w:nsid w:val="47BE01A0"/>
    <w:multiLevelType w:val="hybridMultilevel"/>
    <w:tmpl w:val="F40E3C8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3">
    <w:nsid w:val="4E821369"/>
    <w:multiLevelType w:val="hybridMultilevel"/>
    <w:tmpl w:val="B26C65BC"/>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4">
    <w:nsid w:val="4F704A7C"/>
    <w:multiLevelType w:val="hybridMultilevel"/>
    <w:tmpl w:val="43683DEC"/>
    <w:lvl w:ilvl="0" w:tplc="97308088">
      <w:start w:val="1"/>
      <w:numFmt w:val="bullet"/>
      <w:lvlText w:val=""/>
      <w:lvlJc w:val="left"/>
      <w:pPr>
        <w:ind w:left="757" w:hanging="360"/>
      </w:pPr>
      <w:rPr>
        <w:rFonts w:ascii="Symbol" w:eastAsia="Times New Roman" w:hAnsi="Symbol" w:cs="Times New Roman" w:hint="default"/>
      </w:rPr>
    </w:lvl>
    <w:lvl w:ilvl="1" w:tplc="041B0003" w:tentative="1">
      <w:start w:val="1"/>
      <w:numFmt w:val="bullet"/>
      <w:lvlText w:val="o"/>
      <w:lvlJc w:val="left"/>
      <w:pPr>
        <w:ind w:left="1477" w:hanging="360"/>
      </w:pPr>
      <w:rPr>
        <w:rFonts w:ascii="Courier New" w:hAnsi="Courier New" w:cs="Courier New" w:hint="default"/>
      </w:rPr>
    </w:lvl>
    <w:lvl w:ilvl="2" w:tplc="041B0005" w:tentative="1">
      <w:start w:val="1"/>
      <w:numFmt w:val="bullet"/>
      <w:lvlText w:val=""/>
      <w:lvlJc w:val="left"/>
      <w:pPr>
        <w:ind w:left="2197" w:hanging="360"/>
      </w:pPr>
      <w:rPr>
        <w:rFonts w:ascii="Wingdings" w:hAnsi="Wingdings" w:hint="default"/>
      </w:rPr>
    </w:lvl>
    <w:lvl w:ilvl="3" w:tplc="041B0001" w:tentative="1">
      <w:start w:val="1"/>
      <w:numFmt w:val="bullet"/>
      <w:lvlText w:val=""/>
      <w:lvlJc w:val="left"/>
      <w:pPr>
        <w:ind w:left="2917" w:hanging="360"/>
      </w:pPr>
      <w:rPr>
        <w:rFonts w:ascii="Symbol" w:hAnsi="Symbol" w:hint="default"/>
      </w:rPr>
    </w:lvl>
    <w:lvl w:ilvl="4" w:tplc="041B0003" w:tentative="1">
      <w:start w:val="1"/>
      <w:numFmt w:val="bullet"/>
      <w:lvlText w:val="o"/>
      <w:lvlJc w:val="left"/>
      <w:pPr>
        <w:ind w:left="3637" w:hanging="360"/>
      </w:pPr>
      <w:rPr>
        <w:rFonts w:ascii="Courier New" w:hAnsi="Courier New" w:cs="Courier New" w:hint="default"/>
      </w:rPr>
    </w:lvl>
    <w:lvl w:ilvl="5" w:tplc="041B0005" w:tentative="1">
      <w:start w:val="1"/>
      <w:numFmt w:val="bullet"/>
      <w:lvlText w:val=""/>
      <w:lvlJc w:val="left"/>
      <w:pPr>
        <w:ind w:left="4357" w:hanging="360"/>
      </w:pPr>
      <w:rPr>
        <w:rFonts w:ascii="Wingdings" w:hAnsi="Wingdings" w:hint="default"/>
      </w:rPr>
    </w:lvl>
    <w:lvl w:ilvl="6" w:tplc="041B0001" w:tentative="1">
      <w:start w:val="1"/>
      <w:numFmt w:val="bullet"/>
      <w:lvlText w:val=""/>
      <w:lvlJc w:val="left"/>
      <w:pPr>
        <w:ind w:left="5077" w:hanging="360"/>
      </w:pPr>
      <w:rPr>
        <w:rFonts w:ascii="Symbol" w:hAnsi="Symbol" w:hint="default"/>
      </w:rPr>
    </w:lvl>
    <w:lvl w:ilvl="7" w:tplc="041B0003" w:tentative="1">
      <w:start w:val="1"/>
      <w:numFmt w:val="bullet"/>
      <w:lvlText w:val="o"/>
      <w:lvlJc w:val="left"/>
      <w:pPr>
        <w:ind w:left="5797" w:hanging="360"/>
      </w:pPr>
      <w:rPr>
        <w:rFonts w:ascii="Courier New" w:hAnsi="Courier New" w:cs="Courier New" w:hint="default"/>
      </w:rPr>
    </w:lvl>
    <w:lvl w:ilvl="8" w:tplc="041B0005" w:tentative="1">
      <w:start w:val="1"/>
      <w:numFmt w:val="bullet"/>
      <w:lvlText w:val=""/>
      <w:lvlJc w:val="left"/>
      <w:pPr>
        <w:ind w:left="6517" w:hanging="360"/>
      </w:pPr>
      <w:rPr>
        <w:rFonts w:ascii="Wingdings" w:hAnsi="Wingdings" w:hint="default"/>
      </w:rPr>
    </w:lvl>
  </w:abstractNum>
  <w:abstractNum w:abstractNumId="15">
    <w:nsid w:val="514103F5"/>
    <w:multiLevelType w:val="hybridMultilevel"/>
    <w:tmpl w:val="7D2227BC"/>
    <w:lvl w:ilvl="0" w:tplc="15E0ABCE">
      <w:start w:val="11"/>
      <w:numFmt w:val="bullet"/>
      <w:lvlText w:val="-"/>
      <w:lvlJc w:val="left"/>
      <w:pPr>
        <w:ind w:left="720" w:hanging="360"/>
      </w:pPr>
      <w:rPr>
        <w:rFonts w:ascii="Calibri" w:eastAsiaTheme="minorEastAsia" w:hAnsi="Calibri" w:cstheme="minorBidi"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6">
    <w:nsid w:val="5979450B"/>
    <w:multiLevelType w:val="multilevel"/>
    <w:tmpl w:val="F0FA25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138" w:hanging="720"/>
      </w:pPr>
    </w:lvl>
    <w:lvl w:ilvl="3">
      <w:start w:val="1"/>
      <w:numFmt w:val="decimal"/>
      <w:pStyle w:val="Heading4"/>
      <w:lvlText w:val="%1.%2.%3.%4"/>
      <w:lvlJc w:val="left"/>
      <w:pPr>
        <w:ind w:left="4409"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5FEF0C41"/>
    <w:multiLevelType w:val="hybridMultilevel"/>
    <w:tmpl w:val="0D1652D6"/>
    <w:lvl w:ilvl="0" w:tplc="06904114">
      <w:start w:val="18"/>
      <w:numFmt w:val="bullet"/>
      <w:lvlText w:val="-"/>
      <w:lvlJc w:val="left"/>
      <w:pPr>
        <w:ind w:left="720" w:hanging="360"/>
      </w:pPr>
      <w:rPr>
        <w:rFonts w:ascii="Times New Roman" w:eastAsia="Times New Roman" w:hAnsi="Times New Roman"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8">
    <w:nsid w:val="6569420F"/>
    <w:multiLevelType w:val="hybridMultilevel"/>
    <w:tmpl w:val="DC24EA6C"/>
    <w:lvl w:ilvl="0" w:tplc="041B0001">
      <w:start w:val="1"/>
      <w:numFmt w:val="bullet"/>
      <w:lvlText w:val=""/>
      <w:lvlJc w:val="left"/>
      <w:pPr>
        <w:ind w:left="1117" w:hanging="360"/>
      </w:pPr>
      <w:rPr>
        <w:rFonts w:ascii="Symbol" w:hAnsi="Symbol" w:hint="default"/>
      </w:rPr>
    </w:lvl>
    <w:lvl w:ilvl="1" w:tplc="041B0003" w:tentative="1">
      <w:start w:val="1"/>
      <w:numFmt w:val="bullet"/>
      <w:lvlText w:val="o"/>
      <w:lvlJc w:val="left"/>
      <w:pPr>
        <w:ind w:left="1837" w:hanging="360"/>
      </w:pPr>
      <w:rPr>
        <w:rFonts w:ascii="Courier New" w:hAnsi="Courier New" w:cs="Courier New" w:hint="default"/>
      </w:rPr>
    </w:lvl>
    <w:lvl w:ilvl="2" w:tplc="041B0005" w:tentative="1">
      <w:start w:val="1"/>
      <w:numFmt w:val="bullet"/>
      <w:lvlText w:val=""/>
      <w:lvlJc w:val="left"/>
      <w:pPr>
        <w:ind w:left="2557" w:hanging="360"/>
      </w:pPr>
      <w:rPr>
        <w:rFonts w:ascii="Wingdings" w:hAnsi="Wingdings" w:hint="default"/>
      </w:rPr>
    </w:lvl>
    <w:lvl w:ilvl="3" w:tplc="041B0001" w:tentative="1">
      <w:start w:val="1"/>
      <w:numFmt w:val="bullet"/>
      <w:lvlText w:val=""/>
      <w:lvlJc w:val="left"/>
      <w:pPr>
        <w:ind w:left="3277" w:hanging="360"/>
      </w:pPr>
      <w:rPr>
        <w:rFonts w:ascii="Symbol" w:hAnsi="Symbol" w:hint="default"/>
      </w:rPr>
    </w:lvl>
    <w:lvl w:ilvl="4" w:tplc="041B0003" w:tentative="1">
      <w:start w:val="1"/>
      <w:numFmt w:val="bullet"/>
      <w:lvlText w:val="o"/>
      <w:lvlJc w:val="left"/>
      <w:pPr>
        <w:ind w:left="3997" w:hanging="360"/>
      </w:pPr>
      <w:rPr>
        <w:rFonts w:ascii="Courier New" w:hAnsi="Courier New" w:cs="Courier New" w:hint="default"/>
      </w:rPr>
    </w:lvl>
    <w:lvl w:ilvl="5" w:tplc="041B0005" w:tentative="1">
      <w:start w:val="1"/>
      <w:numFmt w:val="bullet"/>
      <w:lvlText w:val=""/>
      <w:lvlJc w:val="left"/>
      <w:pPr>
        <w:ind w:left="4717" w:hanging="360"/>
      </w:pPr>
      <w:rPr>
        <w:rFonts w:ascii="Wingdings" w:hAnsi="Wingdings" w:hint="default"/>
      </w:rPr>
    </w:lvl>
    <w:lvl w:ilvl="6" w:tplc="041B0001" w:tentative="1">
      <w:start w:val="1"/>
      <w:numFmt w:val="bullet"/>
      <w:lvlText w:val=""/>
      <w:lvlJc w:val="left"/>
      <w:pPr>
        <w:ind w:left="5437" w:hanging="360"/>
      </w:pPr>
      <w:rPr>
        <w:rFonts w:ascii="Symbol" w:hAnsi="Symbol" w:hint="default"/>
      </w:rPr>
    </w:lvl>
    <w:lvl w:ilvl="7" w:tplc="041B0003" w:tentative="1">
      <w:start w:val="1"/>
      <w:numFmt w:val="bullet"/>
      <w:lvlText w:val="o"/>
      <w:lvlJc w:val="left"/>
      <w:pPr>
        <w:ind w:left="6157" w:hanging="360"/>
      </w:pPr>
      <w:rPr>
        <w:rFonts w:ascii="Courier New" w:hAnsi="Courier New" w:cs="Courier New" w:hint="default"/>
      </w:rPr>
    </w:lvl>
    <w:lvl w:ilvl="8" w:tplc="041B0005" w:tentative="1">
      <w:start w:val="1"/>
      <w:numFmt w:val="bullet"/>
      <w:lvlText w:val=""/>
      <w:lvlJc w:val="left"/>
      <w:pPr>
        <w:ind w:left="6877" w:hanging="360"/>
      </w:pPr>
      <w:rPr>
        <w:rFonts w:ascii="Wingdings" w:hAnsi="Wingdings" w:hint="default"/>
      </w:rPr>
    </w:lvl>
  </w:abstractNum>
  <w:abstractNum w:abstractNumId="19">
    <w:nsid w:val="682A709C"/>
    <w:multiLevelType w:val="hybridMultilevel"/>
    <w:tmpl w:val="370AC1D2"/>
    <w:lvl w:ilvl="0" w:tplc="31C00C04">
      <w:start w:val="1"/>
      <w:numFmt w:val="decimal"/>
      <w:lvlText w:val="%1."/>
      <w:lvlJc w:val="left"/>
      <w:pPr>
        <w:ind w:left="1117" w:hanging="360"/>
      </w:pPr>
      <w:rPr>
        <w:rFonts w:hint="default"/>
      </w:rPr>
    </w:lvl>
    <w:lvl w:ilvl="1" w:tplc="041B0019" w:tentative="1">
      <w:start w:val="1"/>
      <w:numFmt w:val="lowerLetter"/>
      <w:lvlText w:val="%2."/>
      <w:lvlJc w:val="left"/>
      <w:pPr>
        <w:ind w:left="1837" w:hanging="360"/>
      </w:pPr>
    </w:lvl>
    <w:lvl w:ilvl="2" w:tplc="041B001B" w:tentative="1">
      <w:start w:val="1"/>
      <w:numFmt w:val="lowerRoman"/>
      <w:lvlText w:val="%3."/>
      <w:lvlJc w:val="right"/>
      <w:pPr>
        <w:ind w:left="2557" w:hanging="180"/>
      </w:pPr>
    </w:lvl>
    <w:lvl w:ilvl="3" w:tplc="041B000F" w:tentative="1">
      <w:start w:val="1"/>
      <w:numFmt w:val="decimal"/>
      <w:lvlText w:val="%4."/>
      <w:lvlJc w:val="left"/>
      <w:pPr>
        <w:ind w:left="3277" w:hanging="360"/>
      </w:pPr>
    </w:lvl>
    <w:lvl w:ilvl="4" w:tplc="041B0019" w:tentative="1">
      <w:start w:val="1"/>
      <w:numFmt w:val="lowerLetter"/>
      <w:lvlText w:val="%5."/>
      <w:lvlJc w:val="left"/>
      <w:pPr>
        <w:ind w:left="3997" w:hanging="360"/>
      </w:pPr>
    </w:lvl>
    <w:lvl w:ilvl="5" w:tplc="041B001B" w:tentative="1">
      <w:start w:val="1"/>
      <w:numFmt w:val="lowerRoman"/>
      <w:lvlText w:val="%6."/>
      <w:lvlJc w:val="right"/>
      <w:pPr>
        <w:ind w:left="4717" w:hanging="180"/>
      </w:pPr>
    </w:lvl>
    <w:lvl w:ilvl="6" w:tplc="041B000F" w:tentative="1">
      <w:start w:val="1"/>
      <w:numFmt w:val="decimal"/>
      <w:lvlText w:val="%7."/>
      <w:lvlJc w:val="left"/>
      <w:pPr>
        <w:ind w:left="5437" w:hanging="360"/>
      </w:pPr>
    </w:lvl>
    <w:lvl w:ilvl="7" w:tplc="041B0019" w:tentative="1">
      <w:start w:val="1"/>
      <w:numFmt w:val="lowerLetter"/>
      <w:lvlText w:val="%8."/>
      <w:lvlJc w:val="left"/>
      <w:pPr>
        <w:ind w:left="6157" w:hanging="360"/>
      </w:pPr>
    </w:lvl>
    <w:lvl w:ilvl="8" w:tplc="041B001B" w:tentative="1">
      <w:start w:val="1"/>
      <w:numFmt w:val="lowerRoman"/>
      <w:lvlText w:val="%9."/>
      <w:lvlJc w:val="right"/>
      <w:pPr>
        <w:ind w:left="6877" w:hanging="180"/>
      </w:pPr>
    </w:lvl>
  </w:abstractNum>
  <w:abstractNum w:abstractNumId="20">
    <w:nsid w:val="75896642"/>
    <w:multiLevelType w:val="hybridMultilevel"/>
    <w:tmpl w:val="7736BAC2"/>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1">
    <w:nsid w:val="7B874990"/>
    <w:multiLevelType w:val="hybridMultilevel"/>
    <w:tmpl w:val="A556874A"/>
    <w:lvl w:ilvl="0" w:tplc="041B0001">
      <w:start w:val="1"/>
      <w:numFmt w:val="bullet"/>
      <w:lvlText w:val=""/>
      <w:lvlJc w:val="left"/>
      <w:pPr>
        <w:ind w:left="720" w:hanging="360"/>
      </w:pPr>
      <w:rPr>
        <w:rFonts w:ascii="Symbol" w:eastAsia="Times New Roman" w:hAnsi="Symbol" w:cs="Times New Roman"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nsid w:val="7E000788"/>
    <w:multiLevelType w:val="hybridMultilevel"/>
    <w:tmpl w:val="2A1E37F2"/>
    <w:lvl w:ilvl="0" w:tplc="041B000B">
      <w:start w:val="1"/>
      <w:numFmt w:val="bullet"/>
      <w:lvlText w:val=""/>
      <w:lvlJc w:val="left"/>
      <w:pPr>
        <w:ind w:left="1117" w:hanging="360"/>
      </w:pPr>
      <w:rPr>
        <w:rFonts w:ascii="Wingdings" w:hAnsi="Wingdings" w:hint="default"/>
      </w:rPr>
    </w:lvl>
    <w:lvl w:ilvl="1" w:tplc="041B0003" w:tentative="1">
      <w:start w:val="1"/>
      <w:numFmt w:val="bullet"/>
      <w:lvlText w:val="o"/>
      <w:lvlJc w:val="left"/>
      <w:pPr>
        <w:ind w:left="1837" w:hanging="360"/>
      </w:pPr>
      <w:rPr>
        <w:rFonts w:ascii="Courier New" w:hAnsi="Courier New" w:cs="Courier New" w:hint="default"/>
      </w:rPr>
    </w:lvl>
    <w:lvl w:ilvl="2" w:tplc="041B0005" w:tentative="1">
      <w:start w:val="1"/>
      <w:numFmt w:val="bullet"/>
      <w:lvlText w:val=""/>
      <w:lvlJc w:val="left"/>
      <w:pPr>
        <w:ind w:left="2557" w:hanging="360"/>
      </w:pPr>
      <w:rPr>
        <w:rFonts w:ascii="Wingdings" w:hAnsi="Wingdings" w:hint="default"/>
      </w:rPr>
    </w:lvl>
    <w:lvl w:ilvl="3" w:tplc="041B0001" w:tentative="1">
      <w:start w:val="1"/>
      <w:numFmt w:val="bullet"/>
      <w:lvlText w:val=""/>
      <w:lvlJc w:val="left"/>
      <w:pPr>
        <w:ind w:left="3277" w:hanging="360"/>
      </w:pPr>
      <w:rPr>
        <w:rFonts w:ascii="Symbol" w:hAnsi="Symbol" w:hint="default"/>
      </w:rPr>
    </w:lvl>
    <w:lvl w:ilvl="4" w:tplc="041B0003" w:tentative="1">
      <w:start w:val="1"/>
      <w:numFmt w:val="bullet"/>
      <w:lvlText w:val="o"/>
      <w:lvlJc w:val="left"/>
      <w:pPr>
        <w:ind w:left="3997" w:hanging="360"/>
      </w:pPr>
      <w:rPr>
        <w:rFonts w:ascii="Courier New" w:hAnsi="Courier New" w:cs="Courier New" w:hint="default"/>
      </w:rPr>
    </w:lvl>
    <w:lvl w:ilvl="5" w:tplc="041B0005" w:tentative="1">
      <w:start w:val="1"/>
      <w:numFmt w:val="bullet"/>
      <w:lvlText w:val=""/>
      <w:lvlJc w:val="left"/>
      <w:pPr>
        <w:ind w:left="4717" w:hanging="360"/>
      </w:pPr>
      <w:rPr>
        <w:rFonts w:ascii="Wingdings" w:hAnsi="Wingdings" w:hint="default"/>
      </w:rPr>
    </w:lvl>
    <w:lvl w:ilvl="6" w:tplc="041B0001" w:tentative="1">
      <w:start w:val="1"/>
      <w:numFmt w:val="bullet"/>
      <w:lvlText w:val=""/>
      <w:lvlJc w:val="left"/>
      <w:pPr>
        <w:ind w:left="5437" w:hanging="360"/>
      </w:pPr>
      <w:rPr>
        <w:rFonts w:ascii="Symbol" w:hAnsi="Symbol" w:hint="default"/>
      </w:rPr>
    </w:lvl>
    <w:lvl w:ilvl="7" w:tplc="041B0003" w:tentative="1">
      <w:start w:val="1"/>
      <w:numFmt w:val="bullet"/>
      <w:lvlText w:val="o"/>
      <w:lvlJc w:val="left"/>
      <w:pPr>
        <w:ind w:left="6157" w:hanging="360"/>
      </w:pPr>
      <w:rPr>
        <w:rFonts w:ascii="Courier New" w:hAnsi="Courier New" w:cs="Courier New" w:hint="default"/>
      </w:rPr>
    </w:lvl>
    <w:lvl w:ilvl="8" w:tplc="041B0005" w:tentative="1">
      <w:start w:val="1"/>
      <w:numFmt w:val="bullet"/>
      <w:lvlText w:val=""/>
      <w:lvlJc w:val="left"/>
      <w:pPr>
        <w:ind w:left="6877" w:hanging="360"/>
      </w:pPr>
      <w:rPr>
        <w:rFonts w:ascii="Wingdings" w:hAnsi="Wingdings" w:hint="default"/>
      </w:rPr>
    </w:lvl>
  </w:abstractNum>
  <w:num w:numId="1">
    <w:abstractNumId w:val="7"/>
  </w:num>
  <w:num w:numId="2">
    <w:abstractNumId w:val="7"/>
  </w:num>
  <w:num w:numId="3">
    <w:abstractNumId w:val="13"/>
  </w:num>
  <w:num w:numId="4">
    <w:abstractNumId w:val="16"/>
  </w:num>
  <w:num w:numId="5">
    <w:abstractNumId w:val="12"/>
  </w:num>
  <w:num w:numId="6">
    <w:abstractNumId w:val="11"/>
  </w:num>
  <w:num w:numId="7">
    <w:abstractNumId w:val="17"/>
  </w:num>
  <w:num w:numId="8">
    <w:abstractNumId w:val="20"/>
  </w:num>
  <w:num w:numId="9">
    <w:abstractNumId w:val="8"/>
  </w:num>
  <w:num w:numId="10">
    <w:abstractNumId w:val="1"/>
  </w:num>
  <w:num w:numId="11">
    <w:abstractNumId w:val="10"/>
  </w:num>
  <w:num w:numId="12">
    <w:abstractNumId w:val="22"/>
  </w:num>
  <w:num w:numId="13">
    <w:abstractNumId w:val="6"/>
  </w:num>
  <w:num w:numId="14">
    <w:abstractNumId w:val="18"/>
  </w:num>
  <w:num w:numId="15">
    <w:abstractNumId w:val="15"/>
  </w:num>
  <w:num w:numId="16">
    <w:abstractNumId w:val="4"/>
  </w:num>
  <w:num w:numId="17">
    <w:abstractNumId w:val="14"/>
  </w:num>
  <w:num w:numId="18">
    <w:abstractNumId w:val="3"/>
  </w:num>
  <w:num w:numId="19">
    <w:abstractNumId w:val="2"/>
  </w:num>
  <w:num w:numId="20">
    <w:abstractNumId w:val="5"/>
  </w:num>
  <w:num w:numId="21">
    <w:abstractNumId w:val="19"/>
  </w:num>
  <w:num w:numId="22">
    <w:abstractNumId w:val="9"/>
  </w:num>
  <w:num w:numId="23">
    <w:abstractNumId w:val="21"/>
  </w:num>
  <w:num w:numId="24">
    <w:abstractNumId w:val="0"/>
    <w:lvlOverride w:ilvl="0">
      <w:lvl w:ilvl="0">
        <w:start w:val="1"/>
        <w:numFmt w:val="bullet"/>
        <w:pStyle w:val="tekaern"/>
        <w:lvlText w:val=""/>
        <w:legacy w:legacy="1" w:legacySpace="0" w:legacyIndent="283"/>
        <w:lvlJc w:val="left"/>
        <w:pPr>
          <w:ind w:left="709" w:hanging="283"/>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0028"/>
    <w:rsid w:val="00002EF8"/>
    <w:rsid w:val="00005829"/>
    <w:rsid w:val="0000672A"/>
    <w:rsid w:val="00010856"/>
    <w:rsid w:val="000109BD"/>
    <w:rsid w:val="00013420"/>
    <w:rsid w:val="0001792A"/>
    <w:rsid w:val="0002218E"/>
    <w:rsid w:val="00022DE5"/>
    <w:rsid w:val="00031C27"/>
    <w:rsid w:val="000330F7"/>
    <w:rsid w:val="0003487E"/>
    <w:rsid w:val="00034E8E"/>
    <w:rsid w:val="000353B8"/>
    <w:rsid w:val="00042828"/>
    <w:rsid w:val="00043FFE"/>
    <w:rsid w:val="000519F7"/>
    <w:rsid w:val="00056A2B"/>
    <w:rsid w:val="00060E88"/>
    <w:rsid w:val="0006225A"/>
    <w:rsid w:val="00062FAC"/>
    <w:rsid w:val="000668D1"/>
    <w:rsid w:val="00066D1C"/>
    <w:rsid w:val="00076318"/>
    <w:rsid w:val="000A27D2"/>
    <w:rsid w:val="000A38D9"/>
    <w:rsid w:val="000A6696"/>
    <w:rsid w:val="000A7A8E"/>
    <w:rsid w:val="000B18B5"/>
    <w:rsid w:val="000B369F"/>
    <w:rsid w:val="000B7BD1"/>
    <w:rsid w:val="000C49E1"/>
    <w:rsid w:val="000C4DFC"/>
    <w:rsid w:val="000D036C"/>
    <w:rsid w:val="000D66A6"/>
    <w:rsid w:val="000E0E98"/>
    <w:rsid w:val="000E4127"/>
    <w:rsid w:val="000E6733"/>
    <w:rsid w:val="000F10DB"/>
    <w:rsid w:val="000F1315"/>
    <w:rsid w:val="000F2DEF"/>
    <w:rsid w:val="000F41A1"/>
    <w:rsid w:val="00106A48"/>
    <w:rsid w:val="001111F7"/>
    <w:rsid w:val="0011171A"/>
    <w:rsid w:val="00126C59"/>
    <w:rsid w:val="0013602D"/>
    <w:rsid w:val="00140DE1"/>
    <w:rsid w:val="001412FD"/>
    <w:rsid w:val="00143052"/>
    <w:rsid w:val="0014580A"/>
    <w:rsid w:val="00147747"/>
    <w:rsid w:val="0015285F"/>
    <w:rsid w:val="00153AB5"/>
    <w:rsid w:val="00156E31"/>
    <w:rsid w:val="00166800"/>
    <w:rsid w:val="0017357E"/>
    <w:rsid w:val="001741B5"/>
    <w:rsid w:val="00174410"/>
    <w:rsid w:val="00175A69"/>
    <w:rsid w:val="001779FB"/>
    <w:rsid w:val="00177EB3"/>
    <w:rsid w:val="00177F5C"/>
    <w:rsid w:val="00181AEE"/>
    <w:rsid w:val="001832DA"/>
    <w:rsid w:val="00183D44"/>
    <w:rsid w:val="001958A1"/>
    <w:rsid w:val="001959E9"/>
    <w:rsid w:val="00197EC5"/>
    <w:rsid w:val="001A4877"/>
    <w:rsid w:val="001A51E0"/>
    <w:rsid w:val="001B127C"/>
    <w:rsid w:val="001B1884"/>
    <w:rsid w:val="001B74CA"/>
    <w:rsid w:val="001C7173"/>
    <w:rsid w:val="001D72C2"/>
    <w:rsid w:val="001E058D"/>
    <w:rsid w:val="001E3B64"/>
    <w:rsid w:val="001E4DC6"/>
    <w:rsid w:val="001F2425"/>
    <w:rsid w:val="001F315B"/>
    <w:rsid w:val="001F7390"/>
    <w:rsid w:val="00211272"/>
    <w:rsid w:val="00215762"/>
    <w:rsid w:val="00226C9F"/>
    <w:rsid w:val="002320E6"/>
    <w:rsid w:val="00233F1F"/>
    <w:rsid w:val="0023451E"/>
    <w:rsid w:val="0023546D"/>
    <w:rsid w:val="0024655C"/>
    <w:rsid w:val="00246B20"/>
    <w:rsid w:val="0024739A"/>
    <w:rsid w:val="00250A93"/>
    <w:rsid w:val="002546CF"/>
    <w:rsid w:val="0025548C"/>
    <w:rsid w:val="002567B2"/>
    <w:rsid w:val="00266AA0"/>
    <w:rsid w:val="00266C60"/>
    <w:rsid w:val="00267152"/>
    <w:rsid w:val="00271462"/>
    <w:rsid w:val="002735E2"/>
    <w:rsid w:val="002736E6"/>
    <w:rsid w:val="00276F04"/>
    <w:rsid w:val="002918B2"/>
    <w:rsid w:val="00292B0E"/>
    <w:rsid w:val="002A53D5"/>
    <w:rsid w:val="002A59B5"/>
    <w:rsid w:val="002A5D1A"/>
    <w:rsid w:val="002A6EAD"/>
    <w:rsid w:val="002A7978"/>
    <w:rsid w:val="002C195C"/>
    <w:rsid w:val="002C304C"/>
    <w:rsid w:val="002C5B8E"/>
    <w:rsid w:val="002D2170"/>
    <w:rsid w:val="002D3882"/>
    <w:rsid w:val="002D69C7"/>
    <w:rsid w:val="002E017E"/>
    <w:rsid w:val="002E1288"/>
    <w:rsid w:val="002E2ACB"/>
    <w:rsid w:val="002E35F5"/>
    <w:rsid w:val="002E5582"/>
    <w:rsid w:val="002E5A50"/>
    <w:rsid w:val="002E7E93"/>
    <w:rsid w:val="00301B77"/>
    <w:rsid w:val="0031782F"/>
    <w:rsid w:val="003237B6"/>
    <w:rsid w:val="00332845"/>
    <w:rsid w:val="00336BF5"/>
    <w:rsid w:val="003375A6"/>
    <w:rsid w:val="0034058E"/>
    <w:rsid w:val="00340E89"/>
    <w:rsid w:val="00343A51"/>
    <w:rsid w:val="00344660"/>
    <w:rsid w:val="00346A57"/>
    <w:rsid w:val="0035181A"/>
    <w:rsid w:val="00352E84"/>
    <w:rsid w:val="003540A1"/>
    <w:rsid w:val="00360229"/>
    <w:rsid w:val="00362AA7"/>
    <w:rsid w:val="00362D27"/>
    <w:rsid w:val="003634DB"/>
    <w:rsid w:val="003643E9"/>
    <w:rsid w:val="00366D0B"/>
    <w:rsid w:val="00370858"/>
    <w:rsid w:val="00381624"/>
    <w:rsid w:val="003867DF"/>
    <w:rsid w:val="00386E7E"/>
    <w:rsid w:val="003923C1"/>
    <w:rsid w:val="00393F95"/>
    <w:rsid w:val="00397FB5"/>
    <w:rsid w:val="003A432D"/>
    <w:rsid w:val="003A4495"/>
    <w:rsid w:val="003B04DC"/>
    <w:rsid w:val="003B0697"/>
    <w:rsid w:val="003B2BCF"/>
    <w:rsid w:val="003B43F1"/>
    <w:rsid w:val="003B4CCC"/>
    <w:rsid w:val="003B7EEC"/>
    <w:rsid w:val="003C260C"/>
    <w:rsid w:val="003C6201"/>
    <w:rsid w:val="003C76A1"/>
    <w:rsid w:val="003C7D5B"/>
    <w:rsid w:val="003D120E"/>
    <w:rsid w:val="003D5D6E"/>
    <w:rsid w:val="003D6A2B"/>
    <w:rsid w:val="003E37FF"/>
    <w:rsid w:val="003E4930"/>
    <w:rsid w:val="003F78A3"/>
    <w:rsid w:val="004031CB"/>
    <w:rsid w:val="00403A12"/>
    <w:rsid w:val="00407D69"/>
    <w:rsid w:val="00416794"/>
    <w:rsid w:val="00416FB4"/>
    <w:rsid w:val="00430B02"/>
    <w:rsid w:val="004408B1"/>
    <w:rsid w:val="00441C24"/>
    <w:rsid w:val="00444F90"/>
    <w:rsid w:val="00452A21"/>
    <w:rsid w:val="00457A75"/>
    <w:rsid w:val="004656CA"/>
    <w:rsid w:val="0046681A"/>
    <w:rsid w:val="00470A5F"/>
    <w:rsid w:val="00470A94"/>
    <w:rsid w:val="004773DB"/>
    <w:rsid w:val="00487CF0"/>
    <w:rsid w:val="00496A26"/>
    <w:rsid w:val="004B15C6"/>
    <w:rsid w:val="004B5AC8"/>
    <w:rsid w:val="004B6EE7"/>
    <w:rsid w:val="004C4050"/>
    <w:rsid w:val="004C761F"/>
    <w:rsid w:val="004D5E8B"/>
    <w:rsid w:val="004D762F"/>
    <w:rsid w:val="004E2180"/>
    <w:rsid w:val="004F02AB"/>
    <w:rsid w:val="004F6288"/>
    <w:rsid w:val="00514878"/>
    <w:rsid w:val="00514980"/>
    <w:rsid w:val="00515712"/>
    <w:rsid w:val="00521D8F"/>
    <w:rsid w:val="005241CF"/>
    <w:rsid w:val="005242D0"/>
    <w:rsid w:val="00536603"/>
    <w:rsid w:val="00542FFE"/>
    <w:rsid w:val="005431A5"/>
    <w:rsid w:val="00544DDE"/>
    <w:rsid w:val="005453C1"/>
    <w:rsid w:val="00547CD1"/>
    <w:rsid w:val="0055583C"/>
    <w:rsid w:val="00557F7A"/>
    <w:rsid w:val="005624EA"/>
    <w:rsid w:val="0056548F"/>
    <w:rsid w:val="00565CDF"/>
    <w:rsid w:val="005701FF"/>
    <w:rsid w:val="00577F30"/>
    <w:rsid w:val="00591C8F"/>
    <w:rsid w:val="005944F4"/>
    <w:rsid w:val="00596208"/>
    <w:rsid w:val="005A06AA"/>
    <w:rsid w:val="005A18CB"/>
    <w:rsid w:val="005B60C4"/>
    <w:rsid w:val="005C23D8"/>
    <w:rsid w:val="005D4D31"/>
    <w:rsid w:val="005D4F5B"/>
    <w:rsid w:val="005E0D35"/>
    <w:rsid w:val="005E6B4B"/>
    <w:rsid w:val="005E6FD1"/>
    <w:rsid w:val="005F1233"/>
    <w:rsid w:val="005F2541"/>
    <w:rsid w:val="005F36F3"/>
    <w:rsid w:val="00606E0E"/>
    <w:rsid w:val="00606E93"/>
    <w:rsid w:val="00611447"/>
    <w:rsid w:val="00611DE9"/>
    <w:rsid w:val="00612293"/>
    <w:rsid w:val="00613872"/>
    <w:rsid w:val="00614076"/>
    <w:rsid w:val="00621F98"/>
    <w:rsid w:val="006236F6"/>
    <w:rsid w:val="00627474"/>
    <w:rsid w:val="006276B0"/>
    <w:rsid w:val="00627E1F"/>
    <w:rsid w:val="006344CF"/>
    <w:rsid w:val="0064091B"/>
    <w:rsid w:val="006427C8"/>
    <w:rsid w:val="0064392D"/>
    <w:rsid w:val="006502ED"/>
    <w:rsid w:val="00653F08"/>
    <w:rsid w:val="00657910"/>
    <w:rsid w:val="00657D6E"/>
    <w:rsid w:val="006604B2"/>
    <w:rsid w:val="00661891"/>
    <w:rsid w:val="00667379"/>
    <w:rsid w:val="0067262F"/>
    <w:rsid w:val="006807D0"/>
    <w:rsid w:val="00684575"/>
    <w:rsid w:val="00685042"/>
    <w:rsid w:val="006867AD"/>
    <w:rsid w:val="00687000"/>
    <w:rsid w:val="00690F90"/>
    <w:rsid w:val="0069162C"/>
    <w:rsid w:val="00694D51"/>
    <w:rsid w:val="00697DB4"/>
    <w:rsid w:val="00697DE0"/>
    <w:rsid w:val="006B0FB9"/>
    <w:rsid w:val="006B0FFB"/>
    <w:rsid w:val="006C09CA"/>
    <w:rsid w:val="006C1BDA"/>
    <w:rsid w:val="006C2FB2"/>
    <w:rsid w:val="006C521E"/>
    <w:rsid w:val="006D0987"/>
    <w:rsid w:val="006E2C7D"/>
    <w:rsid w:val="006E37AA"/>
    <w:rsid w:val="006E385E"/>
    <w:rsid w:val="006F65ED"/>
    <w:rsid w:val="00700929"/>
    <w:rsid w:val="007036A6"/>
    <w:rsid w:val="00706D6C"/>
    <w:rsid w:val="007113F2"/>
    <w:rsid w:val="00711842"/>
    <w:rsid w:val="007155DD"/>
    <w:rsid w:val="00722E91"/>
    <w:rsid w:val="00736244"/>
    <w:rsid w:val="00741029"/>
    <w:rsid w:val="0074185C"/>
    <w:rsid w:val="00747D36"/>
    <w:rsid w:val="00750C4A"/>
    <w:rsid w:val="00756EC0"/>
    <w:rsid w:val="0075740B"/>
    <w:rsid w:val="00761D6B"/>
    <w:rsid w:val="00767D03"/>
    <w:rsid w:val="00777065"/>
    <w:rsid w:val="0077719B"/>
    <w:rsid w:val="00780502"/>
    <w:rsid w:val="00780718"/>
    <w:rsid w:val="00782C65"/>
    <w:rsid w:val="007872B6"/>
    <w:rsid w:val="00796ABB"/>
    <w:rsid w:val="007A3A62"/>
    <w:rsid w:val="007A7FF3"/>
    <w:rsid w:val="007B30FC"/>
    <w:rsid w:val="007B3E38"/>
    <w:rsid w:val="007B6CE1"/>
    <w:rsid w:val="007C08E1"/>
    <w:rsid w:val="007C27C0"/>
    <w:rsid w:val="007C2E26"/>
    <w:rsid w:val="007C371A"/>
    <w:rsid w:val="007C7059"/>
    <w:rsid w:val="007D0DFF"/>
    <w:rsid w:val="007D6789"/>
    <w:rsid w:val="007E3B7C"/>
    <w:rsid w:val="007F2F2E"/>
    <w:rsid w:val="007F62C2"/>
    <w:rsid w:val="007F6ACF"/>
    <w:rsid w:val="008065DD"/>
    <w:rsid w:val="00814F35"/>
    <w:rsid w:val="0082120B"/>
    <w:rsid w:val="008220E1"/>
    <w:rsid w:val="00822B24"/>
    <w:rsid w:val="008412C0"/>
    <w:rsid w:val="008474FF"/>
    <w:rsid w:val="00855629"/>
    <w:rsid w:val="00863459"/>
    <w:rsid w:val="00866CA4"/>
    <w:rsid w:val="00875DFA"/>
    <w:rsid w:val="00881240"/>
    <w:rsid w:val="00882E28"/>
    <w:rsid w:val="00895C3A"/>
    <w:rsid w:val="008A1423"/>
    <w:rsid w:val="008A2281"/>
    <w:rsid w:val="008A2E77"/>
    <w:rsid w:val="008A7CC5"/>
    <w:rsid w:val="008B21DA"/>
    <w:rsid w:val="008B2292"/>
    <w:rsid w:val="008B5C94"/>
    <w:rsid w:val="008C0994"/>
    <w:rsid w:val="008C1DFB"/>
    <w:rsid w:val="008C7F76"/>
    <w:rsid w:val="008D6F06"/>
    <w:rsid w:val="008E0D84"/>
    <w:rsid w:val="008E245D"/>
    <w:rsid w:val="008E3460"/>
    <w:rsid w:val="008F5848"/>
    <w:rsid w:val="008F5B14"/>
    <w:rsid w:val="008F60A3"/>
    <w:rsid w:val="0090169F"/>
    <w:rsid w:val="00906C70"/>
    <w:rsid w:val="00907A81"/>
    <w:rsid w:val="00907C61"/>
    <w:rsid w:val="0091134E"/>
    <w:rsid w:val="00913D33"/>
    <w:rsid w:val="0092103C"/>
    <w:rsid w:val="009216F0"/>
    <w:rsid w:val="0092326F"/>
    <w:rsid w:val="00924DEF"/>
    <w:rsid w:val="0092697F"/>
    <w:rsid w:val="00927D41"/>
    <w:rsid w:val="009328F7"/>
    <w:rsid w:val="00933C44"/>
    <w:rsid w:val="00946ACD"/>
    <w:rsid w:val="00951234"/>
    <w:rsid w:val="00954D48"/>
    <w:rsid w:val="009563BF"/>
    <w:rsid w:val="0095794A"/>
    <w:rsid w:val="009601AE"/>
    <w:rsid w:val="009672F7"/>
    <w:rsid w:val="009709F4"/>
    <w:rsid w:val="00973C74"/>
    <w:rsid w:val="00982EED"/>
    <w:rsid w:val="00996C3A"/>
    <w:rsid w:val="00997F26"/>
    <w:rsid w:val="009A4353"/>
    <w:rsid w:val="009A67CB"/>
    <w:rsid w:val="009B0A56"/>
    <w:rsid w:val="009B4EE3"/>
    <w:rsid w:val="009B6D58"/>
    <w:rsid w:val="009C43B9"/>
    <w:rsid w:val="009D3D91"/>
    <w:rsid w:val="009D5D6A"/>
    <w:rsid w:val="009E24CB"/>
    <w:rsid w:val="009E43EF"/>
    <w:rsid w:val="009E4B93"/>
    <w:rsid w:val="009E500C"/>
    <w:rsid w:val="009E65D8"/>
    <w:rsid w:val="009F42AD"/>
    <w:rsid w:val="009F4CD4"/>
    <w:rsid w:val="009F5FA8"/>
    <w:rsid w:val="00A0024B"/>
    <w:rsid w:val="00A013E3"/>
    <w:rsid w:val="00A04848"/>
    <w:rsid w:val="00A05DA3"/>
    <w:rsid w:val="00A07CF0"/>
    <w:rsid w:val="00A17F64"/>
    <w:rsid w:val="00A208E9"/>
    <w:rsid w:val="00A27180"/>
    <w:rsid w:val="00A3053F"/>
    <w:rsid w:val="00A307C9"/>
    <w:rsid w:val="00A33426"/>
    <w:rsid w:val="00A33FEC"/>
    <w:rsid w:val="00A367D3"/>
    <w:rsid w:val="00A41662"/>
    <w:rsid w:val="00A42089"/>
    <w:rsid w:val="00A43D8F"/>
    <w:rsid w:val="00A52880"/>
    <w:rsid w:val="00A549BB"/>
    <w:rsid w:val="00A56A71"/>
    <w:rsid w:val="00A66574"/>
    <w:rsid w:val="00A67232"/>
    <w:rsid w:val="00A67ADD"/>
    <w:rsid w:val="00A71990"/>
    <w:rsid w:val="00A72D3B"/>
    <w:rsid w:val="00A72E27"/>
    <w:rsid w:val="00A807BE"/>
    <w:rsid w:val="00A81C50"/>
    <w:rsid w:val="00A82B1F"/>
    <w:rsid w:val="00A83251"/>
    <w:rsid w:val="00A83C0B"/>
    <w:rsid w:val="00A85F1C"/>
    <w:rsid w:val="00A861C6"/>
    <w:rsid w:val="00A957FF"/>
    <w:rsid w:val="00A974F3"/>
    <w:rsid w:val="00AA0236"/>
    <w:rsid w:val="00AA0247"/>
    <w:rsid w:val="00AA3B2F"/>
    <w:rsid w:val="00AB3F5C"/>
    <w:rsid w:val="00AB554C"/>
    <w:rsid w:val="00AB7458"/>
    <w:rsid w:val="00AC17F9"/>
    <w:rsid w:val="00AC7482"/>
    <w:rsid w:val="00AC7526"/>
    <w:rsid w:val="00AD301A"/>
    <w:rsid w:val="00AD3B84"/>
    <w:rsid w:val="00AD4A9A"/>
    <w:rsid w:val="00AD61FF"/>
    <w:rsid w:val="00AD72C7"/>
    <w:rsid w:val="00AD7E59"/>
    <w:rsid w:val="00AE7C9A"/>
    <w:rsid w:val="00AF2C42"/>
    <w:rsid w:val="00AF60B2"/>
    <w:rsid w:val="00B00F81"/>
    <w:rsid w:val="00B05E2E"/>
    <w:rsid w:val="00B074BC"/>
    <w:rsid w:val="00B14BED"/>
    <w:rsid w:val="00B20192"/>
    <w:rsid w:val="00B20F7B"/>
    <w:rsid w:val="00B20F99"/>
    <w:rsid w:val="00B236B7"/>
    <w:rsid w:val="00B31B4F"/>
    <w:rsid w:val="00B329E7"/>
    <w:rsid w:val="00B40192"/>
    <w:rsid w:val="00B41315"/>
    <w:rsid w:val="00B41CDD"/>
    <w:rsid w:val="00B426B0"/>
    <w:rsid w:val="00B642D5"/>
    <w:rsid w:val="00B9019D"/>
    <w:rsid w:val="00B91952"/>
    <w:rsid w:val="00B93493"/>
    <w:rsid w:val="00B944A4"/>
    <w:rsid w:val="00BA0E48"/>
    <w:rsid w:val="00BA1187"/>
    <w:rsid w:val="00BA2AD0"/>
    <w:rsid w:val="00BA657D"/>
    <w:rsid w:val="00BA7820"/>
    <w:rsid w:val="00BB4507"/>
    <w:rsid w:val="00BB4A9A"/>
    <w:rsid w:val="00BB6D10"/>
    <w:rsid w:val="00BC1C78"/>
    <w:rsid w:val="00BC4FF3"/>
    <w:rsid w:val="00BC6866"/>
    <w:rsid w:val="00BC7EE7"/>
    <w:rsid w:val="00BD126D"/>
    <w:rsid w:val="00BD1CDB"/>
    <w:rsid w:val="00BD34CB"/>
    <w:rsid w:val="00BD507D"/>
    <w:rsid w:val="00BD7D70"/>
    <w:rsid w:val="00BE73CB"/>
    <w:rsid w:val="00BF00B6"/>
    <w:rsid w:val="00BF44EA"/>
    <w:rsid w:val="00BF4C6F"/>
    <w:rsid w:val="00BF7073"/>
    <w:rsid w:val="00C0307B"/>
    <w:rsid w:val="00C0507D"/>
    <w:rsid w:val="00C060D7"/>
    <w:rsid w:val="00C10266"/>
    <w:rsid w:val="00C20513"/>
    <w:rsid w:val="00C300BC"/>
    <w:rsid w:val="00C34905"/>
    <w:rsid w:val="00C43185"/>
    <w:rsid w:val="00C431B9"/>
    <w:rsid w:val="00C45934"/>
    <w:rsid w:val="00C45B33"/>
    <w:rsid w:val="00C4697F"/>
    <w:rsid w:val="00C47DAF"/>
    <w:rsid w:val="00C509B7"/>
    <w:rsid w:val="00C6496F"/>
    <w:rsid w:val="00C6589B"/>
    <w:rsid w:val="00C72716"/>
    <w:rsid w:val="00C801B2"/>
    <w:rsid w:val="00C82C35"/>
    <w:rsid w:val="00C8459C"/>
    <w:rsid w:val="00C85BD5"/>
    <w:rsid w:val="00C85DD3"/>
    <w:rsid w:val="00C9081B"/>
    <w:rsid w:val="00C91C36"/>
    <w:rsid w:val="00C973AD"/>
    <w:rsid w:val="00CA33AF"/>
    <w:rsid w:val="00CA5DCB"/>
    <w:rsid w:val="00CB025A"/>
    <w:rsid w:val="00CB0A48"/>
    <w:rsid w:val="00CB29DC"/>
    <w:rsid w:val="00CB4534"/>
    <w:rsid w:val="00CB48AA"/>
    <w:rsid w:val="00CB62E3"/>
    <w:rsid w:val="00CB6E0A"/>
    <w:rsid w:val="00CB7901"/>
    <w:rsid w:val="00CD3DCC"/>
    <w:rsid w:val="00CD5412"/>
    <w:rsid w:val="00CE0071"/>
    <w:rsid w:val="00CE0504"/>
    <w:rsid w:val="00CF1769"/>
    <w:rsid w:val="00CF32C4"/>
    <w:rsid w:val="00CF598E"/>
    <w:rsid w:val="00D02BB1"/>
    <w:rsid w:val="00D1180E"/>
    <w:rsid w:val="00D267C9"/>
    <w:rsid w:val="00D31D7B"/>
    <w:rsid w:val="00D31DC4"/>
    <w:rsid w:val="00D348A7"/>
    <w:rsid w:val="00D36422"/>
    <w:rsid w:val="00D37903"/>
    <w:rsid w:val="00D40509"/>
    <w:rsid w:val="00D4225B"/>
    <w:rsid w:val="00D449A1"/>
    <w:rsid w:val="00D47506"/>
    <w:rsid w:val="00D5010B"/>
    <w:rsid w:val="00D64B59"/>
    <w:rsid w:val="00D65ADB"/>
    <w:rsid w:val="00D70E05"/>
    <w:rsid w:val="00D71BA3"/>
    <w:rsid w:val="00D746D3"/>
    <w:rsid w:val="00D74755"/>
    <w:rsid w:val="00D775DA"/>
    <w:rsid w:val="00D825F0"/>
    <w:rsid w:val="00D83B8E"/>
    <w:rsid w:val="00D860C7"/>
    <w:rsid w:val="00DA3650"/>
    <w:rsid w:val="00DA3EFF"/>
    <w:rsid w:val="00DA669F"/>
    <w:rsid w:val="00DB365E"/>
    <w:rsid w:val="00DB73E3"/>
    <w:rsid w:val="00DC4B79"/>
    <w:rsid w:val="00DD0360"/>
    <w:rsid w:val="00DD1068"/>
    <w:rsid w:val="00DD504E"/>
    <w:rsid w:val="00DD7FEA"/>
    <w:rsid w:val="00DF414A"/>
    <w:rsid w:val="00DF760D"/>
    <w:rsid w:val="00E05113"/>
    <w:rsid w:val="00E070A4"/>
    <w:rsid w:val="00E14D2A"/>
    <w:rsid w:val="00E17F74"/>
    <w:rsid w:val="00E225BD"/>
    <w:rsid w:val="00E27713"/>
    <w:rsid w:val="00E31CE3"/>
    <w:rsid w:val="00E31DA7"/>
    <w:rsid w:val="00E33013"/>
    <w:rsid w:val="00E3715B"/>
    <w:rsid w:val="00E445E4"/>
    <w:rsid w:val="00E45CD6"/>
    <w:rsid w:val="00E472AF"/>
    <w:rsid w:val="00E50028"/>
    <w:rsid w:val="00E51D1B"/>
    <w:rsid w:val="00E530AB"/>
    <w:rsid w:val="00E53115"/>
    <w:rsid w:val="00E546AD"/>
    <w:rsid w:val="00E61512"/>
    <w:rsid w:val="00E616DE"/>
    <w:rsid w:val="00E63D3F"/>
    <w:rsid w:val="00E70C89"/>
    <w:rsid w:val="00E76913"/>
    <w:rsid w:val="00E81CBD"/>
    <w:rsid w:val="00E840D8"/>
    <w:rsid w:val="00E8643F"/>
    <w:rsid w:val="00E87684"/>
    <w:rsid w:val="00E927EB"/>
    <w:rsid w:val="00EA349D"/>
    <w:rsid w:val="00EA413B"/>
    <w:rsid w:val="00EA5361"/>
    <w:rsid w:val="00EB0A81"/>
    <w:rsid w:val="00EC281D"/>
    <w:rsid w:val="00EC4FE4"/>
    <w:rsid w:val="00EC6E61"/>
    <w:rsid w:val="00EC79FB"/>
    <w:rsid w:val="00EC7D35"/>
    <w:rsid w:val="00ED3D45"/>
    <w:rsid w:val="00ED3D5F"/>
    <w:rsid w:val="00EE12D8"/>
    <w:rsid w:val="00EE4FD9"/>
    <w:rsid w:val="00EE6369"/>
    <w:rsid w:val="00EF1436"/>
    <w:rsid w:val="00EF4759"/>
    <w:rsid w:val="00F052D3"/>
    <w:rsid w:val="00F06B65"/>
    <w:rsid w:val="00F1371D"/>
    <w:rsid w:val="00F14633"/>
    <w:rsid w:val="00F1568A"/>
    <w:rsid w:val="00F15D32"/>
    <w:rsid w:val="00F21A09"/>
    <w:rsid w:val="00F239DD"/>
    <w:rsid w:val="00F23AD6"/>
    <w:rsid w:val="00F2668C"/>
    <w:rsid w:val="00F3176A"/>
    <w:rsid w:val="00F36EAA"/>
    <w:rsid w:val="00F440E9"/>
    <w:rsid w:val="00F4451F"/>
    <w:rsid w:val="00F477EF"/>
    <w:rsid w:val="00F52AF0"/>
    <w:rsid w:val="00F53ADE"/>
    <w:rsid w:val="00F6105E"/>
    <w:rsid w:val="00F655AA"/>
    <w:rsid w:val="00F73420"/>
    <w:rsid w:val="00F737C9"/>
    <w:rsid w:val="00F745FA"/>
    <w:rsid w:val="00F771CE"/>
    <w:rsid w:val="00F80E05"/>
    <w:rsid w:val="00F84672"/>
    <w:rsid w:val="00F87145"/>
    <w:rsid w:val="00F87CD1"/>
    <w:rsid w:val="00FA1D17"/>
    <w:rsid w:val="00FA4F7B"/>
    <w:rsid w:val="00FA66F0"/>
    <w:rsid w:val="00FD7277"/>
    <w:rsid w:val="00FD7F1F"/>
    <w:rsid w:val="00FE18DE"/>
    <w:rsid w:val="00FE424B"/>
    <w:rsid w:val="00FE69F7"/>
  </w:rsids>
  <m:mathPr>
    <m:mathFont m:val="Cambria Math"/>
    <m:brkBin m:val="before"/>
    <m:brkBinSub m:val="--"/>
    <m:smallFrac m:val="0"/>
    <m:dispDef/>
    <m:lMargin m:val="0"/>
    <m:rMargin m:val="0"/>
    <m:defJc m:val="centerGroup"/>
    <m:wrapIndent m:val="1440"/>
    <m:intLim m:val="subSup"/>
    <m:naryLim m:val="undOvr"/>
  </m:mathPr>
  <w:themeFontLang w:val="sk-SK"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FCB86"/>
  <w15:docId w15:val="{6238660E-85A9-4438-A103-AF05E604B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k-SK" w:eastAsia="sk-SK" w:bidi="ar-SA"/>
      </w:rPr>
    </w:rPrDefault>
    <w:pPrDefault>
      <w:pPr>
        <w:spacing w:after="16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2E3"/>
  </w:style>
  <w:style w:type="paragraph" w:styleId="Heading1">
    <w:name w:val="heading 1"/>
    <w:basedOn w:val="Normal"/>
    <w:next w:val="Normal"/>
    <w:link w:val="Heading1Char"/>
    <w:uiPriority w:val="9"/>
    <w:qFormat/>
    <w:rsid w:val="00A72E27"/>
    <w:pPr>
      <w:keepNext/>
      <w:keepLines/>
      <w:numPr>
        <w:numId w:val="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A72E27"/>
    <w:pPr>
      <w:keepNext/>
      <w:keepLines/>
      <w:numPr>
        <w:ilvl w:val="1"/>
        <w:numId w:val="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A72E27"/>
    <w:pPr>
      <w:keepNext/>
      <w:keepLines/>
      <w:numPr>
        <w:ilvl w:val="2"/>
        <w:numId w:val="4"/>
      </w:numPr>
      <w:spacing w:before="200" w:after="0"/>
      <w:ind w:left="720"/>
      <w:outlineLvl w:val="2"/>
    </w:pPr>
    <w:rPr>
      <w:rFonts w:asciiTheme="majorHAnsi" w:eastAsiaTheme="majorEastAsia" w:hAnsiTheme="majorHAnsi" w:cstheme="majorBidi"/>
      <w:b/>
      <w:bCs/>
      <w:sz w:val="26"/>
    </w:rPr>
  </w:style>
  <w:style w:type="paragraph" w:styleId="Heading4">
    <w:name w:val="heading 4"/>
    <w:basedOn w:val="Normal"/>
    <w:next w:val="Normal"/>
    <w:link w:val="Heading4Char"/>
    <w:uiPriority w:val="9"/>
    <w:unhideWhenUsed/>
    <w:qFormat/>
    <w:rsid w:val="00A72E27"/>
    <w:pPr>
      <w:keepNext/>
      <w:keepLines/>
      <w:numPr>
        <w:ilvl w:val="3"/>
        <w:numId w:val="4"/>
      </w:numPr>
      <w:spacing w:before="200" w:after="0"/>
      <w:ind w:left="864"/>
      <w:outlineLvl w:val="3"/>
    </w:pPr>
    <w:rPr>
      <w:rFonts w:asciiTheme="majorHAnsi" w:eastAsiaTheme="majorEastAsia" w:hAnsiTheme="majorHAnsi" w:cstheme="majorBidi"/>
      <w:b/>
      <w:bCs/>
      <w:i/>
      <w:iCs/>
      <w:sz w:val="26"/>
    </w:rPr>
  </w:style>
  <w:style w:type="paragraph" w:styleId="Heading5">
    <w:name w:val="heading 5"/>
    <w:basedOn w:val="Normal"/>
    <w:next w:val="Normal"/>
    <w:link w:val="Heading5Char"/>
    <w:uiPriority w:val="9"/>
    <w:unhideWhenUsed/>
    <w:qFormat/>
    <w:rsid w:val="00A72E27"/>
    <w:pPr>
      <w:keepNext/>
      <w:keepLines/>
      <w:numPr>
        <w:ilvl w:val="4"/>
        <w:numId w:val="4"/>
      </w:numPr>
      <w:spacing w:before="200" w:after="0"/>
      <w:outlineLvl w:val="4"/>
    </w:pPr>
    <w:rPr>
      <w:rFonts w:asciiTheme="majorHAnsi" w:eastAsiaTheme="majorEastAsia" w:hAnsiTheme="majorHAnsi" w:cstheme="majorBidi"/>
      <w:b/>
      <w:sz w:val="24"/>
    </w:rPr>
  </w:style>
  <w:style w:type="paragraph" w:styleId="Heading6">
    <w:name w:val="heading 6"/>
    <w:basedOn w:val="Normal"/>
    <w:next w:val="Normal"/>
    <w:link w:val="Heading6Char"/>
    <w:uiPriority w:val="9"/>
    <w:unhideWhenUsed/>
    <w:qFormat/>
    <w:rsid w:val="00CB62E3"/>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B62E3"/>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CB62E3"/>
    <w:pPr>
      <w:keepNext/>
      <w:keepLines/>
      <w:numPr>
        <w:ilvl w:val="7"/>
        <w:numId w:val="4"/>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CB62E3"/>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
    <w:pPr>
      <w:spacing w:after="0" w:line="276" w:lineRule="auto"/>
    </w:pPr>
    <w:rPr>
      <w:rFonts w:ascii="Arial" w:eastAsia="Arial" w:hAnsi="Arial" w:cs="Arial"/>
      <w:color w:val="000000"/>
    </w:rPr>
  </w:style>
  <w:style w:type="paragraph" w:customStyle="1" w:styleId="NoList1">
    <w:name w:val="No List1"/>
    <w:rPr>
      <w:sz w:val="20"/>
      <w:szCs w:val="20"/>
    </w:rPr>
  </w:style>
  <w:style w:type="paragraph" w:styleId="Title">
    <w:name w:val="Title"/>
    <w:basedOn w:val="Normal"/>
    <w:next w:val="Normal"/>
    <w:link w:val="TitleChar"/>
    <w:uiPriority w:val="10"/>
    <w:qFormat/>
    <w:rsid w:val="00CB62E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B62E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List1Level0">
    <w:name w:val="List1Level0"/>
    <w:rPr>
      <w:u w:val="none"/>
    </w:rPr>
  </w:style>
  <w:style w:type="character" w:customStyle="1" w:styleId="List1Level1">
    <w:name w:val="List1Level1"/>
    <w:rPr>
      <w:u w:val="none"/>
    </w:rPr>
  </w:style>
  <w:style w:type="character" w:customStyle="1" w:styleId="List1Level2">
    <w:name w:val="List1Level2"/>
    <w:rPr>
      <w:u w:val="none"/>
    </w:rPr>
  </w:style>
  <w:style w:type="character" w:customStyle="1" w:styleId="List1Level3">
    <w:name w:val="List1Level3"/>
    <w:rPr>
      <w:u w:val="none"/>
    </w:rPr>
  </w:style>
  <w:style w:type="character" w:customStyle="1" w:styleId="List1Level4">
    <w:name w:val="List1Level4"/>
    <w:rPr>
      <w:u w:val="none"/>
    </w:rPr>
  </w:style>
  <w:style w:type="character" w:customStyle="1" w:styleId="List1Level5">
    <w:name w:val="List1Level5"/>
    <w:rPr>
      <w:u w:val="none"/>
    </w:rPr>
  </w:style>
  <w:style w:type="character" w:customStyle="1" w:styleId="List1Level6">
    <w:name w:val="List1Level6"/>
    <w:rPr>
      <w:u w:val="none"/>
    </w:rPr>
  </w:style>
  <w:style w:type="character" w:customStyle="1" w:styleId="List1Level7">
    <w:name w:val="List1Level7"/>
    <w:rPr>
      <w:u w:val="none"/>
    </w:rPr>
  </w:style>
  <w:style w:type="character" w:customStyle="1" w:styleId="List1Level8">
    <w:name w:val="List1Level8"/>
    <w:rPr>
      <w:u w:val="none"/>
    </w:rPr>
  </w:style>
  <w:style w:type="numbering" w:customStyle="1" w:styleId="LS1">
    <w:name w:val="LS1"/>
    <w:basedOn w:val="NoList"/>
    <w:pPr>
      <w:numPr>
        <w:numId w:val="1"/>
      </w:numPr>
    </w:pPr>
  </w:style>
  <w:style w:type="paragraph" w:styleId="Footer">
    <w:name w:val="footer"/>
    <w:basedOn w:val="Normal"/>
    <w:link w:val="FooterChar"/>
    <w:uiPriority w:val="99"/>
    <w:unhideWhenUsed/>
    <w:pPr>
      <w:tabs>
        <w:tab w:val="center" w:pos="4536"/>
        <w:tab w:val="right" w:pos="9072"/>
      </w:tabs>
    </w:pPr>
  </w:style>
  <w:style w:type="character" w:customStyle="1" w:styleId="FooterChar">
    <w:name w:val="Footer Char"/>
    <w:basedOn w:val="DefaultParagraphFont"/>
    <w:link w:val="Footer"/>
    <w:uiPriority w:val="99"/>
  </w:style>
  <w:style w:type="paragraph" w:styleId="BalloonText">
    <w:name w:val="Balloon Text"/>
    <w:basedOn w:val="Normal"/>
    <w:link w:val="BalloonTextChar"/>
    <w:uiPriority w:val="99"/>
    <w:semiHidden/>
    <w:unhideWhenUsed/>
    <w:rsid w:val="00A974F3"/>
    <w:rPr>
      <w:rFonts w:ascii="Tahoma" w:hAnsi="Tahoma" w:cs="Tahoma"/>
      <w:sz w:val="16"/>
      <w:szCs w:val="16"/>
    </w:rPr>
  </w:style>
  <w:style w:type="character" w:customStyle="1" w:styleId="BalloonTextChar">
    <w:name w:val="Balloon Text Char"/>
    <w:basedOn w:val="DefaultParagraphFont"/>
    <w:link w:val="BalloonText"/>
    <w:uiPriority w:val="99"/>
    <w:semiHidden/>
    <w:rsid w:val="00A974F3"/>
    <w:rPr>
      <w:rFonts w:ascii="Tahoma" w:hAnsi="Tahoma" w:cs="Tahoma"/>
      <w:sz w:val="16"/>
      <w:szCs w:val="16"/>
    </w:rPr>
  </w:style>
  <w:style w:type="character" w:styleId="PlaceholderText">
    <w:name w:val="Placeholder Text"/>
    <w:basedOn w:val="DefaultParagraphFont"/>
    <w:uiPriority w:val="99"/>
    <w:semiHidden/>
    <w:rsid w:val="00BB4A9A"/>
    <w:rPr>
      <w:color w:val="808080"/>
    </w:rPr>
  </w:style>
  <w:style w:type="paragraph" w:styleId="NoSpacing">
    <w:name w:val="No Spacing"/>
    <w:link w:val="NoSpacingChar"/>
    <w:uiPriority w:val="1"/>
    <w:qFormat/>
    <w:rsid w:val="00CB62E3"/>
    <w:pPr>
      <w:spacing w:after="0" w:line="240" w:lineRule="auto"/>
    </w:pPr>
  </w:style>
  <w:style w:type="character" w:customStyle="1" w:styleId="Heading7Char">
    <w:name w:val="Heading 7 Char"/>
    <w:basedOn w:val="DefaultParagraphFont"/>
    <w:link w:val="Heading7"/>
    <w:uiPriority w:val="9"/>
    <w:rsid w:val="00CB62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CB62E3"/>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CB62E3"/>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CB62E3"/>
    <w:rPr>
      <w:i/>
      <w:iCs/>
      <w:color w:val="808080" w:themeColor="text1" w:themeTint="7F"/>
    </w:rPr>
  </w:style>
  <w:style w:type="character" w:styleId="Emphasis">
    <w:name w:val="Emphasis"/>
    <w:basedOn w:val="DefaultParagraphFont"/>
    <w:uiPriority w:val="20"/>
    <w:qFormat/>
    <w:rsid w:val="00CB62E3"/>
    <w:rPr>
      <w:i/>
      <w:iCs/>
    </w:rPr>
  </w:style>
  <w:style w:type="character" w:styleId="IntenseEmphasis">
    <w:name w:val="Intense Emphasis"/>
    <w:basedOn w:val="DefaultParagraphFont"/>
    <w:uiPriority w:val="21"/>
    <w:qFormat/>
    <w:rsid w:val="00CB62E3"/>
    <w:rPr>
      <w:b/>
      <w:bCs/>
      <w:i/>
      <w:iCs/>
      <w:color w:val="4F81BD" w:themeColor="accent1"/>
    </w:rPr>
  </w:style>
  <w:style w:type="character" w:customStyle="1" w:styleId="Heading1Char">
    <w:name w:val="Heading 1 Char"/>
    <w:basedOn w:val="DefaultParagraphFont"/>
    <w:link w:val="Heading1"/>
    <w:uiPriority w:val="9"/>
    <w:rsid w:val="00A72E27"/>
    <w:rPr>
      <w:rFonts w:asciiTheme="majorHAnsi" w:eastAsiaTheme="majorEastAsia" w:hAnsiTheme="majorHAnsi" w:cstheme="majorBidi"/>
      <w:b/>
      <w:bCs/>
      <w:sz w:val="36"/>
      <w:szCs w:val="28"/>
    </w:rPr>
  </w:style>
  <w:style w:type="character" w:customStyle="1" w:styleId="Heading2Char">
    <w:name w:val="Heading 2 Char"/>
    <w:basedOn w:val="DefaultParagraphFont"/>
    <w:link w:val="Heading2"/>
    <w:uiPriority w:val="9"/>
    <w:rsid w:val="00A72E27"/>
    <w:rPr>
      <w:rFonts w:asciiTheme="majorHAnsi" w:eastAsiaTheme="majorEastAsia" w:hAnsiTheme="majorHAnsi" w:cstheme="majorBidi"/>
      <w:b/>
      <w:bCs/>
      <w:sz w:val="32"/>
      <w:szCs w:val="26"/>
    </w:rPr>
  </w:style>
  <w:style w:type="character" w:customStyle="1" w:styleId="Heading3Char">
    <w:name w:val="Heading 3 Char"/>
    <w:basedOn w:val="DefaultParagraphFont"/>
    <w:link w:val="Heading3"/>
    <w:uiPriority w:val="9"/>
    <w:rsid w:val="00A72E27"/>
    <w:rPr>
      <w:rFonts w:asciiTheme="majorHAnsi" w:eastAsiaTheme="majorEastAsia" w:hAnsiTheme="majorHAnsi" w:cstheme="majorBidi"/>
      <w:b/>
      <w:bCs/>
      <w:sz w:val="26"/>
    </w:rPr>
  </w:style>
  <w:style w:type="character" w:customStyle="1" w:styleId="Heading4Char">
    <w:name w:val="Heading 4 Char"/>
    <w:basedOn w:val="DefaultParagraphFont"/>
    <w:link w:val="Heading4"/>
    <w:uiPriority w:val="9"/>
    <w:rsid w:val="00A72E27"/>
    <w:rPr>
      <w:rFonts w:asciiTheme="majorHAnsi" w:eastAsiaTheme="majorEastAsia" w:hAnsiTheme="majorHAnsi" w:cstheme="majorBidi"/>
      <w:b/>
      <w:bCs/>
      <w:i/>
      <w:iCs/>
      <w:sz w:val="26"/>
    </w:rPr>
  </w:style>
  <w:style w:type="character" w:customStyle="1" w:styleId="Heading5Char">
    <w:name w:val="Heading 5 Char"/>
    <w:basedOn w:val="DefaultParagraphFont"/>
    <w:link w:val="Heading5"/>
    <w:uiPriority w:val="9"/>
    <w:rsid w:val="00A72E27"/>
    <w:rPr>
      <w:rFonts w:asciiTheme="majorHAnsi" w:eastAsiaTheme="majorEastAsia" w:hAnsiTheme="majorHAnsi" w:cstheme="majorBidi"/>
      <w:b/>
      <w:sz w:val="24"/>
    </w:rPr>
  </w:style>
  <w:style w:type="character" w:customStyle="1" w:styleId="Heading6Char">
    <w:name w:val="Heading 6 Char"/>
    <w:basedOn w:val="DefaultParagraphFont"/>
    <w:link w:val="Heading6"/>
    <w:uiPriority w:val="9"/>
    <w:rsid w:val="00CB62E3"/>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CB62E3"/>
    <w:pPr>
      <w:spacing w:line="240" w:lineRule="auto"/>
    </w:pPr>
    <w:rPr>
      <w:b/>
      <w:bCs/>
      <w:color w:val="4F81BD" w:themeColor="accent1"/>
      <w:sz w:val="18"/>
      <w:szCs w:val="18"/>
    </w:rPr>
  </w:style>
  <w:style w:type="character" w:customStyle="1" w:styleId="TitleChar">
    <w:name w:val="Title Char"/>
    <w:basedOn w:val="DefaultParagraphFont"/>
    <w:link w:val="Title"/>
    <w:uiPriority w:val="10"/>
    <w:rsid w:val="00CB62E3"/>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CB62E3"/>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CB62E3"/>
    <w:rPr>
      <w:b/>
      <w:bCs/>
    </w:rPr>
  </w:style>
  <w:style w:type="paragraph" w:styleId="ListParagraph">
    <w:name w:val="List Paragraph"/>
    <w:basedOn w:val="Normal"/>
    <w:uiPriority w:val="34"/>
    <w:qFormat/>
    <w:rsid w:val="00CB62E3"/>
    <w:pPr>
      <w:ind w:left="720"/>
      <w:contextualSpacing/>
    </w:pPr>
  </w:style>
  <w:style w:type="paragraph" w:styleId="Quote">
    <w:name w:val="Quote"/>
    <w:basedOn w:val="Normal"/>
    <w:next w:val="Normal"/>
    <w:link w:val="QuoteChar"/>
    <w:uiPriority w:val="29"/>
    <w:qFormat/>
    <w:rsid w:val="00CB62E3"/>
    <w:rPr>
      <w:i/>
      <w:iCs/>
      <w:color w:val="000000" w:themeColor="text1"/>
    </w:rPr>
  </w:style>
  <w:style w:type="character" w:customStyle="1" w:styleId="QuoteChar">
    <w:name w:val="Quote Char"/>
    <w:basedOn w:val="DefaultParagraphFont"/>
    <w:link w:val="Quote"/>
    <w:uiPriority w:val="29"/>
    <w:rsid w:val="00CB62E3"/>
    <w:rPr>
      <w:i/>
      <w:iCs/>
      <w:color w:val="000000" w:themeColor="text1"/>
    </w:rPr>
  </w:style>
  <w:style w:type="paragraph" w:styleId="IntenseQuote">
    <w:name w:val="Intense Quote"/>
    <w:basedOn w:val="Normal"/>
    <w:next w:val="Normal"/>
    <w:link w:val="IntenseQuoteChar"/>
    <w:uiPriority w:val="30"/>
    <w:qFormat/>
    <w:rsid w:val="00CB62E3"/>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B62E3"/>
    <w:rPr>
      <w:b/>
      <w:bCs/>
      <w:i/>
      <w:iCs/>
      <w:color w:val="4F81BD" w:themeColor="accent1"/>
    </w:rPr>
  </w:style>
  <w:style w:type="character" w:styleId="SubtleReference">
    <w:name w:val="Subtle Reference"/>
    <w:basedOn w:val="DefaultParagraphFont"/>
    <w:uiPriority w:val="31"/>
    <w:qFormat/>
    <w:rsid w:val="00CB62E3"/>
    <w:rPr>
      <w:smallCaps/>
      <w:color w:val="C0504D" w:themeColor="accent2"/>
      <w:u w:val="single"/>
    </w:rPr>
  </w:style>
  <w:style w:type="character" w:styleId="IntenseReference">
    <w:name w:val="Intense Reference"/>
    <w:basedOn w:val="DefaultParagraphFont"/>
    <w:uiPriority w:val="32"/>
    <w:qFormat/>
    <w:rsid w:val="00CB62E3"/>
    <w:rPr>
      <w:b/>
      <w:bCs/>
      <w:smallCaps/>
      <w:color w:val="C0504D" w:themeColor="accent2"/>
      <w:spacing w:val="5"/>
      <w:u w:val="single"/>
    </w:rPr>
  </w:style>
  <w:style w:type="character" w:styleId="BookTitle">
    <w:name w:val="Book Title"/>
    <w:basedOn w:val="DefaultParagraphFont"/>
    <w:uiPriority w:val="33"/>
    <w:qFormat/>
    <w:rsid w:val="00CB62E3"/>
    <w:rPr>
      <w:b/>
      <w:bCs/>
      <w:smallCaps/>
      <w:spacing w:val="5"/>
    </w:rPr>
  </w:style>
  <w:style w:type="paragraph" w:styleId="TOCHeading">
    <w:name w:val="TOC Heading"/>
    <w:basedOn w:val="Heading1"/>
    <w:next w:val="Normal"/>
    <w:uiPriority w:val="39"/>
    <w:unhideWhenUsed/>
    <w:qFormat/>
    <w:rsid w:val="00CB62E3"/>
    <w:pPr>
      <w:outlineLvl w:val="9"/>
    </w:pPr>
  </w:style>
  <w:style w:type="character" w:customStyle="1" w:styleId="NoSpacingChar">
    <w:name w:val="No Spacing Char"/>
    <w:basedOn w:val="DefaultParagraphFont"/>
    <w:link w:val="NoSpacing"/>
    <w:uiPriority w:val="1"/>
    <w:rsid w:val="00CB62E3"/>
  </w:style>
  <w:style w:type="character" w:styleId="LineNumber">
    <w:name w:val="line number"/>
    <w:basedOn w:val="DefaultParagraphFont"/>
    <w:uiPriority w:val="99"/>
    <w:semiHidden/>
    <w:unhideWhenUsed/>
    <w:rsid w:val="00895C3A"/>
  </w:style>
  <w:style w:type="paragraph" w:styleId="TOC1">
    <w:name w:val="toc 1"/>
    <w:basedOn w:val="Normal"/>
    <w:next w:val="Normal"/>
    <w:autoRedefine/>
    <w:uiPriority w:val="39"/>
    <w:unhideWhenUsed/>
    <w:rsid w:val="00CF32C4"/>
    <w:pPr>
      <w:tabs>
        <w:tab w:val="left" w:pos="440"/>
        <w:tab w:val="right" w:leader="dot" w:pos="8777"/>
      </w:tabs>
      <w:spacing w:after="100" w:line="240" w:lineRule="auto"/>
    </w:pPr>
  </w:style>
  <w:style w:type="paragraph" w:styleId="TOC2">
    <w:name w:val="toc 2"/>
    <w:basedOn w:val="Normal"/>
    <w:next w:val="Normal"/>
    <w:autoRedefine/>
    <w:uiPriority w:val="39"/>
    <w:unhideWhenUsed/>
    <w:rsid w:val="00F1371D"/>
    <w:pPr>
      <w:spacing w:after="100"/>
      <w:ind w:left="220"/>
    </w:pPr>
  </w:style>
  <w:style w:type="paragraph" w:styleId="TOC3">
    <w:name w:val="toc 3"/>
    <w:basedOn w:val="Normal"/>
    <w:next w:val="Normal"/>
    <w:autoRedefine/>
    <w:uiPriority w:val="39"/>
    <w:unhideWhenUsed/>
    <w:rsid w:val="00A07CF0"/>
    <w:pPr>
      <w:tabs>
        <w:tab w:val="left" w:pos="1320"/>
        <w:tab w:val="right" w:leader="dot" w:pos="8777"/>
      </w:tabs>
      <w:spacing w:after="100" w:line="240" w:lineRule="auto"/>
      <w:ind w:left="440"/>
    </w:pPr>
  </w:style>
  <w:style w:type="character" w:styleId="Hyperlink">
    <w:name w:val="Hyperlink"/>
    <w:basedOn w:val="DefaultParagraphFont"/>
    <w:uiPriority w:val="99"/>
    <w:unhideWhenUsed/>
    <w:rsid w:val="00F1371D"/>
    <w:rPr>
      <w:color w:val="0000FF" w:themeColor="hyperlink"/>
      <w:u w:val="single"/>
    </w:rPr>
  </w:style>
  <w:style w:type="paragraph" w:styleId="Bibliography">
    <w:name w:val="Bibliography"/>
    <w:basedOn w:val="Normal"/>
    <w:next w:val="Normal"/>
    <w:uiPriority w:val="37"/>
    <w:unhideWhenUsed/>
    <w:rsid w:val="00621F98"/>
  </w:style>
  <w:style w:type="paragraph" w:styleId="Header">
    <w:name w:val="header"/>
    <w:basedOn w:val="Normal"/>
    <w:link w:val="HeaderChar"/>
    <w:uiPriority w:val="99"/>
    <w:unhideWhenUsed/>
    <w:rsid w:val="00AB3F5C"/>
    <w:pPr>
      <w:tabs>
        <w:tab w:val="center" w:pos="4536"/>
        <w:tab w:val="right" w:pos="9072"/>
      </w:tabs>
      <w:spacing w:after="0" w:line="240" w:lineRule="auto"/>
    </w:pPr>
  </w:style>
  <w:style w:type="character" w:customStyle="1" w:styleId="HeaderChar">
    <w:name w:val="Header Char"/>
    <w:basedOn w:val="DefaultParagraphFont"/>
    <w:link w:val="Header"/>
    <w:uiPriority w:val="99"/>
    <w:rsid w:val="00AB3F5C"/>
  </w:style>
  <w:style w:type="paragraph" w:styleId="TableofFigures">
    <w:name w:val="table of figures"/>
    <w:basedOn w:val="Normal"/>
    <w:next w:val="Normal"/>
    <w:uiPriority w:val="99"/>
    <w:unhideWhenUsed/>
    <w:rsid w:val="0001792A"/>
    <w:pPr>
      <w:spacing w:after="0"/>
    </w:pPr>
  </w:style>
  <w:style w:type="character" w:styleId="CommentReference">
    <w:name w:val="annotation reference"/>
    <w:basedOn w:val="DefaultParagraphFont"/>
    <w:uiPriority w:val="99"/>
    <w:semiHidden/>
    <w:unhideWhenUsed/>
    <w:rsid w:val="0001792A"/>
    <w:rPr>
      <w:sz w:val="16"/>
      <w:szCs w:val="16"/>
    </w:rPr>
  </w:style>
  <w:style w:type="paragraph" w:styleId="CommentText">
    <w:name w:val="annotation text"/>
    <w:basedOn w:val="Normal"/>
    <w:link w:val="CommentTextChar"/>
    <w:uiPriority w:val="99"/>
    <w:semiHidden/>
    <w:unhideWhenUsed/>
    <w:rsid w:val="0001792A"/>
    <w:pPr>
      <w:spacing w:line="240" w:lineRule="auto"/>
    </w:pPr>
    <w:rPr>
      <w:sz w:val="20"/>
      <w:szCs w:val="20"/>
    </w:rPr>
  </w:style>
  <w:style w:type="character" w:customStyle="1" w:styleId="CommentTextChar">
    <w:name w:val="Comment Text Char"/>
    <w:basedOn w:val="DefaultParagraphFont"/>
    <w:link w:val="CommentText"/>
    <w:uiPriority w:val="99"/>
    <w:semiHidden/>
    <w:rsid w:val="0001792A"/>
    <w:rPr>
      <w:sz w:val="20"/>
      <w:szCs w:val="20"/>
    </w:rPr>
  </w:style>
  <w:style w:type="paragraph" w:styleId="CommentSubject">
    <w:name w:val="annotation subject"/>
    <w:basedOn w:val="CommentText"/>
    <w:next w:val="CommentText"/>
    <w:link w:val="CommentSubjectChar"/>
    <w:uiPriority w:val="99"/>
    <w:semiHidden/>
    <w:unhideWhenUsed/>
    <w:rsid w:val="0001792A"/>
    <w:rPr>
      <w:b/>
      <w:bCs/>
    </w:rPr>
  </w:style>
  <w:style w:type="character" w:customStyle="1" w:styleId="CommentSubjectChar">
    <w:name w:val="Comment Subject Char"/>
    <w:basedOn w:val="CommentTextChar"/>
    <w:link w:val="CommentSubject"/>
    <w:uiPriority w:val="99"/>
    <w:semiHidden/>
    <w:rsid w:val="0001792A"/>
    <w:rPr>
      <w:b/>
      <w:bCs/>
      <w:sz w:val="20"/>
      <w:szCs w:val="20"/>
    </w:rPr>
  </w:style>
  <w:style w:type="paragraph" w:customStyle="1" w:styleId="Style1">
    <w:name w:val="Style1"/>
    <w:basedOn w:val="Standard"/>
    <w:link w:val="Style1Char"/>
    <w:qFormat/>
    <w:rsid w:val="002E2ACB"/>
    <w:pPr>
      <w:spacing w:after="120" w:line="360" w:lineRule="auto"/>
      <w:ind w:firstLine="397"/>
      <w:jc w:val="both"/>
    </w:pPr>
    <w:rPr>
      <w:rFonts w:ascii="Times New Roman" w:eastAsia="Times New Roman" w:hAnsi="Times New Roman" w:cs="Times New Roman"/>
      <w:sz w:val="24"/>
      <w:szCs w:val="24"/>
    </w:rPr>
  </w:style>
  <w:style w:type="character" w:customStyle="1" w:styleId="StandardChar">
    <w:name w:val="Standard Char"/>
    <w:basedOn w:val="DefaultParagraphFont"/>
    <w:link w:val="Standard"/>
    <w:rsid w:val="0069162C"/>
    <w:rPr>
      <w:rFonts w:ascii="Arial" w:eastAsia="Arial" w:hAnsi="Arial" w:cs="Arial"/>
      <w:color w:val="000000"/>
    </w:rPr>
  </w:style>
  <w:style w:type="character" w:customStyle="1" w:styleId="Style1Char">
    <w:name w:val="Style1 Char"/>
    <w:basedOn w:val="StandardChar"/>
    <w:link w:val="Style1"/>
    <w:rsid w:val="002E2ACB"/>
    <w:rPr>
      <w:rFonts w:ascii="Times New Roman" w:eastAsia="Times New Roman" w:hAnsi="Times New Roman" w:cs="Times New Roman"/>
      <w:color w:val="000000"/>
      <w:sz w:val="24"/>
      <w:szCs w:val="24"/>
    </w:rPr>
  </w:style>
  <w:style w:type="table" w:customStyle="1" w:styleId="ListTable6Colorful-Accent11">
    <w:name w:val="List Table 6 Colorful - Accent 11"/>
    <w:basedOn w:val="TableNormal"/>
    <w:uiPriority w:val="51"/>
    <w:rsid w:val="006B0FB9"/>
    <w:pPr>
      <w:spacing w:after="0" w:line="240" w:lineRule="auto"/>
    </w:pPr>
    <w:rPr>
      <w:color w:val="365F91" w:themeColor="accent1" w:themeShade="BF"/>
    </w:r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
    <w:name w:val="Table Grid"/>
    <w:basedOn w:val="TableNormal"/>
    <w:uiPriority w:val="59"/>
    <w:rsid w:val="00D746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F80E05"/>
    <w:pPr>
      <w:spacing w:after="100"/>
      <w:ind w:left="660"/>
    </w:pPr>
  </w:style>
  <w:style w:type="table" w:styleId="ListTable4-Accent1">
    <w:name w:val="List Table 4 Accent 1"/>
    <w:basedOn w:val="TableNormal"/>
    <w:uiPriority w:val="49"/>
    <w:rsid w:val="00BC7EE7"/>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tekaern">
    <w:name w:val="tečka černá"/>
    <w:basedOn w:val="Normal"/>
    <w:rsid w:val="0077719B"/>
    <w:pPr>
      <w:numPr>
        <w:numId w:val="24"/>
      </w:numPr>
      <w:tabs>
        <w:tab w:val="num" w:pos="851"/>
      </w:tabs>
      <w:overflowPunct w:val="0"/>
      <w:autoSpaceDE w:val="0"/>
      <w:autoSpaceDN w:val="0"/>
      <w:adjustRightInd w:val="0"/>
      <w:spacing w:after="0" w:line="240" w:lineRule="auto"/>
      <w:ind w:left="851" w:hanging="284"/>
      <w:jc w:val="both"/>
      <w:textAlignment w:val="baseline"/>
    </w:pPr>
    <w:rPr>
      <w:rFonts w:ascii="Arial" w:eastAsia="Times New Roman" w:hAnsi="Arial" w:cs="Times New Roman"/>
      <w:sz w:val="20"/>
      <w:szCs w:val="20"/>
      <w:lang w:val="cs-CZ" w:eastAsia="cs-CZ"/>
    </w:rPr>
  </w:style>
  <w:style w:type="paragraph" w:customStyle="1" w:styleId="Anotace">
    <w:name w:val="Anotace"/>
    <w:basedOn w:val="Normal"/>
    <w:link w:val="AnotaceChar"/>
    <w:qFormat/>
    <w:rsid w:val="0077719B"/>
    <w:pPr>
      <w:spacing w:after="0" w:line="360" w:lineRule="auto"/>
      <w:jc w:val="both"/>
    </w:pPr>
    <w:rPr>
      <w:rFonts w:ascii="Times New Roman" w:eastAsia="Times New Roman" w:hAnsi="Times New Roman" w:cs="Times New Roman"/>
      <w:sz w:val="24"/>
      <w:szCs w:val="24"/>
      <w:lang w:val="cs-CZ" w:eastAsia="cs-CZ"/>
    </w:rPr>
  </w:style>
  <w:style w:type="paragraph" w:customStyle="1" w:styleId="Anotacenadpis">
    <w:name w:val="Anotace nadpis"/>
    <w:basedOn w:val="Normal"/>
    <w:link w:val="AnotacenadpisChar"/>
    <w:qFormat/>
    <w:rsid w:val="009F4CD4"/>
    <w:pPr>
      <w:spacing w:before="720" w:after="720"/>
      <w:ind w:left="539"/>
      <w:jc w:val="both"/>
    </w:pPr>
    <w:rPr>
      <w:rFonts w:ascii="Times New Roman" w:eastAsia="Times New Roman" w:hAnsi="Times New Roman" w:cs="Times New Roman"/>
      <w:b/>
      <w:sz w:val="36"/>
      <w:szCs w:val="24"/>
      <w:lang w:val="cs-CZ" w:eastAsia="cs-CZ"/>
    </w:rPr>
  </w:style>
  <w:style w:type="character" w:customStyle="1" w:styleId="AnotaceChar">
    <w:name w:val="Anotace Char"/>
    <w:basedOn w:val="DefaultParagraphFont"/>
    <w:link w:val="Anotace"/>
    <w:rsid w:val="0077719B"/>
    <w:rPr>
      <w:rFonts w:ascii="Times New Roman" w:eastAsia="Times New Roman" w:hAnsi="Times New Roman" w:cs="Times New Roman"/>
      <w:sz w:val="24"/>
      <w:szCs w:val="24"/>
      <w:lang w:val="cs-CZ" w:eastAsia="cs-CZ"/>
    </w:rPr>
  </w:style>
  <w:style w:type="character" w:customStyle="1" w:styleId="AnotacenadpisChar">
    <w:name w:val="Anotace nadpis Char"/>
    <w:basedOn w:val="DefaultParagraphFont"/>
    <w:link w:val="Anotacenadpis"/>
    <w:rsid w:val="009F4CD4"/>
    <w:rPr>
      <w:rFonts w:ascii="Times New Roman" w:eastAsia="Times New Roman" w:hAnsi="Times New Roman" w:cs="Times New Roman"/>
      <w:b/>
      <w:sz w:val="36"/>
      <w:szCs w:val="24"/>
      <w:lang w:val="cs-CZ" w:eastAsia="cs-CZ"/>
    </w:rPr>
  </w:style>
  <w:style w:type="character" w:customStyle="1" w:styleId="ZPNormalnyTextCharChar">
    <w:name w:val="ZP_NormalnyText Char Char"/>
    <w:link w:val="ZPNormalnyText"/>
    <w:locked/>
    <w:rsid w:val="0077719B"/>
    <w:rPr>
      <w:sz w:val="24"/>
      <w:lang w:eastAsia="en-US"/>
    </w:rPr>
  </w:style>
  <w:style w:type="paragraph" w:customStyle="1" w:styleId="ZPNormalnyText">
    <w:name w:val="ZP_NormalnyText"/>
    <w:link w:val="ZPNormalnyTextCharChar"/>
    <w:autoRedefine/>
    <w:rsid w:val="0077719B"/>
    <w:pPr>
      <w:spacing w:before="60" w:after="0" w:line="360" w:lineRule="auto"/>
      <w:ind w:firstLine="510"/>
      <w:jc w:val="both"/>
    </w:pPr>
    <w:rPr>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357">
      <w:bodyDiv w:val="1"/>
      <w:marLeft w:val="0"/>
      <w:marRight w:val="0"/>
      <w:marTop w:val="0"/>
      <w:marBottom w:val="0"/>
      <w:divBdr>
        <w:top w:val="none" w:sz="0" w:space="0" w:color="auto"/>
        <w:left w:val="none" w:sz="0" w:space="0" w:color="auto"/>
        <w:bottom w:val="none" w:sz="0" w:space="0" w:color="auto"/>
        <w:right w:val="none" w:sz="0" w:space="0" w:color="auto"/>
      </w:divBdr>
    </w:div>
    <w:div w:id="4597030">
      <w:bodyDiv w:val="1"/>
      <w:marLeft w:val="0"/>
      <w:marRight w:val="0"/>
      <w:marTop w:val="0"/>
      <w:marBottom w:val="0"/>
      <w:divBdr>
        <w:top w:val="none" w:sz="0" w:space="0" w:color="auto"/>
        <w:left w:val="none" w:sz="0" w:space="0" w:color="auto"/>
        <w:bottom w:val="none" w:sz="0" w:space="0" w:color="auto"/>
        <w:right w:val="none" w:sz="0" w:space="0" w:color="auto"/>
      </w:divBdr>
    </w:div>
    <w:div w:id="4791009">
      <w:bodyDiv w:val="1"/>
      <w:marLeft w:val="0"/>
      <w:marRight w:val="0"/>
      <w:marTop w:val="0"/>
      <w:marBottom w:val="0"/>
      <w:divBdr>
        <w:top w:val="none" w:sz="0" w:space="0" w:color="auto"/>
        <w:left w:val="none" w:sz="0" w:space="0" w:color="auto"/>
        <w:bottom w:val="none" w:sz="0" w:space="0" w:color="auto"/>
        <w:right w:val="none" w:sz="0" w:space="0" w:color="auto"/>
      </w:divBdr>
    </w:div>
    <w:div w:id="5180156">
      <w:bodyDiv w:val="1"/>
      <w:marLeft w:val="0"/>
      <w:marRight w:val="0"/>
      <w:marTop w:val="0"/>
      <w:marBottom w:val="0"/>
      <w:divBdr>
        <w:top w:val="none" w:sz="0" w:space="0" w:color="auto"/>
        <w:left w:val="none" w:sz="0" w:space="0" w:color="auto"/>
        <w:bottom w:val="none" w:sz="0" w:space="0" w:color="auto"/>
        <w:right w:val="none" w:sz="0" w:space="0" w:color="auto"/>
      </w:divBdr>
    </w:div>
    <w:div w:id="6568042">
      <w:bodyDiv w:val="1"/>
      <w:marLeft w:val="0"/>
      <w:marRight w:val="0"/>
      <w:marTop w:val="0"/>
      <w:marBottom w:val="0"/>
      <w:divBdr>
        <w:top w:val="none" w:sz="0" w:space="0" w:color="auto"/>
        <w:left w:val="none" w:sz="0" w:space="0" w:color="auto"/>
        <w:bottom w:val="none" w:sz="0" w:space="0" w:color="auto"/>
        <w:right w:val="none" w:sz="0" w:space="0" w:color="auto"/>
      </w:divBdr>
    </w:div>
    <w:div w:id="7099036">
      <w:bodyDiv w:val="1"/>
      <w:marLeft w:val="0"/>
      <w:marRight w:val="0"/>
      <w:marTop w:val="0"/>
      <w:marBottom w:val="0"/>
      <w:divBdr>
        <w:top w:val="none" w:sz="0" w:space="0" w:color="auto"/>
        <w:left w:val="none" w:sz="0" w:space="0" w:color="auto"/>
        <w:bottom w:val="none" w:sz="0" w:space="0" w:color="auto"/>
        <w:right w:val="none" w:sz="0" w:space="0" w:color="auto"/>
      </w:divBdr>
    </w:div>
    <w:div w:id="8996500">
      <w:bodyDiv w:val="1"/>
      <w:marLeft w:val="0"/>
      <w:marRight w:val="0"/>
      <w:marTop w:val="0"/>
      <w:marBottom w:val="0"/>
      <w:divBdr>
        <w:top w:val="none" w:sz="0" w:space="0" w:color="auto"/>
        <w:left w:val="none" w:sz="0" w:space="0" w:color="auto"/>
        <w:bottom w:val="none" w:sz="0" w:space="0" w:color="auto"/>
        <w:right w:val="none" w:sz="0" w:space="0" w:color="auto"/>
      </w:divBdr>
    </w:div>
    <w:div w:id="10420711">
      <w:bodyDiv w:val="1"/>
      <w:marLeft w:val="0"/>
      <w:marRight w:val="0"/>
      <w:marTop w:val="0"/>
      <w:marBottom w:val="0"/>
      <w:divBdr>
        <w:top w:val="none" w:sz="0" w:space="0" w:color="auto"/>
        <w:left w:val="none" w:sz="0" w:space="0" w:color="auto"/>
        <w:bottom w:val="none" w:sz="0" w:space="0" w:color="auto"/>
        <w:right w:val="none" w:sz="0" w:space="0" w:color="auto"/>
      </w:divBdr>
    </w:div>
    <w:div w:id="11929243">
      <w:bodyDiv w:val="1"/>
      <w:marLeft w:val="0"/>
      <w:marRight w:val="0"/>
      <w:marTop w:val="0"/>
      <w:marBottom w:val="0"/>
      <w:divBdr>
        <w:top w:val="none" w:sz="0" w:space="0" w:color="auto"/>
        <w:left w:val="none" w:sz="0" w:space="0" w:color="auto"/>
        <w:bottom w:val="none" w:sz="0" w:space="0" w:color="auto"/>
        <w:right w:val="none" w:sz="0" w:space="0" w:color="auto"/>
      </w:divBdr>
    </w:div>
    <w:div w:id="12149137">
      <w:bodyDiv w:val="1"/>
      <w:marLeft w:val="0"/>
      <w:marRight w:val="0"/>
      <w:marTop w:val="0"/>
      <w:marBottom w:val="0"/>
      <w:divBdr>
        <w:top w:val="none" w:sz="0" w:space="0" w:color="auto"/>
        <w:left w:val="none" w:sz="0" w:space="0" w:color="auto"/>
        <w:bottom w:val="none" w:sz="0" w:space="0" w:color="auto"/>
        <w:right w:val="none" w:sz="0" w:space="0" w:color="auto"/>
      </w:divBdr>
    </w:div>
    <w:div w:id="12461843">
      <w:bodyDiv w:val="1"/>
      <w:marLeft w:val="0"/>
      <w:marRight w:val="0"/>
      <w:marTop w:val="0"/>
      <w:marBottom w:val="0"/>
      <w:divBdr>
        <w:top w:val="none" w:sz="0" w:space="0" w:color="auto"/>
        <w:left w:val="none" w:sz="0" w:space="0" w:color="auto"/>
        <w:bottom w:val="none" w:sz="0" w:space="0" w:color="auto"/>
        <w:right w:val="none" w:sz="0" w:space="0" w:color="auto"/>
      </w:divBdr>
    </w:div>
    <w:div w:id="14621190">
      <w:bodyDiv w:val="1"/>
      <w:marLeft w:val="0"/>
      <w:marRight w:val="0"/>
      <w:marTop w:val="0"/>
      <w:marBottom w:val="0"/>
      <w:divBdr>
        <w:top w:val="none" w:sz="0" w:space="0" w:color="auto"/>
        <w:left w:val="none" w:sz="0" w:space="0" w:color="auto"/>
        <w:bottom w:val="none" w:sz="0" w:space="0" w:color="auto"/>
        <w:right w:val="none" w:sz="0" w:space="0" w:color="auto"/>
      </w:divBdr>
    </w:div>
    <w:div w:id="15544401">
      <w:bodyDiv w:val="1"/>
      <w:marLeft w:val="0"/>
      <w:marRight w:val="0"/>
      <w:marTop w:val="0"/>
      <w:marBottom w:val="0"/>
      <w:divBdr>
        <w:top w:val="none" w:sz="0" w:space="0" w:color="auto"/>
        <w:left w:val="none" w:sz="0" w:space="0" w:color="auto"/>
        <w:bottom w:val="none" w:sz="0" w:space="0" w:color="auto"/>
        <w:right w:val="none" w:sz="0" w:space="0" w:color="auto"/>
      </w:divBdr>
    </w:div>
    <w:div w:id="16279849">
      <w:bodyDiv w:val="1"/>
      <w:marLeft w:val="0"/>
      <w:marRight w:val="0"/>
      <w:marTop w:val="0"/>
      <w:marBottom w:val="0"/>
      <w:divBdr>
        <w:top w:val="none" w:sz="0" w:space="0" w:color="auto"/>
        <w:left w:val="none" w:sz="0" w:space="0" w:color="auto"/>
        <w:bottom w:val="none" w:sz="0" w:space="0" w:color="auto"/>
        <w:right w:val="none" w:sz="0" w:space="0" w:color="auto"/>
      </w:divBdr>
    </w:div>
    <w:div w:id="16738714">
      <w:bodyDiv w:val="1"/>
      <w:marLeft w:val="0"/>
      <w:marRight w:val="0"/>
      <w:marTop w:val="0"/>
      <w:marBottom w:val="0"/>
      <w:divBdr>
        <w:top w:val="none" w:sz="0" w:space="0" w:color="auto"/>
        <w:left w:val="none" w:sz="0" w:space="0" w:color="auto"/>
        <w:bottom w:val="none" w:sz="0" w:space="0" w:color="auto"/>
        <w:right w:val="none" w:sz="0" w:space="0" w:color="auto"/>
      </w:divBdr>
    </w:div>
    <w:div w:id="20279294">
      <w:bodyDiv w:val="1"/>
      <w:marLeft w:val="0"/>
      <w:marRight w:val="0"/>
      <w:marTop w:val="0"/>
      <w:marBottom w:val="0"/>
      <w:divBdr>
        <w:top w:val="none" w:sz="0" w:space="0" w:color="auto"/>
        <w:left w:val="none" w:sz="0" w:space="0" w:color="auto"/>
        <w:bottom w:val="none" w:sz="0" w:space="0" w:color="auto"/>
        <w:right w:val="none" w:sz="0" w:space="0" w:color="auto"/>
      </w:divBdr>
    </w:div>
    <w:div w:id="23749638">
      <w:bodyDiv w:val="1"/>
      <w:marLeft w:val="0"/>
      <w:marRight w:val="0"/>
      <w:marTop w:val="0"/>
      <w:marBottom w:val="0"/>
      <w:divBdr>
        <w:top w:val="none" w:sz="0" w:space="0" w:color="auto"/>
        <w:left w:val="none" w:sz="0" w:space="0" w:color="auto"/>
        <w:bottom w:val="none" w:sz="0" w:space="0" w:color="auto"/>
        <w:right w:val="none" w:sz="0" w:space="0" w:color="auto"/>
      </w:divBdr>
    </w:div>
    <w:div w:id="24914728">
      <w:bodyDiv w:val="1"/>
      <w:marLeft w:val="0"/>
      <w:marRight w:val="0"/>
      <w:marTop w:val="0"/>
      <w:marBottom w:val="0"/>
      <w:divBdr>
        <w:top w:val="none" w:sz="0" w:space="0" w:color="auto"/>
        <w:left w:val="none" w:sz="0" w:space="0" w:color="auto"/>
        <w:bottom w:val="none" w:sz="0" w:space="0" w:color="auto"/>
        <w:right w:val="none" w:sz="0" w:space="0" w:color="auto"/>
      </w:divBdr>
    </w:div>
    <w:div w:id="25180145">
      <w:bodyDiv w:val="1"/>
      <w:marLeft w:val="0"/>
      <w:marRight w:val="0"/>
      <w:marTop w:val="0"/>
      <w:marBottom w:val="0"/>
      <w:divBdr>
        <w:top w:val="none" w:sz="0" w:space="0" w:color="auto"/>
        <w:left w:val="none" w:sz="0" w:space="0" w:color="auto"/>
        <w:bottom w:val="none" w:sz="0" w:space="0" w:color="auto"/>
        <w:right w:val="none" w:sz="0" w:space="0" w:color="auto"/>
      </w:divBdr>
    </w:div>
    <w:div w:id="26832817">
      <w:bodyDiv w:val="1"/>
      <w:marLeft w:val="0"/>
      <w:marRight w:val="0"/>
      <w:marTop w:val="0"/>
      <w:marBottom w:val="0"/>
      <w:divBdr>
        <w:top w:val="none" w:sz="0" w:space="0" w:color="auto"/>
        <w:left w:val="none" w:sz="0" w:space="0" w:color="auto"/>
        <w:bottom w:val="none" w:sz="0" w:space="0" w:color="auto"/>
        <w:right w:val="none" w:sz="0" w:space="0" w:color="auto"/>
      </w:divBdr>
    </w:div>
    <w:div w:id="27996427">
      <w:bodyDiv w:val="1"/>
      <w:marLeft w:val="0"/>
      <w:marRight w:val="0"/>
      <w:marTop w:val="0"/>
      <w:marBottom w:val="0"/>
      <w:divBdr>
        <w:top w:val="none" w:sz="0" w:space="0" w:color="auto"/>
        <w:left w:val="none" w:sz="0" w:space="0" w:color="auto"/>
        <w:bottom w:val="none" w:sz="0" w:space="0" w:color="auto"/>
        <w:right w:val="none" w:sz="0" w:space="0" w:color="auto"/>
      </w:divBdr>
    </w:div>
    <w:div w:id="28334558">
      <w:bodyDiv w:val="1"/>
      <w:marLeft w:val="0"/>
      <w:marRight w:val="0"/>
      <w:marTop w:val="0"/>
      <w:marBottom w:val="0"/>
      <w:divBdr>
        <w:top w:val="none" w:sz="0" w:space="0" w:color="auto"/>
        <w:left w:val="none" w:sz="0" w:space="0" w:color="auto"/>
        <w:bottom w:val="none" w:sz="0" w:space="0" w:color="auto"/>
        <w:right w:val="none" w:sz="0" w:space="0" w:color="auto"/>
      </w:divBdr>
    </w:div>
    <w:div w:id="33701005">
      <w:bodyDiv w:val="1"/>
      <w:marLeft w:val="0"/>
      <w:marRight w:val="0"/>
      <w:marTop w:val="0"/>
      <w:marBottom w:val="0"/>
      <w:divBdr>
        <w:top w:val="none" w:sz="0" w:space="0" w:color="auto"/>
        <w:left w:val="none" w:sz="0" w:space="0" w:color="auto"/>
        <w:bottom w:val="none" w:sz="0" w:space="0" w:color="auto"/>
        <w:right w:val="none" w:sz="0" w:space="0" w:color="auto"/>
      </w:divBdr>
    </w:div>
    <w:div w:id="34739720">
      <w:bodyDiv w:val="1"/>
      <w:marLeft w:val="0"/>
      <w:marRight w:val="0"/>
      <w:marTop w:val="0"/>
      <w:marBottom w:val="0"/>
      <w:divBdr>
        <w:top w:val="none" w:sz="0" w:space="0" w:color="auto"/>
        <w:left w:val="none" w:sz="0" w:space="0" w:color="auto"/>
        <w:bottom w:val="none" w:sz="0" w:space="0" w:color="auto"/>
        <w:right w:val="none" w:sz="0" w:space="0" w:color="auto"/>
      </w:divBdr>
    </w:div>
    <w:div w:id="35349132">
      <w:bodyDiv w:val="1"/>
      <w:marLeft w:val="0"/>
      <w:marRight w:val="0"/>
      <w:marTop w:val="0"/>
      <w:marBottom w:val="0"/>
      <w:divBdr>
        <w:top w:val="none" w:sz="0" w:space="0" w:color="auto"/>
        <w:left w:val="none" w:sz="0" w:space="0" w:color="auto"/>
        <w:bottom w:val="none" w:sz="0" w:space="0" w:color="auto"/>
        <w:right w:val="none" w:sz="0" w:space="0" w:color="auto"/>
      </w:divBdr>
    </w:div>
    <w:div w:id="36047511">
      <w:bodyDiv w:val="1"/>
      <w:marLeft w:val="0"/>
      <w:marRight w:val="0"/>
      <w:marTop w:val="0"/>
      <w:marBottom w:val="0"/>
      <w:divBdr>
        <w:top w:val="none" w:sz="0" w:space="0" w:color="auto"/>
        <w:left w:val="none" w:sz="0" w:space="0" w:color="auto"/>
        <w:bottom w:val="none" w:sz="0" w:space="0" w:color="auto"/>
        <w:right w:val="none" w:sz="0" w:space="0" w:color="auto"/>
      </w:divBdr>
    </w:div>
    <w:div w:id="39324867">
      <w:bodyDiv w:val="1"/>
      <w:marLeft w:val="0"/>
      <w:marRight w:val="0"/>
      <w:marTop w:val="0"/>
      <w:marBottom w:val="0"/>
      <w:divBdr>
        <w:top w:val="none" w:sz="0" w:space="0" w:color="auto"/>
        <w:left w:val="none" w:sz="0" w:space="0" w:color="auto"/>
        <w:bottom w:val="none" w:sz="0" w:space="0" w:color="auto"/>
        <w:right w:val="none" w:sz="0" w:space="0" w:color="auto"/>
      </w:divBdr>
    </w:div>
    <w:div w:id="39866401">
      <w:bodyDiv w:val="1"/>
      <w:marLeft w:val="0"/>
      <w:marRight w:val="0"/>
      <w:marTop w:val="0"/>
      <w:marBottom w:val="0"/>
      <w:divBdr>
        <w:top w:val="none" w:sz="0" w:space="0" w:color="auto"/>
        <w:left w:val="none" w:sz="0" w:space="0" w:color="auto"/>
        <w:bottom w:val="none" w:sz="0" w:space="0" w:color="auto"/>
        <w:right w:val="none" w:sz="0" w:space="0" w:color="auto"/>
      </w:divBdr>
    </w:div>
    <w:div w:id="42756111">
      <w:bodyDiv w:val="1"/>
      <w:marLeft w:val="0"/>
      <w:marRight w:val="0"/>
      <w:marTop w:val="0"/>
      <w:marBottom w:val="0"/>
      <w:divBdr>
        <w:top w:val="none" w:sz="0" w:space="0" w:color="auto"/>
        <w:left w:val="none" w:sz="0" w:space="0" w:color="auto"/>
        <w:bottom w:val="none" w:sz="0" w:space="0" w:color="auto"/>
        <w:right w:val="none" w:sz="0" w:space="0" w:color="auto"/>
      </w:divBdr>
    </w:div>
    <w:div w:id="43720124">
      <w:bodyDiv w:val="1"/>
      <w:marLeft w:val="0"/>
      <w:marRight w:val="0"/>
      <w:marTop w:val="0"/>
      <w:marBottom w:val="0"/>
      <w:divBdr>
        <w:top w:val="none" w:sz="0" w:space="0" w:color="auto"/>
        <w:left w:val="none" w:sz="0" w:space="0" w:color="auto"/>
        <w:bottom w:val="none" w:sz="0" w:space="0" w:color="auto"/>
        <w:right w:val="none" w:sz="0" w:space="0" w:color="auto"/>
      </w:divBdr>
    </w:div>
    <w:div w:id="44793068">
      <w:bodyDiv w:val="1"/>
      <w:marLeft w:val="0"/>
      <w:marRight w:val="0"/>
      <w:marTop w:val="0"/>
      <w:marBottom w:val="0"/>
      <w:divBdr>
        <w:top w:val="none" w:sz="0" w:space="0" w:color="auto"/>
        <w:left w:val="none" w:sz="0" w:space="0" w:color="auto"/>
        <w:bottom w:val="none" w:sz="0" w:space="0" w:color="auto"/>
        <w:right w:val="none" w:sz="0" w:space="0" w:color="auto"/>
      </w:divBdr>
    </w:div>
    <w:div w:id="46950434">
      <w:bodyDiv w:val="1"/>
      <w:marLeft w:val="0"/>
      <w:marRight w:val="0"/>
      <w:marTop w:val="0"/>
      <w:marBottom w:val="0"/>
      <w:divBdr>
        <w:top w:val="none" w:sz="0" w:space="0" w:color="auto"/>
        <w:left w:val="none" w:sz="0" w:space="0" w:color="auto"/>
        <w:bottom w:val="none" w:sz="0" w:space="0" w:color="auto"/>
        <w:right w:val="none" w:sz="0" w:space="0" w:color="auto"/>
      </w:divBdr>
    </w:div>
    <w:div w:id="48774950">
      <w:bodyDiv w:val="1"/>
      <w:marLeft w:val="0"/>
      <w:marRight w:val="0"/>
      <w:marTop w:val="0"/>
      <w:marBottom w:val="0"/>
      <w:divBdr>
        <w:top w:val="none" w:sz="0" w:space="0" w:color="auto"/>
        <w:left w:val="none" w:sz="0" w:space="0" w:color="auto"/>
        <w:bottom w:val="none" w:sz="0" w:space="0" w:color="auto"/>
        <w:right w:val="none" w:sz="0" w:space="0" w:color="auto"/>
      </w:divBdr>
    </w:div>
    <w:div w:id="50856655">
      <w:bodyDiv w:val="1"/>
      <w:marLeft w:val="0"/>
      <w:marRight w:val="0"/>
      <w:marTop w:val="0"/>
      <w:marBottom w:val="0"/>
      <w:divBdr>
        <w:top w:val="none" w:sz="0" w:space="0" w:color="auto"/>
        <w:left w:val="none" w:sz="0" w:space="0" w:color="auto"/>
        <w:bottom w:val="none" w:sz="0" w:space="0" w:color="auto"/>
        <w:right w:val="none" w:sz="0" w:space="0" w:color="auto"/>
      </w:divBdr>
    </w:div>
    <w:div w:id="50927947">
      <w:bodyDiv w:val="1"/>
      <w:marLeft w:val="0"/>
      <w:marRight w:val="0"/>
      <w:marTop w:val="0"/>
      <w:marBottom w:val="0"/>
      <w:divBdr>
        <w:top w:val="none" w:sz="0" w:space="0" w:color="auto"/>
        <w:left w:val="none" w:sz="0" w:space="0" w:color="auto"/>
        <w:bottom w:val="none" w:sz="0" w:space="0" w:color="auto"/>
        <w:right w:val="none" w:sz="0" w:space="0" w:color="auto"/>
      </w:divBdr>
    </w:div>
    <w:div w:id="51078681">
      <w:bodyDiv w:val="1"/>
      <w:marLeft w:val="0"/>
      <w:marRight w:val="0"/>
      <w:marTop w:val="0"/>
      <w:marBottom w:val="0"/>
      <w:divBdr>
        <w:top w:val="none" w:sz="0" w:space="0" w:color="auto"/>
        <w:left w:val="none" w:sz="0" w:space="0" w:color="auto"/>
        <w:bottom w:val="none" w:sz="0" w:space="0" w:color="auto"/>
        <w:right w:val="none" w:sz="0" w:space="0" w:color="auto"/>
      </w:divBdr>
    </w:div>
    <w:div w:id="51201489">
      <w:bodyDiv w:val="1"/>
      <w:marLeft w:val="0"/>
      <w:marRight w:val="0"/>
      <w:marTop w:val="0"/>
      <w:marBottom w:val="0"/>
      <w:divBdr>
        <w:top w:val="none" w:sz="0" w:space="0" w:color="auto"/>
        <w:left w:val="none" w:sz="0" w:space="0" w:color="auto"/>
        <w:bottom w:val="none" w:sz="0" w:space="0" w:color="auto"/>
        <w:right w:val="none" w:sz="0" w:space="0" w:color="auto"/>
      </w:divBdr>
    </w:div>
    <w:div w:id="53163763">
      <w:bodyDiv w:val="1"/>
      <w:marLeft w:val="0"/>
      <w:marRight w:val="0"/>
      <w:marTop w:val="0"/>
      <w:marBottom w:val="0"/>
      <w:divBdr>
        <w:top w:val="none" w:sz="0" w:space="0" w:color="auto"/>
        <w:left w:val="none" w:sz="0" w:space="0" w:color="auto"/>
        <w:bottom w:val="none" w:sz="0" w:space="0" w:color="auto"/>
        <w:right w:val="none" w:sz="0" w:space="0" w:color="auto"/>
      </w:divBdr>
    </w:div>
    <w:div w:id="53311983">
      <w:bodyDiv w:val="1"/>
      <w:marLeft w:val="0"/>
      <w:marRight w:val="0"/>
      <w:marTop w:val="0"/>
      <w:marBottom w:val="0"/>
      <w:divBdr>
        <w:top w:val="none" w:sz="0" w:space="0" w:color="auto"/>
        <w:left w:val="none" w:sz="0" w:space="0" w:color="auto"/>
        <w:bottom w:val="none" w:sz="0" w:space="0" w:color="auto"/>
        <w:right w:val="none" w:sz="0" w:space="0" w:color="auto"/>
      </w:divBdr>
    </w:div>
    <w:div w:id="54476917">
      <w:bodyDiv w:val="1"/>
      <w:marLeft w:val="0"/>
      <w:marRight w:val="0"/>
      <w:marTop w:val="0"/>
      <w:marBottom w:val="0"/>
      <w:divBdr>
        <w:top w:val="none" w:sz="0" w:space="0" w:color="auto"/>
        <w:left w:val="none" w:sz="0" w:space="0" w:color="auto"/>
        <w:bottom w:val="none" w:sz="0" w:space="0" w:color="auto"/>
        <w:right w:val="none" w:sz="0" w:space="0" w:color="auto"/>
      </w:divBdr>
    </w:div>
    <w:div w:id="56251325">
      <w:bodyDiv w:val="1"/>
      <w:marLeft w:val="0"/>
      <w:marRight w:val="0"/>
      <w:marTop w:val="0"/>
      <w:marBottom w:val="0"/>
      <w:divBdr>
        <w:top w:val="none" w:sz="0" w:space="0" w:color="auto"/>
        <w:left w:val="none" w:sz="0" w:space="0" w:color="auto"/>
        <w:bottom w:val="none" w:sz="0" w:space="0" w:color="auto"/>
        <w:right w:val="none" w:sz="0" w:space="0" w:color="auto"/>
      </w:divBdr>
    </w:div>
    <w:div w:id="56589841">
      <w:bodyDiv w:val="1"/>
      <w:marLeft w:val="0"/>
      <w:marRight w:val="0"/>
      <w:marTop w:val="0"/>
      <w:marBottom w:val="0"/>
      <w:divBdr>
        <w:top w:val="none" w:sz="0" w:space="0" w:color="auto"/>
        <w:left w:val="none" w:sz="0" w:space="0" w:color="auto"/>
        <w:bottom w:val="none" w:sz="0" w:space="0" w:color="auto"/>
        <w:right w:val="none" w:sz="0" w:space="0" w:color="auto"/>
      </w:divBdr>
    </w:div>
    <w:div w:id="57484455">
      <w:bodyDiv w:val="1"/>
      <w:marLeft w:val="0"/>
      <w:marRight w:val="0"/>
      <w:marTop w:val="0"/>
      <w:marBottom w:val="0"/>
      <w:divBdr>
        <w:top w:val="none" w:sz="0" w:space="0" w:color="auto"/>
        <w:left w:val="none" w:sz="0" w:space="0" w:color="auto"/>
        <w:bottom w:val="none" w:sz="0" w:space="0" w:color="auto"/>
        <w:right w:val="none" w:sz="0" w:space="0" w:color="auto"/>
      </w:divBdr>
    </w:div>
    <w:div w:id="58133037">
      <w:bodyDiv w:val="1"/>
      <w:marLeft w:val="0"/>
      <w:marRight w:val="0"/>
      <w:marTop w:val="0"/>
      <w:marBottom w:val="0"/>
      <w:divBdr>
        <w:top w:val="none" w:sz="0" w:space="0" w:color="auto"/>
        <w:left w:val="none" w:sz="0" w:space="0" w:color="auto"/>
        <w:bottom w:val="none" w:sz="0" w:space="0" w:color="auto"/>
        <w:right w:val="none" w:sz="0" w:space="0" w:color="auto"/>
      </w:divBdr>
    </w:div>
    <w:div w:id="59140359">
      <w:bodyDiv w:val="1"/>
      <w:marLeft w:val="0"/>
      <w:marRight w:val="0"/>
      <w:marTop w:val="0"/>
      <w:marBottom w:val="0"/>
      <w:divBdr>
        <w:top w:val="none" w:sz="0" w:space="0" w:color="auto"/>
        <w:left w:val="none" w:sz="0" w:space="0" w:color="auto"/>
        <w:bottom w:val="none" w:sz="0" w:space="0" w:color="auto"/>
        <w:right w:val="none" w:sz="0" w:space="0" w:color="auto"/>
      </w:divBdr>
    </w:div>
    <w:div w:id="64643787">
      <w:bodyDiv w:val="1"/>
      <w:marLeft w:val="0"/>
      <w:marRight w:val="0"/>
      <w:marTop w:val="0"/>
      <w:marBottom w:val="0"/>
      <w:divBdr>
        <w:top w:val="none" w:sz="0" w:space="0" w:color="auto"/>
        <w:left w:val="none" w:sz="0" w:space="0" w:color="auto"/>
        <w:bottom w:val="none" w:sz="0" w:space="0" w:color="auto"/>
        <w:right w:val="none" w:sz="0" w:space="0" w:color="auto"/>
      </w:divBdr>
    </w:div>
    <w:div w:id="67772927">
      <w:bodyDiv w:val="1"/>
      <w:marLeft w:val="0"/>
      <w:marRight w:val="0"/>
      <w:marTop w:val="0"/>
      <w:marBottom w:val="0"/>
      <w:divBdr>
        <w:top w:val="none" w:sz="0" w:space="0" w:color="auto"/>
        <w:left w:val="none" w:sz="0" w:space="0" w:color="auto"/>
        <w:bottom w:val="none" w:sz="0" w:space="0" w:color="auto"/>
        <w:right w:val="none" w:sz="0" w:space="0" w:color="auto"/>
      </w:divBdr>
    </w:div>
    <w:div w:id="71583852">
      <w:bodyDiv w:val="1"/>
      <w:marLeft w:val="0"/>
      <w:marRight w:val="0"/>
      <w:marTop w:val="0"/>
      <w:marBottom w:val="0"/>
      <w:divBdr>
        <w:top w:val="none" w:sz="0" w:space="0" w:color="auto"/>
        <w:left w:val="none" w:sz="0" w:space="0" w:color="auto"/>
        <w:bottom w:val="none" w:sz="0" w:space="0" w:color="auto"/>
        <w:right w:val="none" w:sz="0" w:space="0" w:color="auto"/>
      </w:divBdr>
    </w:div>
    <w:div w:id="71970226">
      <w:bodyDiv w:val="1"/>
      <w:marLeft w:val="0"/>
      <w:marRight w:val="0"/>
      <w:marTop w:val="0"/>
      <w:marBottom w:val="0"/>
      <w:divBdr>
        <w:top w:val="none" w:sz="0" w:space="0" w:color="auto"/>
        <w:left w:val="none" w:sz="0" w:space="0" w:color="auto"/>
        <w:bottom w:val="none" w:sz="0" w:space="0" w:color="auto"/>
        <w:right w:val="none" w:sz="0" w:space="0" w:color="auto"/>
      </w:divBdr>
    </w:div>
    <w:div w:id="73169593">
      <w:bodyDiv w:val="1"/>
      <w:marLeft w:val="0"/>
      <w:marRight w:val="0"/>
      <w:marTop w:val="0"/>
      <w:marBottom w:val="0"/>
      <w:divBdr>
        <w:top w:val="none" w:sz="0" w:space="0" w:color="auto"/>
        <w:left w:val="none" w:sz="0" w:space="0" w:color="auto"/>
        <w:bottom w:val="none" w:sz="0" w:space="0" w:color="auto"/>
        <w:right w:val="none" w:sz="0" w:space="0" w:color="auto"/>
      </w:divBdr>
    </w:div>
    <w:div w:id="75977695">
      <w:bodyDiv w:val="1"/>
      <w:marLeft w:val="0"/>
      <w:marRight w:val="0"/>
      <w:marTop w:val="0"/>
      <w:marBottom w:val="0"/>
      <w:divBdr>
        <w:top w:val="none" w:sz="0" w:space="0" w:color="auto"/>
        <w:left w:val="none" w:sz="0" w:space="0" w:color="auto"/>
        <w:bottom w:val="none" w:sz="0" w:space="0" w:color="auto"/>
        <w:right w:val="none" w:sz="0" w:space="0" w:color="auto"/>
      </w:divBdr>
    </w:div>
    <w:div w:id="76943696">
      <w:bodyDiv w:val="1"/>
      <w:marLeft w:val="0"/>
      <w:marRight w:val="0"/>
      <w:marTop w:val="0"/>
      <w:marBottom w:val="0"/>
      <w:divBdr>
        <w:top w:val="none" w:sz="0" w:space="0" w:color="auto"/>
        <w:left w:val="none" w:sz="0" w:space="0" w:color="auto"/>
        <w:bottom w:val="none" w:sz="0" w:space="0" w:color="auto"/>
        <w:right w:val="none" w:sz="0" w:space="0" w:color="auto"/>
      </w:divBdr>
    </w:div>
    <w:div w:id="78335256">
      <w:bodyDiv w:val="1"/>
      <w:marLeft w:val="0"/>
      <w:marRight w:val="0"/>
      <w:marTop w:val="0"/>
      <w:marBottom w:val="0"/>
      <w:divBdr>
        <w:top w:val="none" w:sz="0" w:space="0" w:color="auto"/>
        <w:left w:val="none" w:sz="0" w:space="0" w:color="auto"/>
        <w:bottom w:val="none" w:sz="0" w:space="0" w:color="auto"/>
        <w:right w:val="none" w:sz="0" w:space="0" w:color="auto"/>
      </w:divBdr>
    </w:div>
    <w:div w:id="81146318">
      <w:bodyDiv w:val="1"/>
      <w:marLeft w:val="0"/>
      <w:marRight w:val="0"/>
      <w:marTop w:val="0"/>
      <w:marBottom w:val="0"/>
      <w:divBdr>
        <w:top w:val="none" w:sz="0" w:space="0" w:color="auto"/>
        <w:left w:val="none" w:sz="0" w:space="0" w:color="auto"/>
        <w:bottom w:val="none" w:sz="0" w:space="0" w:color="auto"/>
        <w:right w:val="none" w:sz="0" w:space="0" w:color="auto"/>
      </w:divBdr>
    </w:div>
    <w:div w:id="81994008">
      <w:bodyDiv w:val="1"/>
      <w:marLeft w:val="0"/>
      <w:marRight w:val="0"/>
      <w:marTop w:val="0"/>
      <w:marBottom w:val="0"/>
      <w:divBdr>
        <w:top w:val="none" w:sz="0" w:space="0" w:color="auto"/>
        <w:left w:val="none" w:sz="0" w:space="0" w:color="auto"/>
        <w:bottom w:val="none" w:sz="0" w:space="0" w:color="auto"/>
        <w:right w:val="none" w:sz="0" w:space="0" w:color="auto"/>
      </w:divBdr>
    </w:div>
    <w:div w:id="83838790">
      <w:bodyDiv w:val="1"/>
      <w:marLeft w:val="0"/>
      <w:marRight w:val="0"/>
      <w:marTop w:val="0"/>
      <w:marBottom w:val="0"/>
      <w:divBdr>
        <w:top w:val="none" w:sz="0" w:space="0" w:color="auto"/>
        <w:left w:val="none" w:sz="0" w:space="0" w:color="auto"/>
        <w:bottom w:val="none" w:sz="0" w:space="0" w:color="auto"/>
        <w:right w:val="none" w:sz="0" w:space="0" w:color="auto"/>
      </w:divBdr>
    </w:div>
    <w:div w:id="85545634">
      <w:bodyDiv w:val="1"/>
      <w:marLeft w:val="0"/>
      <w:marRight w:val="0"/>
      <w:marTop w:val="0"/>
      <w:marBottom w:val="0"/>
      <w:divBdr>
        <w:top w:val="none" w:sz="0" w:space="0" w:color="auto"/>
        <w:left w:val="none" w:sz="0" w:space="0" w:color="auto"/>
        <w:bottom w:val="none" w:sz="0" w:space="0" w:color="auto"/>
        <w:right w:val="none" w:sz="0" w:space="0" w:color="auto"/>
      </w:divBdr>
    </w:div>
    <w:div w:id="87428990">
      <w:bodyDiv w:val="1"/>
      <w:marLeft w:val="0"/>
      <w:marRight w:val="0"/>
      <w:marTop w:val="0"/>
      <w:marBottom w:val="0"/>
      <w:divBdr>
        <w:top w:val="none" w:sz="0" w:space="0" w:color="auto"/>
        <w:left w:val="none" w:sz="0" w:space="0" w:color="auto"/>
        <w:bottom w:val="none" w:sz="0" w:space="0" w:color="auto"/>
        <w:right w:val="none" w:sz="0" w:space="0" w:color="auto"/>
      </w:divBdr>
    </w:div>
    <w:div w:id="87775255">
      <w:bodyDiv w:val="1"/>
      <w:marLeft w:val="0"/>
      <w:marRight w:val="0"/>
      <w:marTop w:val="0"/>
      <w:marBottom w:val="0"/>
      <w:divBdr>
        <w:top w:val="none" w:sz="0" w:space="0" w:color="auto"/>
        <w:left w:val="none" w:sz="0" w:space="0" w:color="auto"/>
        <w:bottom w:val="none" w:sz="0" w:space="0" w:color="auto"/>
        <w:right w:val="none" w:sz="0" w:space="0" w:color="auto"/>
      </w:divBdr>
    </w:div>
    <w:div w:id="88739228">
      <w:bodyDiv w:val="1"/>
      <w:marLeft w:val="0"/>
      <w:marRight w:val="0"/>
      <w:marTop w:val="0"/>
      <w:marBottom w:val="0"/>
      <w:divBdr>
        <w:top w:val="none" w:sz="0" w:space="0" w:color="auto"/>
        <w:left w:val="none" w:sz="0" w:space="0" w:color="auto"/>
        <w:bottom w:val="none" w:sz="0" w:space="0" w:color="auto"/>
        <w:right w:val="none" w:sz="0" w:space="0" w:color="auto"/>
      </w:divBdr>
    </w:div>
    <w:div w:id="89280679">
      <w:bodyDiv w:val="1"/>
      <w:marLeft w:val="0"/>
      <w:marRight w:val="0"/>
      <w:marTop w:val="0"/>
      <w:marBottom w:val="0"/>
      <w:divBdr>
        <w:top w:val="none" w:sz="0" w:space="0" w:color="auto"/>
        <w:left w:val="none" w:sz="0" w:space="0" w:color="auto"/>
        <w:bottom w:val="none" w:sz="0" w:space="0" w:color="auto"/>
        <w:right w:val="none" w:sz="0" w:space="0" w:color="auto"/>
      </w:divBdr>
    </w:div>
    <w:div w:id="90126888">
      <w:bodyDiv w:val="1"/>
      <w:marLeft w:val="0"/>
      <w:marRight w:val="0"/>
      <w:marTop w:val="0"/>
      <w:marBottom w:val="0"/>
      <w:divBdr>
        <w:top w:val="none" w:sz="0" w:space="0" w:color="auto"/>
        <w:left w:val="none" w:sz="0" w:space="0" w:color="auto"/>
        <w:bottom w:val="none" w:sz="0" w:space="0" w:color="auto"/>
        <w:right w:val="none" w:sz="0" w:space="0" w:color="auto"/>
      </w:divBdr>
    </w:div>
    <w:div w:id="90205857">
      <w:bodyDiv w:val="1"/>
      <w:marLeft w:val="0"/>
      <w:marRight w:val="0"/>
      <w:marTop w:val="0"/>
      <w:marBottom w:val="0"/>
      <w:divBdr>
        <w:top w:val="none" w:sz="0" w:space="0" w:color="auto"/>
        <w:left w:val="none" w:sz="0" w:space="0" w:color="auto"/>
        <w:bottom w:val="none" w:sz="0" w:space="0" w:color="auto"/>
        <w:right w:val="none" w:sz="0" w:space="0" w:color="auto"/>
      </w:divBdr>
    </w:div>
    <w:div w:id="90442076">
      <w:bodyDiv w:val="1"/>
      <w:marLeft w:val="0"/>
      <w:marRight w:val="0"/>
      <w:marTop w:val="0"/>
      <w:marBottom w:val="0"/>
      <w:divBdr>
        <w:top w:val="none" w:sz="0" w:space="0" w:color="auto"/>
        <w:left w:val="none" w:sz="0" w:space="0" w:color="auto"/>
        <w:bottom w:val="none" w:sz="0" w:space="0" w:color="auto"/>
        <w:right w:val="none" w:sz="0" w:space="0" w:color="auto"/>
      </w:divBdr>
    </w:div>
    <w:div w:id="92869076">
      <w:bodyDiv w:val="1"/>
      <w:marLeft w:val="0"/>
      <w:marRight w:val="0"/>
      <w:marTop w:val="0"/>
      <w:marBottom w:val="0"/>
      <w:divBdr>
        <w:top w:val="none" w:sz="0" w:space="0" w:color="auto"/>
        <w:left w:val="none" w:sz="0" w:space="0" w:color="auto"/>
        <w:bottom w:val="none" w:sz="0" w:space="0" w:color="auto"/>
        <w:right w:val="none" w:sz="0" w:space="0" w:color="auto"/>
      </w:divBdr>
    </w:div>
    <w:div w:id="99759429">
      <w:bodyDiv w:val="1"/>
      <w:marLeft w:val="0"/>
      <w:marRight w:val="0"/>
      <w:marTop w:val="0"/>
      <w:marBottom w:val="0"/>
      <w:divBdr>
        <w:top w:val="none" w:sz="0" w:space="0" w:color="auto"/>
        <w:left w:val="none" w:sz="0" w:space="0" w:color="auto"/>
        <w:bottom w:val="none" w:sz="0" w:space="0" w:color="auto"/>
        <w:right w:val="none" w:sz="0" w:space="0" w:color="auto"/>
      </w:divBdr>
    </w:div>
    <w:div w:id="101192295">
      <w:bodyDiv w:val="1"/>
      <w:marLeft w:val="0"/>
      <w:marRight w:val="0"/>
      <w:marTop w:val="0"/>
      <w:marBottom w:val="0"/>
      <w:divBdr>
        <w:top w:val="none" w:sz="0" w:space="0" w:color="auto"/>
        <w:left w:val="none" w:sz="0" w:space="0" w:color="auto"/>
        <w:bottom w:val="none" w:sz="0" w:space="0" w:color="auto"/>
        <w:right w:val="none" w:sz="0" w:space="0" w:color="auto"/>
      </w:divBdr>
    </w:div>
    <w:div w:id="103620736">
      <w:bodyDiv w:val="1"/>
      <w:marLeft w:val="0"/>
      <w:marRight w:val="0"/>
      <w:marTop w:val="0"/>
      <w:marBottom w:val="0"/>
      <w:divBdr>
        <w:top w:val="none" w:sz="0" w:space="0" w:color="auto"/>
        <w:left w:val="none" w:sz="0" w:space="0" w:color="auto"/>
        <w:bottom w:val="none" w:sz="0" w:space="0" w:color="auto"/>
        <w:right w:val="none" w:sz="0" w:space="0" w:color="auto"/>
      </w:divBdr>
    </w:div>
    <w:div w:id="105660582">
      <w:bodyDiv w:val="1"/>
      <w:marLeft w:val="0"/>
      <w:marRight w:val="0"/>
      <w:marTop w:val="0"/>
      <w:marBottom w:val="0"/>
      <w:divBdr>
        <w:top w:val="none" w:sz="0" w:space="0" w:color="auto"/>
        <w:left w:val="none" w:sz="0" w:space="0" w:color="auto"/>
        <w:bottom w:val="none" w:sz="0" w:space="0" w:color="auto"/>
        <w:right w:val="none" w:sz="0" w:space="0" w:color="auto"/>
      </w:divBdr>
    </w:div>
    <w:div w:id="105975650">
      <w:bodyDiv w:val="1"/>
      <w:marLeft w:val="0"/>
      <w:marRight w:val="0"/>
      <w:marTop w:val="0"/>
      <w:marBottom w:val="0"/>
      <w:divBdr>
        <w:top w:val="none" w:sz="0" w:space="0" w:color="auto"/>
        <w:left w:val="none" w:sz="0" w:space="0" w:color="auto"/>
        <w:bottom w:val="none" w:sz="0" w:space="0" w:color="auto"/>
        <w:right w:val="none" w:sz="0" w:space="0" w:color="auto"/>
      </w:divBdr>
    </w:div>
    <w:div w:id="106657554">
      <w:bodyDiv w:val="1"/>
      <w:marLeft w:val="0"/>
      <w:marRight w:val="0"/>
      <w:marTop w:val="0"/>
      <w:marBottom w:val="0"/>
      <w:divBdr>
        <w:top w:val="none" w:sz="0" w:space="0" w:color="auto"/>
        <w:left w:val="none" w:sz="0" w:space="0" w:color="auto"/>
        <w:bottom w:val="none" w:sz="0" w:space="0" w:color="auto"/>
        <w:right w:val="none" w:sz="0" w:space="0" w:color="auto"/>
      </w:divBdr>
    </w:div>
    <w:div w:id="107360532">
      <w:bodyDiv w:val="1"/>
      <w:marLeft w:val="0"/>
      <w:marRight w:val="0"/>
      <w:marTop w:val="0"/>
      <w:marBottom w:val="0"/>
      <w:divBdr>
        <w:top w:val="none" w:sz="0" w:space="0" w:color="auto"/>
        <w:left w:val="none" w:sz="0" w:space="0" w:color="auto"/>
        <w:bottom w:val="none" w:sz="0" w:space="0" w:color="auto"/>
        <w:right w:val="none" w:sz="0" w:space="0" w:color="auto"/>
      </w:divBdr>
    </w:div>
    <w:div w:id="108135544">
      <w:bodyDiv w:val="1"/>
      <w:marLeft w:val="0"/>
      <w:marRight w:val="0"/>
      <w:marTop w:val="0"/>
      <w:marBottom w:val="0"/>
      <w:divBdr>
        <w:top w:val="none" w:sz="0" w:space="0" w:color="auto"/>
        <w:left w:val="none" w:sz="0" w:space="0" w:color="auto"/>
        <w:bottom w:val="none" w:sz="0" w:space="0" w:color="auto"/>
        <w:right w:val="none" w:sz="0" w:space="0" w:color="auto"/>
      </w:divBdr>
    </w:div>
    <w:div w:id="108472911">
      <w:bodyDiv w:val="1"/>
      <w:marLeft w:val="0"/>
      <w:marRight w:val="0"/>
      <w:marTop w:val="0"/>
      <w:marBottom w:val="0"/>
      <w:divBdr>
        <w:top w:val="none" w:sz="0" w:space="0" w:color="auto"/>
        <w:left w:val="none" w:sz="0" w:space="0" w:color="auto"/>
        <w:bottom w:val="none" w:sz="0" w:space="0" w:color="auto"/>
        <w:right w:val="none" w:sz="0" w:space="0" w:color="auto"/>
      </w:divBdr>
    </w:div>
    <w:div w:id="108666935">
      <w:bodyDiv w:val="1"/>
      <w:marLeft w:val="0"/>
      <w:marRight w:val="0"/>
      <w:marTop w:val="0"/>
      <w:marBottom w:val="0"/>
      <w:divBdr>
        <w:top w:val="none" w:sz="0" w:space="0" w:color="auto"/>
        <w:left w:val="none" w:sz="0" w:space="0" w:color="auto"/>
        <w:bottom w:val="none" w:sz="0" w:space="0" w:color="auto"/>
        <w:right w:val="none" w:sz="0" w:space="0" w:color="auto"/>
      </w:divBdr>
    </w:div>
    <w:div w:id="111287917">
      <w:bodyDiv w:val="1"/>
      <w:marLeft w:val="0"/>
      <w:marRight w:val="0"/>
      <w:marTop w:val="0"/>
      <w:marBottom w:val="0"/>
      <w:divBdr>
        <w:top w:val="none" w:sz="0" w:space="0" w:color="auto"/>
        <w:left w:val="none" w:sz="0" w:space="0" w:color="auto"/>
        <w:bottom w:val="none" w:sz="0" w:space="0" w:color="auto"/>
        <w:right w:val="none" w:sz="0" w:space="0" w:color="auto"/>
      </w:divBdr>
    </w:div>
    <w:div w:id="111288195">
      <w:bodyDiv w:val="1"/>
      <w:marLeft w:val="0"/>
      <w:marRight w:val="0"/>
      <w:marTop w:val="0"/>
      <w:marBottom w:val="0"/>
      <w:divBdr>
        <w:top w:val="none" w:sz="0" w:space="0" w:color="auto"/>
        <w:left w:val="none" w:sz="0" w:space="0" w:color="auto"/>
        <w:bottom w:val="none" w:sz="0" w:space="0" w:color="auto"/>
        <w:right w:val="none" w:sz="0" w:space="0" w:color="auto"/>
      </w:divBdr>
    </w:div>
    <w:div w:id="111901934">
      <w:bodyDiv w:val="1"/>
      <w:marLeft w:val="0"/>
      <w:marRight w:val="0"/>
      <w:marTop w:val="0"/>
      <w:marBottom w:val="0"/>
      <w:divBdr>
        <w:top w:val="none" w:sz="0" w:space="0" w:color="auto"/>
        <w:left w:val="none" w:sz="0" w:space="0" w:color="auto"/>
        <w:bottom w:val="none" w:sz="0" w:space="0" w:color="auto"/>
        <w:right w:val="none" w:sz="0" w:space="0" w:color="auto"/>
      </w:divBdr>
    </w:div>
    <w:div w:id="113911181">
      <w:bodyDiv w:val="1"/>
      <w:marLeft w:val="0"/>
      <w:marRight w:val="0"/>
      <w:marTop w:val="0"/>
      <w:marBottom w:val="0"/>
      <w:divBdr>
        <w:top w:val="none" w:sz="0" w:space="0" w:color="auto"/>
        <w:left w:val="none" w:sz="0" w:space="0" w:color="auto"/>
        <w:bottom w:val="none" w:sz="0" w:space="0" w:color="auto"/>
        <w:right w:val="none" w:sz="0" w:space="0" w:color="auto"/>
      </w:divBdr>
    </w:div>
    <w:div w:id="114063908">
      <w:bodyDiv w:val="1"/>
      <w:marLeft w:val="0"/>
      <w:marRight w:val="0"/>
      <w:marTop w:val="0"/>
      <w:marBottom w:val="0"/>
      <w:divBdr>
        <w:top w:val="none" w:sz="0" w:space="0" w:color="auto"/>
        <w:left w:val="none" w:sz="0" w:space="0" w:color="auto"/>
        <w:bottom w:val="none" w:sz="0" w:space="0" w:color="auto"/>
        <w:right w:val="none" w:sz="0" w:space="0" w:color="auto"/>
      </w:divBdr>
    </w:div>
    <w:div w:id="114252539">
      <w:bodyDiv w:val="1"/>
      <w:marLeft w:val="0"/>
      <w:marRight w:val="0"/>
      <w:marTop w:val="0"/>
      <w:marBottom w:val="0"/>
      <w:divBdr>
        <w:top w:val="none" w:sz="0" w:space="0" w:color="auto"/>
        <w:left w:val="none" w:sz="0" w:space="0" w:color="auto"/>
        <w:bottom w:val="none" w:sz="0" w:space="0" w:color="auto"/>
        <w:right w:val="none" w:sz="0" w:space="0" w:color="auto"/>
      </w:divBdr>
    </w:div>
    <w:div w:id="117339368">
      <w:bodyDiv w:val="1"/>
      <w:marLeft w:val="0"/>
      <w:marRight w:val="0"/>
      <w:marTop w:val="0"/>
      <w:marBottom w:val="0"/>
      <w:divBdr>
        <w:top w:val="none" w:sz="0" w:space="0" w:color="auto"/>
        <w:left w:val="none" w:sz="0" w:space="0" w:color="auto"/>
        <w:bottom w:val="none" w:sz="0" w:space="0" w:color="auto"/>
        <w:right w:val="none" w:sz="0" w:space="0" w:color="auto"/>
      </w:divBdr>
    </w:div>
    <w:div w:id="117915615">
      <w:bodyDiv w:val="1"/>
      <w:marLeft w:val="0"/>
      <w:marRight w:val="0"/>
      <w:marTop w:val="0"/>
      <w:marBottom w:val="0"/>
      <w:divBdr>
        <w:top w:val="none" w:sz="0" w:space="0" w:color="auto"/>
        <w:left w:val="none" w:sz="0" w:space="0" w:color="auto"/>
        <w:bottom w:val="none" w:sz="0" w:space="0" w:color="auto"/>
        <w:right w:val="none" w:sz="0" w:space="0" w:color="auto"/>
      </w:divBdr>
    </w:div>
    <w:div w:id="118377457">
      <w:bodyDiv w:val="1"/>
      <w:marLeft w:val="0"/>
      <w:marRight w:val="0"/>
      <w:marTop w:val="0"/>
      <w:marBottom w:val="0"/>
      <w:divBdr>
        <w:top w:val="none" w:sz="0" w:space="0" w:color="auto"/>
        <w:left w:val="none" w:sz="0" w:space="0" w:color="auto"/>
        <w:bottom w:val="none" w:sz="0" w:space="0" w:color="auto"/>
        <w:right w:val="none" w:sz="0" w:space="0" w:color="auto"/>
      </w:divBdr>
    </w:div>
    <w:div w:id="120005402">
      <w:bodyDiv w:val="1"/>
      <w:marLeft w:val="0"/>
      <w:marRight w:val="0"/>
      <w:marTop w:val="0"/>
      <w:marBottom w:val="0"/>
      <w:divBdr>
        <w:top w:val="none" w:sz="0" w:space="0" w:color="auto"/>
        <w:left w:val="none" w:sz="0" w:space="0" w:color="auto"/>
        <w:bottom w:val="none" w:sz="0" w:space="0" w:color="auto"/>
        <w:right w:val="none" w:sz="0" w:space="0" w:color="auto"/>
      </w:divBdr>
    </w:div>
    <w:div w:id="123155854">
      <w:bodyDiv w:val="1"/>
      <w:marLeft w:val="0"/>
      <w:marRight w:val="0"/>
      <w:marTop w:val="0"/>
      <w:marBottom w:val="0"/>
      <w:divBdr>
        <w:top w:val="none" w:sz="0" w:space="0" w:color="auto"/>
        <w:left w:val="none" w:sz="0" w:space="0" w:color="auto"/>
        <w:bottom w:val="none" w:sz="0" w:space="0" w:color="auto"/>
        <w:right w:val="none" w:sz="0" w:space="0" w:color="auto"/>
      </w:divBdr>
    </w:div>
    <w:div w:id="124739510">
      <w:bodyDiv w:val="1"/>
      <w:marLeft w:val="0"/>
      <w:marRight w:val="0"/>
      <w:marTop w:val="0"/>
      <w:marBottom w:val="0"/>
      <w:divBdr>
        <w:top w:val="none" w:sz="0" w:space="0" w:color="auto"/>
        <w:left w:val="none" w:sz="0" w:space="0" w:color="auto"/>
        <w:bottom w:val="none" w:sz="0" w:space="0" w:color="auto"/>
        <w:right w:val="none" w:sz="0" w:space="0" w:color="auto"/>
      </w:divBdr>
    </w:div>
    <w:div w:id="127088864">
      <w:bodyDiv w:val="1"/>
      <w:marLeft w:val="0"/>
      <w:marRight w:val="0"/>
      <w:marTop w:val="0"/>
      <w:marBottom w:val="0"/>
      <w:divBdr>
        <w:top w:val="none" w:sz="0" w:space="0" w:color="auto"/>
        <w:left w:val="none" w:sz="0" w:space="0" w:color="auto"/>
        <w:bottom w:val="none" w:sz="0" w:space="0" w:color="auto"/>
        <w:right w:val="none" w:sz="0" w:space="0" w:color="auto"/>
      </w:divBdr>
    </w:div>
    <w:div w:id="127433769">
      <w:bodyDiv w:val="1"/>
      <w:marLeft w:val="0"/>
      <w:marRight w:val="0"/>
      <w:marTop w:val="0"/>
      <w:marBottom w:val="0"/>
      <w:divBdr>
        <w:top w:val="none" w:sz="0" w:space="0" w:color="auto"/>
        <w:left w:val="none" w:sz="0" w:space="0" w:color="auto"/>
        <w:bottom w:val="none" w:sz="0" w:space="0" w:color="auto"/>
        <w:right w:val="none" w:sz="0" w:space="0" w:color="auto"/>
      </w:divBdr>
    </w:div>
    <w:div w:id="129370678">
      <w:bodyDiv w:val="1"/>
      <w:marLeft w:val="0"/>
      <w:marRight w:val="0"/>
      <w:marTop w:val="0"/>
      <w:marBottom w:val="0"/>
      <w:divBdr>
        <w:top w:val="none" w:sz="0" w:space="0" w:color="auto"/>
        <w:left w:val="none" w:sz="0" w:space="0" w:color="auto"/>
        <w:bottom w:val="none" w:sz="0" w:space="0" w:color="auto"/>
        <w:right w:val="none" w:sz="0" w:space="0" w:color="auto"/>
      </w:divBdr>
    </w:div>
    <w:div w:id="130441871">
      <w:bodyDiv w:val="1"/>
      <w:marLeft w:val="0"/>
      <w:marRight w:val="0"/>
      <w:marTop w:val="0"/>
      <w:marBottom w:val="0"/>
      <w:divBdr>
        <w:top w:val="none" w:sz="0" w:space="0" w:color="auto"/>
        <w:left w:val="none" w:sz="0" w:space="0" w:color="auto"/>
        <w:bottom w:val="none" w:sz="0" w:space="0" w:color="auto"/>
        <w:right w:val="none" w:sz="0" w:space="0" w:color="auto"/>
      </w:divBdr>
    </w:div>
    <w:div w:id="131142975">
      <w:bodyDiv w:val="1"/>
      <w:marLeft w:val="0"/>
      <w:marRight w:val="0"/>
      <w:marTop w:val="0"/>
      <w:marBottom w:val="0"/>
      <w:divBdr>
        <w:top w:val="none" w:sz="0" w:space="0" w:color="auto"/>
        <w:left w:val="none" w:sz="0" w:space="0" w:color="auto"/>
        <w:bottom w:val="none" w:sz="0" w:space="0" w:color="auto"/>
        <w:right w:val="none" w:sz="0" w:space="0" w:color="auto"/>
      </w:divBdr>
    </w:div>
    <w:div w:id="133104709">
      <w:bodyDiv w:val="1"/>
      <w:marLeft w:val="0"/>
      <w:marRight w:val="0"/>
      <w:marTop w:val="0"/>
      <w:marBottom w:val="0"/>
      <w:divBdr>
        <w:top w:val="none" w:sz="0" w:space="0" w:color="auto"/>
        <w:left w:val="none" w:sz="0" w:space="0" w:color="auto"/>
        <w:bottom w:val="none" w:sz="0" w:space="0" w:color="auto"/>
        <w:right w:val="none" w:sz="0" w:space="0" w:color="auto"/>
      </w:divBdr>
    </w:div>
    <w:div w:id="135031909">
      <w:bodyDiv w:val="1"/>
      <w:marLeft w:val="0"/>
      <w:marRight w:val="0"/>
      <w:marTop w:val="0"/>
      <w:marBottom w:val="0"/>
      <w:divBdr>
        <w:top w:val="none" w:sz="0" w:space="0" w:color="auto"/>
        <w:left w:val="none" w:sz="0" w:space="0" w:color="auto"/>
        <w:bottom w:val="none" w:sz="0" w:space="0" w:color="auto"/>
        <w:right w:val="none" w:sz="0" w:space="0" w:color="auto"/>
      </w:divBdr>
    </w:div>
    <w:div w:id="135488514">
      <w:bodyDiv w:val="1"/>
      <w:marLeft w:val="0"/>
      <w:marRight w:val="0"/>
      <w:marTop w:val="0"/>
      <w:marBottom w:val="0"/>
      <w:divBdr>
        <w:top w:val="none" w:sz="0" w:space="0" w:color="auto"/>
        <w:left w:val="none" w:sz="0" w:space="0" w:color="auto"/>
        <w:bottom w:val="none" w:sz="0" w:space="0" w:color="auto"/>
        <w:right w:val="none" w:sz="0" w:space="0" w:color="auto"/>
      </w:divBdr>
    </w:div>
    <w:div w:id="137193034">
      <w:bodyDiv w:val="1"/>
      <w:marLeft w:val="0"/>
      <w:marRight w:val="0"/>
      <w:marTop w:val="0"/>
      <w:marBottom w:val="0"/>
      <w:divBdr>
        <w:top w:val="none" w:sz="0" w:space="0" w:color="auto"/>
        <w:left w:val="none" w:sz="0" w:space="0" w:color="auto"/>
        <w:bottom w:val="none" w:sz="0" w:space="0" w:color="auto"/>
        <w:right w:val="none" w:sz="0" w:space="0" w:color="auto"/>
      </w:divBdr>
    </w:div>
    <w:div w:id="139230256">
      <w:bodyDiv w:val="1"/>
      <w:marLeft w:val="0"/>
      <w:marRight w:val="0"/>
      <w:marTop w:val="0"/>
      <w:marBottom w:val="0"/>
      <w:divBdr>
        <w:top w:val="none" w:sz="0" w:space="0" w:color="auto"/>
        <w:left w:val="none" w:sz="0" w:space="0" w:color="auto"/>
        <w:bottom w:val="none" w:sz="0" w:space="0" w:color="auto"/>
        <w:right w:val="none" w:sz="0" w:space="0" w:color="auto"/>
      </w:divBdr>
    </w:div>
    <w:div w:id="140394804">
      <w:bodyDiv w:val="1"/>
      <w:marLeft w:val="0"/>
      <w:marRight w:val="0"/>
      <w:marTop w:val="0"/>
      <w:marBottom w:val="0"/>
      <w:divBdr>
        <w:top w:val="none" w:sz="0" w:space="0" w:color="auto"/>
        <w:left w:val="none" w:sz="0" w:space="0" w:color="auto"/>
        <w:bottom w:val="none" w:sz="0" w:space="0" w:color="auto"/>
        <w:right w:val="none" w:sz="0" w:space="0" w:color="auto"/>
      </w:divBdr>
    </w:div>
    <w:div w:id="144973514">
      <w:bodyDiv w:val="1"/>
      <w:marLeft w:val="0"/>
      <w:marRight w:val="0"/>
      <w:marTop w:val="0"/>
      <w:marBottom w:val="0"/>
      <w:divBdr>
        <w:top w:val="none" w:sz="0" w:space="0" w:color="auto"/>
        <w:left w:val="none" w:sz="0" w:space="0" w:color="auto"/>
        <w:bottom w:val="none" w:sz="0" w:space="0" w:color="auto"/>
        <w:right w:val="none" w:sz="0" w:space="0" w:color="auto"/>
      </w:divBdr>
    </w:div>
    <w:div w:id="145903437">
      <w:bodyDiv w:val="1"/>
      <w:marLeft w:val="0"/>
      <w:marRight w:val="0"/>
      <w:marTop w:val="0"/>
      <w:marBottom w:val="0"/>
      <w:divBdr>
        <w:top w:val="none" w:sz="0" w:space="0" w:color="auto"/>
        <w:left w:val="none" w:sz="0" w:space="0" w:color="auto"/>
        <w:bottom w:val="none" w:sz="0" w:space="0" w:color="auto"/>
        <w:right w:val="none" w:sz="0" w:space="0" w:color="auto"/>
      </w:divBdr>
    </w:div>
    <w:div w:id="147476801">
      <w:bodyDiv w:val="1"/>
      <w:marLeft w:val="0"/>
      <w:marRight w:val="0"/>
      <w:marTop w:val="0"/>
      <w:marBottom w:val="0"/>
      <w:divBdr>
        <w:top w:val="none" w:sz="0" w:space="0" w:color="auto"/>
        <w:left w:val="none" w:sz="0" w:space="0" w:color="auto"/>
        <w:bottom w:val="none" w:sz="0" w:space="0" w:color="auto"/>
        <w:right w:val="none" w:sz="0" w:space="0" w:color="auto"/>
      </w:divBdr>
    </w:div>
    <w:div w:id="147523045">
      <w:bodyDiv w:val="1"/>
      <w:marLeft w:val="0"/>
      <w:marRight w:val="0"/>
      <w:marTop w:val="0"/>
      <w:marBottom w:val="0"/>
      <w:divBdr>
        <w:top w:val="none" w:sz="0" w:space="0" w:color="auto"/>
        <w:left w:val="none" w:sz="0" w:space="0" w:color="auto"/>
        <w:bottom w:val="none" w:sz="0" w:space="0" w:color="auto"/>
        <w:right w:val="none" w:sz="0" w:space="0" w:color="auto"/>
      </w:divBdr>
    </w:div>
    <w:div w:id="147600290">
      <w:bodyDiv w:val="1"/>
      <w:marLeft w:val="0"/>
      <w:marRight w:val="0"/>
      <w:marTop w:val="0"/>
      <w:marBottom w:val="0"/>
      <w:divBdr>
        <w:top w:val="none" w:sz="0" w:space="0" w:color="auto"/>
        <w:left w:val="none" w:sz="0" w:space="0" w:color="auto"/>
        <w:bottom w:val="none" w:sz="0" w:space="0" w:color="auto"/>
        <w:right w:val="none" w:sz="0" w:space="0" w:color="auto"/>
      </w:divBdr>
    </w:div>
    <w:div w:id="150560839">
      <w:bodyDiv w:val="1"/>
      <w:marLeft w:val="0"/>
      <w:marRight w:val="0"/>
      <w:marTop w:val="0"/>
      <w:marBottom w:val="0"/>
      <w:divBdr>
        <w:top w:val="none" w:sz="0" w:space="0" w:color="auto"/>
        <w:left w:val="none" w:sz="0" w:space="0" w:color="auto"/>
        <w:bottom w:val="none" w:sz="0" w:space="0" w:color="auto"/>
        <w:right w:val="none" w:sz="0" w:space="0" w:color="auto"/>
      </w:divBdr>
    </w:div>
    <w:div w:id="153300115">
      <w:bodyDiv w:val="1"/>
      <w:marLeft w:val="0"/>
      <w:marRight w:val="0"/>
      <w:marTop w:val="0"/>
      <w:marBottom w:val="0"/>
      <w:divBdr>
        <w:top w:val="none" w:sz="0" w:space="0" w:color="auto"/>
        <w:left w:val="none" w:sz="0" w:space="0" w:color="auto"/>
        <w:bottom w:val="none" w:sz="0" w:space="0" w:color="auto"/>
        <w:right w:val="none" w:sz="0" w:space="0" w:color="auto"/>
      </w:divBdr>
    </w:div>
    <w:div w:id="153769029">
      <w:bodyDiv w:val="1"/>
      <w:marLeft w:val="0"/>
      <w:marRight w:val="0"/>
      <w:marTop w:val="0"/>
      <w:marBottom w:val="0"/>
      <w:divBdr>
        <w:top w:val="none" w:sz="0" w:space="0" w:color="auto"/>
        <w:left w:val="none" w:sz="0" w:space="0" w:color="auto"/>
        <w:bottom w:val="none" w:sz="0" w:space="0" w:color="auto"/>
        <w:right w:val="none" w:sz="0" w:space="0" w:color="auto"/>
      </w:divBdr>
    </w:div>
    <w:div w:id="153910353">
      <w:bodyDiv w:val="1"/>
      <w:marLeft w:val="0"/>
      <w:marRight w:val="0"/>
      <w:marTop w:val="0"/>
      <w:marBottom w:val="0"/>
      <w:divBdr>
        <w:top w:val="none" w:sz="0" w:space="0" w:color="auto"/>
        <w:left w:val="none" w:sz="0" w:space="0" w:color="auto"/>
        <w:bottom w:val="none" w:sz="0" w:space="0" w:color="auto"/>
        <w:right w:val="none" w:sz="0" w:space="0" w:color="auto"/>
      </w:divBdr>
    </w:div>
    <w:div w:id="156187770">
      <w:bodyDiv w:val="1"/>
      <w:marLeft w:val="0"/>
      <w:marRight w:val="0"/>
      <w:marTop w:val="0"/>
      <w:marBottom w:val="0"/>
      <w:divBdr>
        <w:top w:val="none" w:sz="0" w:space="0" w:color="auto"/>
        <w:left w:val="none" w:sz="0" w:space="0" w:color="auto"/>
        <w:bottom w:val="none" w:sz="0" w:space="0" w:color="auto"/>
        <w:right w:val="none" w:sz="0" w:space="0" w:color="auto"/>
      </w:divBdr>
    </w:div>
    <w:div w:id="156265921">
      <w:bodyDiv w:val="1"/>
      <w:marLeft w:val="0"/>
      <w:marRight w:val="0"/>
      <w:marTop w:val="0"/>
      <w:marBottom w:val="0"/>
      <w:divBdr>
        <w:top w:val="none" w:sz="0" w:space="0" w:color="auto"/>
        <w:left w:val="none" w:sz="0" w:space="0" w:color="auto"/>
        <w:bottom w:val="none" w:sz="0" w:space="0" w:color="auto"/>
        <w:right w:val="none" w:sz="0" w:space="0" w:color="auto"/>
      </w:divBdr>
    </w:div>
    <w:div w:id="156270439">
      <w:bodyDiv w:val="1"/>
      <w:marLeft w:val="0"/>
      <w:marRight w:val="0"/>
      <w:marTop w:val="0"/>
      <w:marBottom w:val="0"/>
      <w:divBdr>
        <w:top w:val="none" w:sz="0" w:space="0" w:color="auto"/>
        <w:left w:val="none" w:sz="0" w:space="0" w:color="auto"/>
        <w:bottom w:val="none" w:sz="0" w:space="0" w:color="auto"/>
        <w:right w:val="none" w:sz="0" w:space="0" w:color="auto"/>
      </w:divBdr>
    </w:div>
    <w:div w:id="156729159">
      <w:bodyDiv w:val="1"/>
      <w:marLeft w:val="0"/>
      <w:marRight w:val="0"/>
      <w:marTop w:val="0"/>
      <w:marBottom w:val="0"/>
      <w:divBdr>
        <w:top w:val="none" w:sz="0" w:space="0" w:color="auto"/>
        <w:left w:val="none" w:sz="0" w:space="0" w:color="auto"/>
        <w:bottom w:val="none" w:sz="0" w:space="0" w:color="auto"/>
        <w:right w:val="none" w:sz="0" w:space="0" w:color="auto"/>
      </w:divBdr>
    </w:div>
    <w:div w:id="157384441">
      <w:bodyDiv w:val="1"/>
      <w:marLeft w:val="0"/>
      <w:marRight w:val="0"/>
      <w:marTop w:val="0"/>
      <w:marBottom w:val="0"/>
      <w:divBdr>
        <w:top w:val="none" w:sz="0" w:space="0" w:color="auto"/>
        <w:left w:val="none" w:sz="0" w:space="0" w:color="auto"/>
        <w:bottom w:val="none" w:sz="0" w:space="0" w:color="auto"/>
        <w:right w:val="none" w:sz="0" w:space="0" w:color="auto"/>
      </w:divBdr>
    </w:div>
    <w:div w:id="157695350">
      <w:bodyDiv w:val="1"/>
      <w:marLeft w:val="0"/>
      <w:marRight w:val="0"/>
      <w:marTop w:val="0"/>
      <w:marBottom w:val="0"/>
      <w:divBdr>
        <w:top w:val="none" w:sz="0" w:space="0" w:color="auto"/>
        <w:left w:val="none" w:sz="0" w:space="0" w:color="auto"/>
        <w:bottom w:val="none" w:sz="0" w:space="0" w:color="auto"/>
        <w:right w:val="none" w:sz="0" w:space="0" w:color="auto"/>
      </w:divBdr>
    </w:div>
    <w:div w:id="157699913">
      <w:bodyDiv w:val="1"/>
      <w:marLeft w:val="0"/>
      <w:marRight w:val="0"/>
      <w:marTop w:val="0"/>
      <w:marBottom w:val="0"/>
      <w:divBdr>
        <w:top w:val="none" w:sz="0" w:space="0" w:color="auto"/>
        <w:left w:val="none" w:sz="0" w:space="0" w:color="auto"/>
        <w:bottom w:val="none" w:sz="0" w:space="0" w:color="auto"/>
        <w:right w:val="none" w:sz="0" w:space="0" w:color="auto"/>
      </w:divBdr>
    </w:div>
    <w:div w:id="158733955">
      <w:bodyDiv w:val="1"/>
      <w:marLeft w:val="0"/>
      <w:marRight w:val="0"/>
      <w:marTop w:val="0"/>
      <w:marBottom w:val="0"/>
      <w:divBdr>
        <w:top w:val="none" w:sz="0" w:space="0" w:color="auto"/>
        <w:left w:val="none" w:sz="0" w:space="0" w:color="auto"/>
        <w:bottom w:val="none" w:sz="0" w:space="0" w:color="auto"/>
        <w:right w:val="none" w:sz="0" w:space="0" w:color="auto"/>
      </w:divBdr>
    </w:div>
    <w:div w:id="158815213">
      <w:bodyDiv w:val="1"/>
      <w:marLeft w:val="0"/>
      <w:marRight w:val="0"/>
      <w:marTop w:val="0"/>
      <w:marBottom w:val="0"/>
      <w:divBdr>
        <w:top w:val="none" w:sz="0" w:space="0" w:color="auto"/>
        <w:left w:val="none" w:sz="0" w:space="0" w:color="auto"/>
        <w:bottom w:val="none" w:sz="0" w:space="0" w:color="auto"/>
        <w:right w:val="none" w:sz="0" w:space="0" w:color="auto"/>
      </w:divBdr>
    </w:div>
    <w:div w:id="160973399">
      <w:bodyDiv w:val="1"/>
      <w:marLeft w:val="0"/>
      <w:marRight w:val="0"/>
      <w:marTop w:val="0"/>
      <w:marBottom w:val="0"/>
      <w:divBdr>
        <w:top w:val="none" w:sz="0" w:space="0" w:color="auto"/>
        <w:left w:val="none" w:sz="0" w:space="0" w:color="auto"/>
        <w:bottom w:val="none" w:sz="0" w:space="0" w:color="auto"/>
        <w:right w:val="none" w:sz="0" w:space="0" w:color="auto"/>
      </w:divBdr>
    </w:div>
    <w:div w:id="162092311">
      <w:bodyDiv w:val="1"/>
      <w:marLeft w:val="0"/>
      <w:marRight w:val="0"/>
      <w:marTop w:val="0"/>
      <w:marBottom w:val="0"/>
      <w:divBdr>
        <w:top w:val="none" w:sz="0" w:space="0" w:color="auto"/>
        <w:left w:val="none" w:sz="0" w:space="0" w:color="auto"/>
        <w:bottom w:val="none" w:sz="0" w:space="0" w:color="auto"/>
        <w:right w:val="none" w:sz="0" w:space="0" w:color="auto"/>
      </w:divBdr>
    </w:div>
    <w:div w:id="162092590">
      <w:bodyDiv w:val="1"/>
      <w:marLeft w:val="0"/>
      <w:marRight w:val="0"/>
      <w:marTop w:val="0"/>
      <w:marBottom w:val="0"/>
      <w:divBdr>
        <w:top w:val="none" w:sz="0" w:space="0" w:color="auto"/>
        <w:left w:val="none" w:sz="0" w:space="0" w:color="auto"/>
        <w:bottom w:val="none" w:sz="0" w:space="0" w:color="auto"/>
        <w:right w:val="none" w:sz="0" w:space="0" w:color="auto"/>
      </w:divBdr>
    </w:div>
    <w:div w:id="165218073">
      <w:bodyDiv w:val="1"/>
      <w:marLeft w:val="0"/>
      <w:marRight w:val="0"/>
      <w:marTop w:val="0"/>
      <w:marBottom w:val="0"/>
      <w:divBdr>
        <w:top w:val="none" w:sz="0" w:space="0" w:color="auto"/>
        <w:left w:val="none" w:sz="0" w:space="0" w:color="auto"/>
        <w:bottom w:val="none" w:sz="0" w:space="0" w:color="auto"/>
        <w:right w:val="none" w:sz="0" w:space="0" w:color="auto"/>
      </w:divBdr>
    </w:div>
    <w:div w:id="165680528">
      <w:bodyDiv w:val="1"/>
      <w:marLeft w:val="0"/>
      <w:marRight w:val="0"/>
      <w:marTop w:val="0"/>
      <w:marBottom w:val="0"/>
      <w:divBdr>
        <w:top w:val="none" w:sz="0" w:space="0" w:color="auto"/>
        <w:left w:val="none" w:sz="0" w:space="0" w:color="auto"/>
        <w:bottom w:val="none" w:sz="0" w:space="0" w:color="auto"/>
        <w:right w:val="none" w:sz="0" w:space="0" w:color="auto"/>
      </w:divBdr>
    </w:div>
    <w:div w:id="166212622">
      <w:bodyDiv w:val="1"/>
      <w:marLeft w:val="0"/>
      <w:marRight w:val="0"/>
      <w:marTop w:val="0"/>
      <w:marBottom w:val="0"/>
      <w:divBdr>
        <w:top w:val="none" w:sz="0" w:space="0" w:color="auto"/>
        <w:left w:val="none" w:sz="0" w:space="0" w:color="auto"/>
        <w:bottom w:val="none" w:sz="0" w:space="0" w:color="auto"/>
        <w:right w:val="none" w:sz="0" w:space="0" w:color="auto"/>
      </w:divBdr>
    </w:div>
    <w:div w:id="167066076">
      <w:bodyDiv w:val="1"/>
      <w:marLeft w:val="0"/>
      <w:marRight w:val="0"/>
      <w:marTop w:val="0"/>
      <w:marBottom w:val="0"/>
      <w:divBdr>
        <w:top w:val="none" w:sz="0" w:space="0" w:color="auto"/>
        <w:left w:val="none" w:sz="0" w:space="0" w:color="auto"/>
        <w:bottom w:val="none" w:sz="0" w:space="0" w:color="auto"/>
        <w:right w:val="none" w:sz="0" w:space="0" w:color="auto"/>
      </w:divBdr>
    </w:div>
    <w:div w:id="167182505">
      <w:bodyDiv w:val="1"/>
      <w:marLeft w:val="0"/>
      <w:marRight w:val="0"/>
      <w:marTop w:val="0"/>
      <w:marBottom w:val="0"/>
      <w:divBdr>
        <w:top w:val="none" w:sz="0" w:space="0" w:color="auto"/>
        <w:left w:val="none" w:sz="0" w:space="0" w:color="auto"/>
        <w:bottom w:val="none" w:sz="0" w:space="0" w:color="auto"/>
        <w:right w:val="none" w:sz="0" w:space="0" w:color="auto"/>
      </w:divBdr>
    </w:div>
    <w:div w:id="168447430">
      <w:bodyDiv w:val="1"/>
      <w:marLeft w:val="0"/>
      <w:marRight w:val="0"/>
      <w:marTop w:val="0"/>
      <w:marBottom w:val="0"/>
      <w:divBdr>
        <w:top w:val="none" w:sz="0" w:space="0" w:color="auto"/>
        <w:left w:val="none" w:sz="0" w:space="0" w:color="auto"/>
        <w:bottom w:val="none" w:sz="0" w:space="0" w:color="auto"/>
        <w:right w:val="none" w:sz="0" w:space="0" w:color="auto"/>
      </w:divBdr>
    </w:div>
    <w:div w:id="169293935">
      <w:bodyDiv w:val="1"/>
      <w:marLeft w:val="0"/>
      <w:marRight w:val="0"/>
      <w:marTop w:val="0"/>
      <w:marBottom w:val="0"/>
      <w:divBdr>
        <w:top w:val="none" w:sz="0" w:space="0" w:color="auto"/>
        <w:left w:val="none" w:sz="0" w:space="0" w:color="auto"/>
        <w:bottom w:val="none" w:sz="0" w:space="0" w:color="auto"/>
        <w:right w:val="none" w:sz="0" w:space="0" w:color="auto"/>
      </w:divBdr>
    </w:div>
    <w:div w:id="171186577">
      <w:bodyDiv w:val="1"/>
      <w:marLeft w:val="0"/>
      <w:marRight w:val="0"/>
      <w:marTop w:val="0"/>
      <w:marBottom w:val="0"/>
      <w:divBdr>
        <w:top w:val="none" w:sz="0" w:space="0" w:color="auto"/>
        <w:left w:val="none" w:sz="0" w:space="0" w:color="auto"/>
        <w:bottom w:val="none" w:sz="0" w:space="0" w:color="auto"/>
        <w:right w:val="none" w:sz="0" w:space="0" w:color="auto"/>
      </w:divBdr>
    </w:div>
    <w:div w:id="171603642">
      <w:bodyDiv w:val="1"/>
      <w:marLeft w:val="0"/>
      <w:marRight w:val="0"/>
      <w:marTop w:val="0"/>
      <w:marBottom w:val="0"/>
      <w:divBdr>
        <w:top w:val="none" w:sz="0" w:space="0" w:color="auto"/>
        <w:left w:val="none" w:sz="0" w:space="0" w:color="auto"/>
        <w:bottom w:val="none" w:sz="0" w:space="0" w:color="auto"/>
        <w:right w:val="none" w:sz="0" w:space="0" w:color="auto"/>
      </w:divBdr>
    </w:div>
    <w:div w:id="171919715">
      <w:bodyDiv w:val="1"/>
      <w:marLeft w:val="0"/>
      <w:marRight w:val="0"/>
      <w:marTop w:val="0"/>
      <w:marBottom w:val="0"/>
      <w:divBdr>
        <w:top w:val="none" w:sz="0" w:space="0" w:color="auto"/>
        <w:left w:val="none" w:sz="0" w:space="0" w:color="auto"/>
        <w:bottom w:val="none" w:sz="0" w:space="0" w:color="auto"/>
        <w:right w:val="none" w:sz="0" w:space="0" w:color="auto"/>
      </w:divBdr>
    </w:div>
    <w:div w:id="175850796">
      <w:bodyDiv w:val="1"/>
      <w:marLeft w:val="0"/>
      <w:marRight w:val="0"/>
      <w:marTop w:val="0"/>
      <w:marBottom w:val="0"/>
      <w:divBdr>
        <w:top w:val="none" w:sz="0" w:space="0" w:color="auto"/>
        <w:left w:val="none" w:sz="0" w:space="0" w:color="auto"/>
        <w:bottom w:val="none" w:sz="0" w:space="0" w:color="auto"/>
        <w:right w:val="none" w:sz="0" w:space="0" w:color="auto"/>
      </w:divBdr>
    </w:div>
    <w:div w:id="181167858">
      <w:bodyDiv w:val="1"/>
      <w:marLeft w:val="0"/>
      <w:marRight w:val="0"/>
      <w:marTop w:val="0"/>
      <w:marBottom w:val="0"/>
      <w:divBdr>
        <w:top w:val="none" w:sz="0" w:space="0" w:color="auto"/>
        <w:left w:val="none" w:sz="0" w:space="0" w:color="auto"/>
        <w:bottom w:val="none" w:sz="0" w:space="0" w:color="auto"/>
        <w:right w:val="none" w:sz="0" w:space="0" w:color="auto"/>
      </w:divBdr>
    </w:div>
    <w:div w:id="181170385">
      <w:bodyDiv w:val="1"/>
      <w:marLeft w:val="0"/>
      <w:marRight w:val="0"/>
      <w:marTop w:val="0"/>
      <w:marBottom w:val="0"/>
      <w:divBdr>
        <w:top w:val="none" w:sz="0" w:space="0" w:color="auto"/>
        <w:left w:val="none" w:sz="0" w:space="0" w:color="auto"/>
        <w:bottom w:val="none" w:sz="0" w:space="0" w:color="auto"/>
        <w:right w:val="none" w:sz="0" w:space="0" w:color="auto"/>
      </w:divBdr>
    </w:div>
    <w:div w:id="181483314">
      <w:bodyDiv w:val="1"/>
      <w:marLeft w:val="0"/>
      <w:marRight w:val="0"/>
      <w:marTop w:val="0"/>
      <w:marBottom w:val="0"/>
      <w:divBdr>
        <w:top w:val="none" w:sz="0" w:space="0" w:color="auto"/>
        <w:left w:val="none" w:sz="0" w:space="0" w:color="auto"/>
        <w:bottom w:val="none" w:sz="0" w:space="0" w:color="auto"/>
        <w:right w:val="none" w:sz="0" w:space="0" w:color="auto"/>
      </w:divBdr>
    </w:div>
    <w:div w:id="182600086">
      <w:bodyDiv w:val="1"/>
      <w:marLeft w:val="0"/>
      <w:marRight w:val="0"/>
      <w:marTop w:val="0"/>
      <w:marBottom w:val="0"/>
      <w:divBdr>
        <w:top w:val="none" w:sz="0" w:space="0" w:color="auto"/>
        <w:left w:val="none" w:sz="0" w:space="0" w:color="auto"/>
        <w:bottom w:val="none" w:sz="0" w:space="0" w:color="auto"/>
        <w:right w:val="none" w:sz="0" w:space="0" w:color="auto"/>
      </w:divBdr>
    </w:div>
    <w:div w:id="184486065">
      <w:bodyDiv w:val="1"/>
      <w:marLeft w:val="0"/>
      <w:marRight w:val="0"/>
      <w:marTop w:val="0"/>
      <w:marBottom w:val="0"/>
      <w:divBdr>
        <w:top w:val="none" w:sz="0" w:space="0" w:color="auto"/>
        <w:left w:val="none" w:sz="0" w:space="0" w:color="auto"/>
        <w:bottom w:val="none" w:sz="0" w:space="0" w:color="auto"/>
        <w:right w:val="none" w:sz="0" w:space="0" w:color="auto"/>
      </w:divBdr>
    </w:div>
    <w:div w:id="186909744">
      <w:bodyDiv w:val="1"/>
      <w:marLeft w:val="0"/>
      <w:marRight w:val="0"/>
      <w:marTop w:val="0"/>
      <w:marBottom w:val="0"/>
      <w:divBdr>
        <w:top w:val="none" w:sz="0" w:space="0" w:color="auto"/>
        <w:left w:val="none" w:sz="0" w:space="0" w:color="auto"/>
        <w:bottom w:val="none" w:sz="0" w:space="0" w:color="auto"/>
        <w:right w:val="none" w:sz="0" w:space="0" w:color="auto"/>
      </w:divBdr>
    </w:div>
    <w:div w:id="188416261">
      <w:bodyDiv w:val="1"/>
      <w:marLeft w:val="0"/>
      <w:marRight w:val="0"/>
      <w:marTop w:val="0"/>
      <w:marBottom w:val="0"/>
      <w:divBdr>
        <w:top w:val="none" w:sz="0" w:space="0" w:color="auto"/>
        <w:left w:val="none" w:sz="0" w:space="0" w:color="auto"/>
        <w:bottom w:val="none" w:sz="0" w:space="0" w:color="auto"/>
        <w:right w:val="none" w:sz="0" w:space="0" w:color="auto"/>
      </w:divBdr>
    </w:div>
    <w:div w:id="189687494">
      <w:bodyDiv w:val="1"/>
      <w:marLeft w:val="0"/>
      <w:marRight w:val="0"/>
      <w:marTop w:val="0"/>
      <w:marBottom w:val="0"/>
      <w:divBdr>
        <w:top w:val="none" w:sz="0" w:space="0" w:color="auto"/>
        <w:left w:val="none" w:sz="0" w:space="0" w:color="auto"/>
        <w:bottom w:val="none" w:sz="0" w:space="0" w:color="auto"/>
        <w:right w:val="none" w:sz="0" w:space="0" w:color="auto"/>
      </w:divBdr>
    </w:div>
    <w:div w:id="189687814">
      <w:bodyDiv w:val="1"/>
      <w:marLeft w:val="0"/>
      <w:marRight w:val="0"/>
      <w:marTop w:val="0"/>
      <w:marBottom w:val="0"/>
      <w:divBdr>
        <w:top w:val="none" w:sz="0" w:space="0" w:color="auto"/>
        <w:left w:val="none" w:sz="0" w:space="0" w:color="auto"/>
        <w:bottom w:val="none" w:sz="0" w:space="0" w:color="auto"/>
        <w:right w:val="none" w:sz="0" w:space="0" w:color="auto"/>
      </w:divBdr>
    </w:div>
    <w:div w:id="192421491">
      <w:bodyDiv w:val="1"/>
      <w:marLeft w:val="0"/>
      <w:marRight w:val="0"/>
      <w:marTop w:val="0"/>
      <w:marBottom w:val="0"/>
      <w:divBdr>
        <w:top w:val="none" w:sz="0" w:space="0" w:color="auto"/>
        <w:left w:val="none" w:sz="0" w:space="0" w:color="auto"/>
        <w:bottom w:val="none" w:sz="0" w:space="0" w:color="auto"/>
        <w:right w:val="none" w:sz="0" w:space="0" w:color="auto"/>
      </w:divBdr>
    </w:div>
    <w:div w:id="193202347">
      <w:bodyDiv w:val="1"/>
      <w:marLeft w:val="0"/>
      <w:marRight w:val="0"/>
      <w:marTop w:val="0"/>
      <w:marBottom w:val="0"/>
      <w:divBdr>
        <w:top w:val="none" w:sz="0" w:space="0" w:color="auto"/>
        <w:left w:val="none" w:sz="0" w:space="0" w:color="auto"/>
        <w:bottom w:val="none" w:sz="0" w:space="0" w:color="auto"/>
        <w:right w:val="none" w:sz="0" w:space="0" w:color="auto"/>
      </w:divBdr>
    </w:div>
    <w:div w:id="193887873">
      <w:bodyDiv w:val="1"/>
      <w:marLeft w:val="0"/>
      <w:marRight w:val="0"/>
      <w:marTop w:val="0"/>
      <w:marBottom w:val="0"/>
      <w:divBdr>
        <w:top w:val="none" w:sz="0" w:space="0" w:color="auto"/>
        <w:left w:val="none" w:sz="0" w:space="0" w:color="auto"/>
        <w:bottom w:val="none" w:sz="0" w:space="0" w:color="auto"/>
        <w:right w:val="none" w:sz="0" w:space="0" w:color="auto"/>
      </w:divBdr>
    </w:div>
    <w:div w:id="194660307">
      <w:bodyDiv w:val="1"/>
      <w:marLeft w:val="0"/>
      <w:marRight w:val="0"/>
      <w:marTop w:val="0"/>
      <w:marBottom w:val="0"/>
      <w:divBdr>
        <w:top w:val="none" w:sz="0" w:space="0" w:color="auto"/>
        <w:left w:val="none" w:sz="0" w:space="0" w:color="auto"/>
        <w:bottom w:val="none" w:sz="0" w:space="0" w:color="auto"/>
        <w:right w:val="none" w:sz="0" w:space="0" w:color="auto"/>
      </w:divBdr>
    </w:div>
    <w:div w:id="198591681">
      <w:bodyDiv w:val="1"/>
      <w:marLeft w:val="0"/>
      <w:marRight w:val="0"/>
      <w:marTop w:val="0"/>
      <w:marBottom w:val="0"/>
      <w:divBdr>
        <w:top w:val="none" w:sz="0" w:space="0" w:color="auto"/>
        <w:left w:val="none" w:sz="0" w:space="0" w:color="auto"/>
        <w:bottom w:val="none" w:sz="0" w:space="0" w:color="auto"/>
        <w:right w:val="none" w:sz="0" w:space="0" w:color="auto"/>
      </w:divBdr>
    </w:div>
    <w:div w:id="198863084">
      <w:bodyDiv w:val="1"/>
      <w:marLeft w:val="0"/>
      <w:marRight w:val="0"/>
      <w:marTop w:val="0"/>
      <w:marBottom w:val="0"/>
      <w:divBdr>
        <w:top w:val="none" w:sz="0" w:space="0" w:color="auto"/>
        <w:left w:val="none" w:sz="0" w:space="0" w:color="auto"/>
        <w:bottom w:val="none" w:sz="0" w:space="0" w:color="auto"/>
        <w:right w:val="none" w:sz="0" w:space="0" w:color="auto"/>
      </w:divBdr>
    </w:div>
    <w:div w:id="209877304">
      <w:bodyDiv w:val="1"/>
      <w:marLeft w:val="0"/>
      <w:marRight w:val="0"/>
      <w:marTop w:val="0"/>
      <w:marBottom w:val="0"/>
      <w:divBdr>
        <w:top w:val="none" w:sz="0" w:space="0" w:color="auto"/>
        <w:left w:val="none" w:sz="0" w:space="0" w:color="auto"/>
        <w:bottom w:val="none" w:sz="0" w:space="0" w:color="auto"/>
        <w:right w:val="none" w:sz="0" w:space="0" w:color="auto"/>
      </w:divBdr>
    </w:div>
    <w:div w:id="211625744">
      <w:bodyDiv w:val="1"/>
      <w:marLeft w:val="0"/>
      <w:marRight w:val="0"/>
      <w:marTop w:val="0"/>
      <w:marBottom w:val="0"/>
      <w:divBdr>
        <w:top w:val="none" w:sz="0" w:space="0" w:color="auto"/>
        <w:left w:val="none" w:sz="0" w:space="0" w:color="auto"/>
        <w:bottom w:val="none" w:sz="0" w:space="0" w:color="auto"/>
        <w:right w:val="none" w:sz="0" w:space="0" w:color="auto"/>
      </w:divBdr>
    </w:div>
    <w:div w:id="213079703">
      <w:bodyDiv w:val="1"/>
      <w:marLeft w:val="0"/>
      <w:marRight w:val="0"/>
      <w:marTop w:val="0"/>
      <w:marBottom w:val="0"/>
      <w:divBdr>
        <w:top w:val="none" w:sz="0" w:space="0" w:color="auto"/>
        <w:left w:val="none" w:sz="0" w:space="0" w:color="auto"/>
        <w:bottom w:val="none" w:sz="0" w:space="0" w:color="auto"/>
        <w:right w:val="none" w:sz="0" w:space="0" w:color="auto"/>
      </w:divBdr>
    </w:div>
    <w:div w:id="215237896">
      <w:bodyDiv w:val="1"/>
      <w:marLeft w:val="0"/>
      <w:marRight w:val="0"/>
      <w:marTop w:val="0"/>
      <w:marBottom w:val="0"/>
      <w:divBdr>
        <w:top w:val="none" w:sz="0" w:space="0" w:color="auto"/>
        <w:left w:val="none" w:sz="0" w:space="0" w:color="auto"/>
        <w:bottom w:val="none" w:sz="0" w:space="0" w:color="auto"/>
        <w:right w:val="none" w:sz="0" w:space="0" w:color="auto"/>
      </w:divBdr>
    </w:div>
    <w:div w:id="215312976">
      <w:bodyDiv w:val="1"/>
      <w:marLeft w:val="0"/>
      <w:marRight w:val="0"/>
      <w:marTop w:val="0"/>
      <w:marBottom w:val="0"/>
      <w:divBdr>
        <w:top w:val="none" w:sz="0" w:space="0" w:color="auto"/>
        <w:left w:val="none" w:sz="0" w:space="0" w:color="auto"/>
        <w:bottom w:val="none" w:sz="0" w:space="0" w:color="auto"/>
        <w:right w:val="none" w:sz="0" w:space="0" w:color="auto"/>
      </w:divBdr>
    </w:div>
    <w:div w:id="216165807">
      <w:bodyDiv w:val="1"/>
      <w:marLeft w:val="0"/>
      <w:marRight w:val="0"/>
      <w:marTop w:val="0"/>
      <w:marBottom w:val="0"/>
      <w:divBdr>
        <w:top w:val="none" w:sz="0" w:space="0" w:color="auto"/>
        <w:left w:val="none" w:sz="0" w:space="0" w:color="auto"/>
        <w:bottom w:val="none" w:sz="0" w:space="0" w:color="auto"/>
        <w:right w:val="none" w:sz="0" w:space="0" w:color="auto"/>
      </w:divBdr>
    </w:div>
    <w:div w:id="216623094">
      <w:bodyDiv w:val="1"/>
      <w:marLeft w:val="0"/>
      <w:marRight w:val="0"/>
      <w:marTop w:val="0"/>
      <w:marBottom w:val="0"/>
      <w:divBdr>
        <w:top w:val="none" w:sz="0" w:space="0" w:color="auto"/>
        <w:left w:val="none" w:sz="0" w:space="0" w:color="auto"/>
        <w:bottom w:val="none" w:sz="0" w:space="0" w:color="auto"/>
        <w:right w:val="none" w:sz="0" w:space="0" w:color="auto"/>
      </w:divBdr>
    </w:div>
    <w:div w:id="220214970">
      <w:bodyDiv w:val="1"/>
      <w:marLeft w:val="0"/>
      <w:marRight w:val="0"/>
      <w:marTop w:val="0"/>
      <w:marBottom w:val="0"/>
      <w:divBdr>
        <w:top w:val="none" w:sz="0" w:space="0" w:color="auto"/>
        <w:left w:val="none" w:sz="0" w:space="0" w:color="auto"/>
        <w:bottom w:val="none" w:sz="0" w:space="0" w:color="auto"/>
        <w:right w:val="none" w:sz="0" w:space="0" w:color="auto"/>
      </w:divBdr>
    </w:div>
    <w:div w:id="222907368">
      <w:bodyDiv w:val="1"/>
      <w:marLeft w:val="0"/>
      <w:marRight w:val="0"/>
      <w:marTop w:val="0"/>
      <w:marBottom w:val="0"/>
      <w:divBdr>
        <w:top w:val="none" w:sz="0" w:space="0" w:color="auto"/>
        <w:left w:val="none" w:sz="0" w:space="0" w:color="auto"/>
        <w:bottom w:val="none" w:sz="0" w:space="0" w:color="auto"/>
        <w:right w:val="none" w:sz="0" w:space="0" w:color="auto"/>
      </w:divBdr>
    </w:div>
    <w:div w:id="223685144">
      <w:bodyDiv w:val="1"/>
      <w:marLeft w:val="0"/>
      <w:marRight w:val="0"/>
      <w:marTop w:val="0"/>
      <w:marBottom w:val="0"/>
      <w:divBdr>
        <w:top w:val="none" w:sz="0" w:space="0" w:color="auto"/>
        <w:left w:val="none" w:sz="0" w:space="0" w:color="auto"/>
        <w:bottom w:val="none" w:sz="0" w:space="0" w:color="auto"/>
        <w:right w:val="none" w:sz="0" w:space="0" w:color="auto"/>
      </w:divBdr>
    </w:div>
    <w:div w:id="224073992">
      <w:bodyDiv w:val="1"/>
      <w:marLeft w:val="0"/>
      <w:marRight w:val="0"/>
      <w:marTop w:val="0"/>
      <w:marBottom w:val="0"/>
      <w:divBdr>
        <w:top w:val="none" w:sz="0" w:space="0" w:color="auto"/>
        <w:left w:val="none" w:sz="0" w:space="0" w:color="auto"/>
        <w:bottom w:val="none" w:sz="0" w:space="0" w:color="auto"/>
        <w:right w:val="none" w:sz="0" w:space="0" w:color="auto"/>
      </w:divBdr>
    </w:div>
    <w:div w:id="225070148">
      <w:bodyDiv w:val="1"/>
      <w:marLeft w:val="0"/>
      <w:marRight w:val="0"/>
      <w:marTop w:val="0"/>
      <w:marBottom w:val="0"/>
      <w:divBdr>
        <w:top w:val="none" w:sz="0" w:space="0" w:color="auto"/>
        <w:left w:val="none" w:sz="0" w:space="0" w:color="auto"/>
        <w:bottom w:val="none" w:sz="0" w:space="0" w:color="auto"/>
        <w:right w:val="none" w:sz="0" w:space="0" w:color="auto"/>
      </w:divBdr>
    </w:div>
    <w:div w:id="226377734">
      <w:bodyDiv w:val="1"/>
      <w:marLeft w:val="0"/>
      <w:marRight w:val="0"/>
      <w:marTop w:val="0"/>
      <w:marBottom w:val="0"/>
      <w:divBdr>
        <w:top w:val="none" w:sz="0" w:space="0" w:color="auto"/>
        <w:left w:val="none" w:sz="0" w:space="0" w:color="auto"/>
        <w:bottom w:val="none" w:sz="0" w:space="0" w:color="auto"/>
        <w:right w:val="none" w:sz="0" w:space="0" w:color="auto"/>
      </w:divBdr>
    </w:div>
    <w:div w:id="228542680">
      <w:bodyDiv w:val="1"/>
      <w:marLeft w:val="0"/>
      <w:marRight w:val="0"/>
      <w:marTop w:val="0"/>
      <w:marBottom w:val="0"/>
      <w:divBdr>
        <w:top w:val="none" w:sz="0" w:space="0" w:color="auto"/>
        <w:left w:val="none" w:sz="0" w:space="0" w:color="auto"/>
        <w:bottom w:val="none" w:sz="0" w:space="0" w:color="auto"/>
        <w:right w:val="none" w:sz="0" w:space="0" w:color="auto"/>
      </w:divBdr>
    </w:div>
    <w:div w:id="229462080">
      <w:bodyDiv w:val="1"/>
      <w:marLeft w:val="0"/>
      <w:marRight w:val="0"/>
      <w:marTop w:val="0"/>
      <w:marBottom w:val="0"/>
      <w:divBdr>
        <w:top w:val="none" w:sz="0" w:space="0" w:color="auto"/>
        <w:left w:val="none" w:sz="0" w:space="0" w:color="auto"/>
        <w:bottom w:val="none" w:sz="0" w:space="0" w:color="auto"/>
        <w:right w:val="none" w:sz="0" w:space="0" w:color="auto"/>
      </w:divBdr>
    </w:div>
    <w:div w:id="229732562">
      <w:bodyDiv w:val="1"/>
      <w:marLeft w:val="0"/>
      <w:marRight w:val="0"/>
      <w:marTop w:val="0"/>
      <w:marBottom w:val="0"/>
      <w:divBdr>
        <w:top w:val="none" w:sz="0" w:space="0" w:color="auto"/>
        <w:left w:val="none" w:sz="0" w:space="0" w:color="auto"/>
        <w:bottom w:val="none" w:sz="0" w:space="0" w:color="auto"/>
        <w:right w:val="none" w:sz="0" w:space="0" w:color="auto"/>
      </w:divBdr>
    </w:div>
    <w:div w:id="230114585">
      <w:bodyDiv w:val="1"/>
      <w:marLeft w:val="0"/>
      <w:marRight w:val="0"/>
      <w:marTop w:val="0"/>
      <w:marBottom w:val="0"/>
      <w:divBdr>
        <w:top w:val="none" w:sz="0" w:space="0" w:color="auto"/>
        <w:left w:val="none" w:sz="0" w:space="0" w:color="auto"/>
        <w:bottom w:val="none" w:sz="0" w:space="0" w:color="auto"/>
        <w:right w:val="none" w:sz="0" w:space="0" w:color="auto"/>
      </w:divBdr>
    </w:div>
    <w:div w:id="233707736">
      <w:bodyDiv w:val="1"/>
      <w:marLeft w:val="0"/>
      <w:marRight w:val="0"/>
      <w:marTop w:val="0"/>
      <w:marBottom w:val="0"/>
      <w:divBdr>
        <w:top w:val="none" w:sz="0" w:space="0" w:color="auto"/>
        <w:left w:val="none" w:sz="0" w:space="0" w:color="auto"/>
        <w:bottom w:val="none" w:sz="0" w:space="0" w:color="auto"/>
        <w:right w:val="none" w:sz="0" w:space="0" w:color="auto"/>
      </w:divBdr>
    </w:div>
    <w:div w:id="236019726">
      <w:bodyDiv w:val="1"/>
      <w:marLeft w:val="0"/>
      <w:marRight w:val="0"/>
      <w:marTop w:val="0"/>
      <w:marBottom w:val="0"/>
      <w:divBdr>
        <w:top w:val="none" w:sz="0" w:space="0" w:color="auto"/>
        <w:left w:val="none" w:sz="0" w:space="0" w:color="auto"/>
        <w:bottom w:val="none" w:sz="0" w:space="0" w:color="auto"/>
        <w:right w:val="none" w:sz="0" w:space="0" w:color="auto"/>
      </w:divBdr>
    </w:div>
    <w:div w:id="237062180">
      <w:bodyDiv w:val="1"/>
      <w:marLeft w:val="0"/>
      <w:marRight w:val="0"/>
      <w:marTop w:val="0"/>
      <w:marBottom w:val="0"/>
      <w:divBdr>
        <w:top w:val="none" w:sz="0" w:space="0" w:color="auto"/>
        <w:left w:val="none" w:sz="0" w:space="0" w:color="auto"/>
        <w:bottom w:val="none" w:sz="0" w:space="0" w:color="auto"/>
        <w:right w:val="none" w:sz="0" w:space="0" w:color="auto"/>
      </w:divBdr>
    </w:div>
    <w:div w:id="237135958">
      <w:bodyDiv w:val="1"/>
      <w:marLeft w:val="0"/>
      <w:marRight w:val="0"/>
      <w:marTop w:val="0"/>
      <w:marBottom w:val="0"/>
      <w:divBdr>
        <w:top w:val="none" w:sz="0" w:space="0" w:color="auto"/>
        <w:left w:val="none" w:sz="0" w:space="0" w:color="auto"/>
        <w:bottom w:val="none" w:sz="0" w:space="0" w:color="auto"/>
        <w:right w:val="none" w:sz="0" w:space="0" w:color="auto"/>
      </w:divBdr>
    </w:div>
    <w:div w:id="237250075">
      <w:bodyDiv w:val="1"/>
      <w:marLeft w:val="0"/>
      <w:marRight w:val="0"/>
      <w:marTop w:val="0"/>
      <w:marBottom w:val="0"/>
      <w:divBdr>
        <w:top w:val="none" w:sz="0" w:space="0" w:color="auto"/>
        <w:left w:val="none" w:sz="0" w:space="0" w:color="auto"/>
        <w:bottom w:val="none" w:sz="0" w:space="0" w:color="auto"/>
        <w:right w:val="none" w:sz="0" w:space="0" w:color="auto"/>
      </w:divBdr>
    </w:div>
    <w:div w:id="238177157">
      <w:bodyDiv w:val="1"/>
      <w:marLeft w:val="0"/>
      <w:marRight w:val="0"/>
      <w:marTop w:val="0"/>
      <w:marBottom w:val="0"/>
      <w:divBdr>
        <w:top w:val="none" w:sz="0" w:space="0" w:color="auto"/>
        <w:left w:val="none" w:sz="0" w:space="0" w:color="auto"/>
        <w:bottom w:val="none" w:sz="0" w:space="0" w:color="auto"/>
        <w:right w:val="none" w:sz="0" w:space="0" w:color="auto"/>
      </w:divBdr>
    </w:div>
    <w:div w:id="241836279">
      <w:bodyDiv w:val="1"/>
      <w:marLeft w:val="0"/>
      <w:marRight w:val="0"/>
      <w:marTop w:val="0"/>
      <w:marBottom w:val="0"/>
      <w:divBdr>
        <w:top w:val="none" w:sz="0" w:space="0" w:color="auto"/>
        <w:left w:val="none" w:sz="0" w:space="0" w:color="auto"/>
        <w:bottom w:val="none" w:sz="0" w:space="0" w:color="auto"/>
        <w:right w:val="none" w:sz="0" w:space="0" w:color="auto"/>
      </w:divBdr>
    </w:div>
    <w:div w:id="243688136">
      <w:bodyDiv w:val="1"/>
      <w:marLeft w:val="0"/>
      <w:marRight w:val="0"/>
      <w:marTop w:val="0"/>
      <w:marBottom w:val="0"/>
      <w:divBdr>
        <w:top w:val="none" w:sz="0" w:space="0" w:color="auto"/>
        <w:left w:val="none" w:sz="0" w:space="0" w:color="auto"/>
        <w:bottom w:val="none" w:sz="0" w:space="0" w:color="auto"/>
        <w:right w:val="none" w:sz="0" w:space="0" w:color="auto"/>
      </w:divBdr>
    </w:div>
    <w:div w:id="244464615">
      <w:bodyDiv w:val="1"/>
      <w:marLeft w:val="0"/>
      <w:marRight w:val="0"/>
      <w:marTop w:val="0"/>
      <w:marBottom w:val="0"/>
      <w:divBdr>
        <w:top w:val="none" w:sz="0" w:space="0" w:color="auto"/>
        <w:left w:val="none" w:sz="0" w:space="0" w:color="auto"/>
        <w:bottom w:val="none" w:sz="0" w:space="0" w:color="auto"/>
        <w:right w:val="none" w:sz="0" w:space="0" w:color="auto"/>
      </w:divBdr>
    </w:div>
    <w:div w:id="244805039">
      <w:bodyDiv w:val="1"/>
      <w:marLeft w:val="0"/>
      <w:marRight w:val="0"/>
      <w:marTop w:val="0"/>
      <w:marBottom w:val="0"/>
      <w:divBdr>
        <w:top w:val="none" w:sz="0" w:space="0" w:color="auto"/>
        <w:left w:val="none" w:sz="0" w:space="0" w:color="auto"/>
        <w:bottom w:val="none" w:sz="0" w:space="0" w:color="auto"/>
        <w:right w:val="none" w:sz="0" w:space="0" w:color="auto"/>
      </w:divBdr>
    </w:div>
    <w:div w:id="246428302">
      <w:bodyDiv w:val="1"/>
      <w:marLeft w:val="0"/>
      <w:marRight w:val="0"/>
      <w:marTop w:val="0"/>
      <w:marBottom w:val="0"/>
      <w:divBdr>
        <w:top w:val="none" w:sz="0" w:space="0" w:color="auto"/>
        <w:left w:val="none" w:sz="0" w:space="0" w:color="auto"/>
        <w:bottom w:val="none" w:sz="0" w:space="0" w:color="auto"/>
        <w:right w:val="none" w:sz="0" w:space="0" w:color="auto"/>
      </w:divBdr>
    </w:div>
    <w:div w:id="249436685">
      <w:bodyDiv w:val="1"/>
      <w:marLeft w:val="0"/>
      <w:marRight w:val="0"/>
      <w:marTop w:val="0"/>
      <w:marBottom w:val="0"/>
      <w:divBdr>
        <w:top w:val="none" w:sz="0" w:space="0" w:color="auto"/>
        <w:left w:val="none" w:sz="0" w:space="0" w:color="auto"/>
        <w:bottom w:val="none" w:sz="0" w:space="0" w:color="auto"/>
        <w:right w:val="none" w:sz="0" w:space="0" w:color="auto"/>
      </w:divBdr>
    </w:div>
    <w:div w:id="252589811">
      <w:bodyDiv w:val="1"/>
      <w:marLeft w:val="0"/>
      <w:marRight w:val="0"/>
      <w:marTop w:val="0"/>
      <w:marBottom w:val="0"/>
      <w:divBdr>
        <w:top w:val="none" w:sz="0" w:space="0" w:color="auto"/>
        <w:left w:val="none" w:sz="0" w:space="0" w:color="auto"/>
        <w:bottom w:val="none" w:sz="0" w:space="0" w:color="auto"/>
        <w:right w:val="none" w:sz="0" w:space="0" w:color="auto"/>
      </w:divBdr>
    </w:div>
    <w:div w:id="255142413">
      <w:bodyDiv w:val="1"/>
      <w:marLeft w:val="0"/>
      <w:marRight w:val="0"/>
      <w:marTop w:val="0"/>
      <w:marBottom w:val="0"/>
      <w:divBdr>
        <w:top w:val="none" w:sz="0" w:space="0" w:color="auto"/>
        <w:left w:val="none" w:sz="0" w:space="0" w:color="auto"/>
        <w:bottom w:val="none" w:sz="0" w:space="0" w:color="auto"/>
        <w:right w:val="none" w:sz="0" w:space="0" w:color="auto"/>
      </w:divBdr>
    </w:div>
    <w:div w:id="259531014">
      <w:bodyDiv w:val="1"/>
      <w:marLeft w:val="0"/>
      <w:marRight w:val="0"/>
      <w:marTop w:val="0"/>
      <w:marBottom w:val="0"/>
      <w:divBdr>
        <w:top w:val="none" w:sz="0" w:space="0" w:color="auto"/>
        <w:left w:val="none" w:sz="0" w:space="0" w:color="auto"/>
        <w:bottom w:val="none" w:sz="0" w:space="0" w:color="auto"/>
        <w:right w:val="none" w:sz="0" w:space="0" w:color="auto"/>
      </w:divBdr>
    </w:div>
    <w:div w:id="265119931">
      <w:bodyDiv w:val="1"/>
      <w:marLeft w:val="0"/>
      <w:marRight w:val="0"/>
      <w:marTop w:val="0"/>
      <w:marBottom w:val="0"/>
      <w:divBdr>
        <w:top w:val="none" w:sz="0" w:space="0" w:color="auto"/>
        <w:left w:val="none" w:sz="0" w:space="0" w:color="auto"/>
        <w:bottom w:val="none" w:sz="0" w:space="0" w:color="auto"/>
        <w:right w:val="none" w:sz="0" w:space="0" w:color="auto"/>
      </w:divBdr>
    </w:div>
    <w:div w:id="265965888">
      <w:bodyDiv w:val="1"/>
      <w:marLeft w:val="0"/>
      <w:marRight w:val="0"/>
      <w:marTop w:val="0"/>
      <w:marBottom w:val="0"/>
      <w:divBdr>
        <w:top w:val="none" w:sz="0" w:space="0" w:color="auto"/>
        <w:left w:val="none" w:sz="0" w:space="0" w:color="auto"/>
        <w:bottom w:val="none" w:sz="0" w:space="0" w:color="auto"/>
        <w:right w:val="none" w:sz="0" w:space="0" w:color="auto"/>
      </w:divBdr>
    </w:div>
    <w:div w:id="266741646">
      <w:bodyDiv w:val="1"/>
      <w:marLeft w:val="0"/>
      <w:marRight w:val="0"/>
      <w:marTop w:val="0"/>
      <w:marBottom w:val="0"/>
      <w:divBdr>
        <w:top w:val="none" w:sz="0" w:space="0" w:color="auto"/>
        <w:left w:val="none" w:sz="0" w:space="0" w:color="auto"/>
        <w:bottom w:val="none" w:sz="0" w:space="0" w:color="auto"/>
        <w:right w:val="none" w:sz="0" w:space="0" w:color="auto"/>
      </w:divBdr>
    </w:div>
    <w:div w:id="267469253">
      <w:bodyDiv w:val="1"/>
      <w:marLeft w:val="0"/>
      <w:marRight w:val="0"/>
      <w:marTop w:val="0"/>
      <w:marBottom w:val="0"/>
      <w:divBdr>
        <w:top w:val="none" w:sz="0" w:space="0" w:color="auto"/>
        <w:left w:val="none" w:sz="0" w:space="0" w:color="auto"/>
        <w:bottom w:val="none" w:sz="0" w:space="0" w:color="auto"/>
        <w:right w:val="none" w:sz="0" w:space="0" w:color="auto"/>
      </w:divBdr>
    </w:div>
    <w:div w:id="267740117">
      <w:bodyDiv w:val="1"/>
      <w:marLeft w:val="0"/>
      <w:marRight w:val="0"/>
      <w:marTop w:val="0"/>
      <w:marBottom w:val="0"/>
      <w:divBdr>
        <w:top w:val="none" w:sz="0" w:space="0" w:color="auto"/>
        <w:left w:val="none" w:sz="0" w:space="0" w:color="auto"/>
        <w:bottom w:val="none" w:sz="0" w:space="0" w:color="auto"/>
        <w:right w:val="none" w:sz="0" w:space="0" w:color="auto"/>
      </w:divBdr>
    </w:div>
    <w:div w:id="268053740">
      <w:bodyDiv w:val="1"/>
      <w:marLeft w:val="0"/>
      <w:marRight w:val="0"/>
      <w:marTop w:val="0"/>
      <w:marBottom w:val="0"/>
      <w:divBdr>
        <w:top w:val="none" w:sz="0" w:space="0" w:color="auto"/>
        <w:left w:val="none" w:sz="0" w:space="0" w:color="auto"/>
        <w:bottom w:val="none" w:sz="0" w:space="0" w:color="auto"/>
        <w:right w:val="none" w:sz="0" w:space="0" w:color="auto"/>
      </w:divBdr>
    </w:div>
    <w:div w:id="269707074">
      <w:bodyDiv w:val="1"/>
      <w:marLeft w:val="0"/>
      <w:marRight w:val="0"/>
      <w:marTop w:val="0"/>
      <w:marBottom w:val="0"/>
      <w:divBdr>
        <w:top w:val="none" w:sz="0" w:space="0" w:color="auto"/>
        <w:left w:val="none" w:sz="0" w:space="0" w:color="auto"/>
        <w:bottom w:val="none" w:sz="0" w:space="0" w:color="auto"/>
        <w:right w:val="none" w:sz="0" w:space="0" w:color="auto"/>
      </w:divBdr>
    </w:div>
    <w:div w:id="271401392">
      <w:bodyDiv w:val="1"/>
      <w:marLeft w:val="0"/>
      <w:marRight w:val="0"/>
      <w:marTop w:val="0"/>
      <w:marBottom w:val="0"/>
      <w:divBdr>
        <w:top w:val="none" w:sz="0" w:space="0" w:color="auto"/>
        <w:left w:val="none" w:sz="0" w:space="0" w:color="auto"/>
        <w:bottom w:val="none" w:sz="0" w:space="0" w:color="auto"/>
        <w:right w:val="none" w:sz="0" w:space="0" w:color="auto"/>
      </w:divBdr>
    </w:div>
    <w:div w:id="273023151">
      <w:bodyDiv w:val="1"/>
      <w:marLeft w:val="0"/>
      <w:marRight w:val="0"/>
      <w:marTop w:val="0"/>
      <w:marBottom w:val="0"/>
      <w:divBdr>
        <w:top w:val="none" w:sz="0" w:space="0" w:color="auto"/>
        <w:left w:val="none" w:sz="0" w:space="0" w:color="auto"/>
        <w:bottom w:val="none" w:sz="0" w:space="0" w:color="auto"/>
        <w:right w:val="none" w:sz="0" w:space="0" w:color="auto"/>
      </w:divBdr>
    </w:div>
    <w:div w:id="274218408">
      <w:bodyDiv w:val="1"/>
      <w:marLeft w:val="0"/>
      <w:marRight w:val="0"/>
      <w:marTop w:val="0"/>
      <w:marBottom w:val="0"/>
      <w:divBdr>
        <w:top w:val="none" w:sz="0" w:space="0" w:color="auto"/>
        <w:left w:val="none" w:sz="0" w:space="0" w:color="auto"/>
        <w:bottom w:val="none" w:sz="0" w:space="0" w:color="auto"/>
        <w:right w:val="none" w:sz="0" w:space="0" w:color="auto"/>
      </w:divBdr>
    </w:div>
    <w:div w:id="274488113">
      <w:bodyDiv w:val="1"/>
      <w:marLeft w:val="0"/>
      <w:marRight w:val="0"/>
      <w:marTop w:val="0"/>
      <w:marBottom w:val="0"/>
      <w:divBdr>
        <w:top w:val="none" w:sz="0" w:space="0" w:color="auto"/>
        <w:left w:val="none" w:sz="0" w:space="0" w:color="auto"/>
        <w:bottom w:val="none" w:sz="0" w:space="0" w:color="auto"/>
        <w:right w:val="none" w:sz="0" w:space="0" w:color="auto"/>
      </w:divBdr>
    </w:div>
    <w:div w:id="274800192">
      <w:bodyDiv w:val="1"/>
      <w:marLeft w:val="0"/>
      <w:marRight w:val="0"/>
      <w:marTop w:val="0"/>
      <w:marBottom w:val="0"/>
      <w:divBdr>
        <w:top w:val="none" w:sz="0" w:space="0" w:color="auto"/>
        <w:left w:val="none" w:sz="0" w:space="0" w:color="auto"/>
        <w:bottom w:val="none" w:sz="0" w:space="0" w:color="auto"/>
        <w:right w:val="none" w:sz="0" w:space="0" w:color="auto"/>
      </w:divBdr>
    </w:div>
    <w:div w:id="276065053">
      <w:bodyDiv w:val="1"/>
      <w:marLeft w:val="0"/>
      <w:marRight w:val="0"/>
      <w:marTop w:val="0"/>
      <w:marBottom w:val="0"/>
      <w:divBdr>
        <w:top w:val="none" w:sz="0" w:space="0" w:color="auto"/>
        <w:left w:val="none" w:sz="0" w:space="0" w:color="auto"/>
        <w:bottom w:val="none" w:sz="0" w:space="0" w:color="auto"/>
        <w:right w:val="none" w:sz="0" w:space="0" w:color="auto"/>
      </w:divBdr>
    </w:div>
    <w:div w:id="276449933">
      <w:bodyDiv w:val="1"/>
      <w:marLeft w:val="0"/>
      <w:marRight w:val="0"/>
      <w:marTop w:val="0"/>
      <w:marBottom w:val="0"/>
      <w:divBdr>
        <w:top w:val="none" w:sz="0" w:space="0" w:color="auto"/>
        <w:left w:val="none" w:sz="0" w:space="0" w:color="auto"/>
        <w:bottom w:val="none" w:sz="0" w:space="0" w:color="auto"/>
        <w:right w:val="none" w:sz="0" w:space="0" w:color="auto"/>
      </w:divBdr>
    </w:div>
    <w:div w:id="277178854">
      <w:bodyDiv w:val="1"/>
      <w:marLeft w:val="0"/>
      <w:marRight w:val="0"/>
      <w:marTop w:val="0"/>
      <w:marBottom w:val="0"/>
      <w:divBdr>
        <w:top w:val="none" w:sz="0" w:space="0" w:color="auto"/>
        <w:left w:val="none" w:sz="0" w:space="0" w:color="auto"/>
        <w:bottom w:val="none" w:sz="0" w:space="0" w:color="auto"/>
        <w:right w:val="none" w:sz="0" w:space="0" w:color="auto"/>
      </w:divBdr>
    </w:div>
    <w:div w:id="281885590">
      <w:bodyDiv w:val="1"/>
      <w:marLeft w:val="0"/>
      <w:marRight w:val="0"/>
      <w:marTop w:val="0"/>
      <w:marBottom w:val="0"/>
      <w:divBdr>
        <w:top w:val="none" w:sz="0" w:space="0" w:color="auto"/>
        <w:left w:val="none" w:sz="0" w:space="0" w:color="auto"/>
        <w:bottom w:val="none" w:sz="0" w:space="0" w:color="auto"/>
        <w:right w:val="none" w:sz="0" w:space="0" w:color="auto"/>
      </w:divBdr>
    </w:div>
    <w:div w:id="282078195">
      <w:bodyDiv w:val="1"/>
      <w:marLeft w:val="0"/>
      <w:marRight w:val="0"/>
      <w:marTop w:val="0"/>
      <w:marBottom w:val="0"/>
      <w:divBdr>
        <w:top w:val="none" w:sz="0" w:space="0" w:color="auto"/>
        <w:left w:val="none" w:sz="0" w:space="0" w:color="auto"/>
        <w:bottom w:val="none" w:sz="0" w:space="0" w:color="auto"/>
        <w:right w:val="none" w:sz="0" w:space="0" w:color="auto"/>
      </w:divBdr>
    </w:div>
    <w:div w:id="282229136">
      <w:bodyDiv w:val="1"/>
      <w:marLeft w:val="0"/>
      <w:marRight w:val="0"/>
      <w:marTop w:val="0"/>
      <w:marBottom w:val="0"/>
      <w:divBdr>
        <w:top w:val="none" w:sz="0" w:space="0" w:color="auto"/>
        <w:left w:val="none" w:sz="0" w:space="0" w:color="auto"/>
        <w:bottom w:val="none" w:sz="0" w:space="0" w:color="auto"/>
        <w:right w:val="none" w:sz="0" w:space="0" w:color="auto"/>
      </w:divBdr>
    </w:div>
    <w:div w:id="282272677">
      <w:bodyDiv w:val="1"/>
      <w:marLeft w:val="0"/>
      <w:marRight w:val="0"/>
      <w:marTop w:val="0"/>
      <w:marBottom w:val="0"/>
      <w:divBdr>
        <w:top w:val="none" w:sz="0" w:space="0" w:color="auto"/>
        <w:left w:val="none" w:sz="0" w:space="0" w:color="auto"/>
        <w:bottom w:val="none" w:sz="0" w:space="0" w:color="auto"/>
        <w:right w:val="none" w:sz="0" w:space="0" w:color="auto"/>
      </w:divBdr>
    </w:div>
    <w:div w:id="283124890">
      <w:bodyDiv w:val="1"/>
      <w:marLeft w:val="0"/>
      <w:marRight w:val="0"/>
      <w:marTop w:val="0"/>
      <w:marBottom w:val="0"/>
      <w:divBdr>
        <w:top w:val="none" w:sz="0" w:space="0" w:color="auto"/>
        <w:left w:val="none" w:sz="0" w:space="0" w:color="auto"/>
        <w:bottom w:val="none" w:sz="0" w:space="0" w:color="auto"/>
        <w:right w:val="none" w:sz="0" w:space="0" w:color="auto"/>
      </w:divBdr>
    </w:div>
    <w:div w:id="284308652">
      <w:bodyDiv w:val="1"/>
      <w:marLeft w:val="0"/>
      <w:marRight w:val="0"/>
      <w:marTop w:val="0"/>
      <w:marBottom w:val="0"/>
      <w:divBdr>
        <w:top w:val="none" w:sz="0" w:space="0" w:color="auto"/>
        <w:left w:val="none" w:sz="0" w:space="0" w:color="auto"/>
        <w:bottom w:val="none" w:sz="0" w:space="0" w:color="auto"/>
        <w:right w:val="none" w:sz="0" w:space="0" w:color="auto"/>
      </w:divBdr>
    </w:div>
    <w:div w:id="284897975">
      <w:bodyDiv w:val="1"/>
      <w:marLeft w:val="0"/>
      <w:marRight w:val="0"/>
      <w:marTop w:val="0"/>
      <w:marBottom w:val="0"/>
      <w:divBdr>
        <w:top w:val="none" w:sz="0" w:space="0" w:color="auto"/>
        <w:left w:val="none" w:sz="0" w:space="0" w:color="auto"/>
        <w:bottom w:val="none" w:sz="0" w:space="0" w:color="auto"/>
        <w:right w:val="none" w:sz="0" w:space="0" w:color="auto"/>
      </w:divBdr>
    </w:div>
    <w:div w:id="285745657">
      <w:bodyDiv w:val="1"/>
      <w:marLeft w:val="0"/>
      <w:marRight w:val="0"/>
      <w:marTop w:val="0"/>
      <w:marBottom w:val="0"/>
      <w:divBdr>
        <w:top w:val="none" w:sz="0" w:space="0" w:color="auto"/>
        <w:left w:val="none" w:sz="0" w:space="0" w:color="auto"/>
        <w:bottom w:val="none" w:sz="0" w:space="0" w:color="auto"/>
        <w:right w:val="none" w:sz="0" w:space="0" w:color="auto"/>
      </w:divBdr>
    </w:div>
    <w:div w:id="286399356">
      <w:bodyDiv w:val="1"/>
      <w:marLeft w:val="0"/>
      <w:marRight w:val="0"/>
      <w:marTop w:val="0"/>
      <w:marBottom w:val="0"/>
      <w:divBdr>
        <w:top w:val="none" w:sz="0" w:space="0" w:color="auto"/>
        <w:left w:val="none" w:sz="0" w:space="0" w:color="auto"/>
        <w:bottom w:val="none" w:sz="0" w:space="0" w:color="auto"/>
        <w:right w:val="none" w:sz="0" w:space="0" w:color="auto"/>
      </w:divBdr>
    </w:div>
    <w:div w:id="289481827">
      <w:bodyDiv w:val="1"/>
      <w:marLeft w:val="0"/>
      <w:marRight w:val="0"/>
      <w:marTop w:val="0"/>
      <w:marBottom w:val="0"/>
      <w:divBdr>
        <w:top w:val="none" w:sz="0" w:space="0" w:color="auto"/>
        <w:left w:val="none" w:sz="0" w:space="0" w:color="auto"/>
        <w:bottom w:val="none" w:sz="0" w:space="0" w:color="auto"/>
        <w:right w:val="none" w:sz="0" w:space="0" w:color="auto"/>
      </w:divBdr>
    </w:div>
    <w:div w:id="290404223">
      <w:bodyDiv w:val="1"/>
      <w:marLeft w:val="0"/>
      <w:marRight w:val="0"/>
      <w:marTop w:val="0"/>
      <w:marBottom w:val="0"/>
      <w:divBdr>
        <w:top w:val="none" w:sz="0" w:space="0" w:color="auto"/>
        <w:left w:val="none" w:sz="0" w:space="0" w:color="auto"/>
        <w:bottom w:val="none" w:sz="0" w:space="0" w:color="auto"/>
        <w:right w:val="none" w:sz="0" w:space="0" w:color="auto"/>
      </w:divBdr>
    </w:div>
    <w:div w:id="290526526">
      <w:bodyDiv w:val="1"/>
      <w:marLeft w:val="0"/>
      <w:marRight w:val="0"/>
      <w:marTop w:val="0"/>
      <w:marBottom w:val="0"/>
      <w:divBdr>
        <w:top w:val="none" w:sz="0" w:space="0" w:color="auto"/>
        <w:left w:val="none" w:sz="0" w:space="0" w:color="auto"/>
        <w:bottom w:val="none" w:sz="0" w:space="0" w:color="auto"/>
        <w:right w:val="none" w:sz="0" w:space="0" w:color="auto"/>
      </w:divBdr>
    </w:div>
    <w:div w:id="292058775">
      <w:bodyDiv w:val="1"/>
      <w:marLeft w:val="0"/>
      <w:marRight w:val="0"/>
      <w:marTop w:val="0"/>
      <w:marBottom w:val="0"/>
      <w:divBdr>
        <w:top w:val="none" w:sz="0" w:space="0" w:color="auto"/>
        <w:left w:val="none" w:sz="0" w:space="0" w:color="auto"/>
        <w:bottom w:val="none" w:sz="0" w:space="0" w:color="auto"/>
        <w:right w:val="none" w:sz="0" w:space="0" w:color="auto"/>
      </w:divBdr>
    </w:div>
    <w:div w:id="293411826">
      <w:bodyDiv w:val="1"/>
      <w:marLeft w:val="0"/>
      <w:marRight w:val="0"/>
      <w:marTop w:val="0"/>
      <w:marBottom w:val="0"/>
      <w:divBdr>
        <w:top w:val="none" w:sz="0" w:space="0" w:color="auto"/>
        <w:left w:val="none" w:sz="0" w:space="0" w:color="auto"/>
        <w:bottom w:val="none" w:sz="0" w:space="0" w:color="auto"/>
        <w:right w:val="none" w:sz="0" w:space="0" w:color="auto"/>
      </w:divBdr>
    </w:div>
    <w:div w:id="294454133">
      <w:bodyDiv w:val="1"/>
      <w:marLeft w:val="0"/>
      <w:marRight w:val="0"/>
      <w:marTop w:val="0"/>
      <w:marBottom w:val="0"/>
      <w:divBdr>
        <w:top w:val="none" w:sz="0" w:space="0" w:color="auto"/>
        <w:left w:val="none" w:sz="0" w:space="0" w:color="auto"/>
        <w:bottom w:val="none" w:sz="0" w:space="0" w:color="auto"/>
        <w:right w:val="none" w:sz="0" w:space="0" w:color="auto"/>
      </w:divBdr>
    </w:div>
    <w:div w:id="295186050">
      <w:bodyDiv w:val="1"/>
      <w:marLeft w:val="0"/>
      <w:marRight w:val="0"/>
      <w:marTop w:val="0"/>
      <w:marBottom w:val="0"/>
      <w:divBdr>
        <w:top w:val="none" w:sz="0" w:space="0" w:color="auto"/>
        <w:left w:val="none" w:sz="0" w:space="0" w:color="auto"/>
        <w:bottom w:val="none" w:sz="0" w:space="0" w:color="auto"/>
        <w:right w:val="none" w:sz="0" w:space="0" w:color="auto"/>
      </w:divBdr>
    </w:div>
    <w:div w:id="296449234">
      <w:bodyDiv w:val="1"/>
      <w:marLeft w:val="0"/>
      <w:marRight w:val="0"/>
      <w:marTop w:val="0"/>
      <w:marBottom w:val="0"/>
      <w:divBdr>
        <w:top w:val="none" w:sz="0" w:space="0" w:color="auto"/>
        <w:left w:val="none" w:sz="0" w:space="0" w:color="auto"/>
        <w:bottom w:val="none" w:sz="0" w:space="0" w:color="auto"/>
        <w:right w:val="none" w:sz="0" w:space="0" w:color="auto"/>
      </w:divBdr>
    </w:div>
    <w:div w:id="296768160">
      <w:bodyDiv w:val="1"/>
      <w:marLeft w:val="0"/>
      <w:marRight w:val="0"/>
      <w:marTop w:val="0"/>
      <w:marBottom w:val="0"/>
      <w:divBdr>
        <w:top w:val="none" w:sz="0" w:space="0" w:color="auto"/>
        <w:left w:val="none" w:sz="0" w:space="0" w:color="auto"/>
        <w:bottom w:val="none" w:sz="0" w:space="0" w:color="auto"/>
        <w:right w:val="none" w:sz="0" w:space="0" w:color="auto"/>
      </w:divBdr>
    </w:div>
    <w:div w:id="299917844">
      <w:bodyDiv w:val="1"/>
      <w:marLeft w:val="0"/>
      <w:marRight w:val="0"/>
      <w:marTop w:val="0"/>
      <w:marBottom w:val="0"/>
      <w:divBdr>
        <w:top w:val="none" w:sz="0" w:space="0" w:color="auto"/>
        <w:left w:val="none" w:sz="0" w:space="0" w:color="auto"/>
        <w:bottom w:val="none" w:sz="0" w:space="0" w:color="auto"/>
        <w:right w:val="none" w:sz="0" w:space="0" w:color="auto"/>
      </w:divBdr>
    </w:div>
    <w:div w:id="299960629">
      <w:bodyDiv w:val="1"/>
      <w:marLeft w:val="0"/>
      <w:marRight w:val="0"/>
      <w:marTop w:val="0"/>
      <w:marBottom w:val="0"/>
      <w:divBdr>
        <w:top w:val="none" w:sz="0" w:space="0" w:color="auto"/>
        <w:left w:val="none" w:sz="0" w:space="0" w:color="auto"/>
        <w:bottom w:val="none" w:sz="0" w:space="0" w:color="auto"/>
        <w:right w:val="none" w:sz="0" w:space="0" w:color="auto"/>
      </w:divBdr>
    </w:div>
    <w:div w:id="300044174">
      <w:bodyDiv w:val="1"/>
      <w:marLeft w:val="0"/>
      <w:marRight w:val="0"/>
      <w:marTop w:val="0"/>
      <w:marBottom w:val="0"/>
      <w:divBdr>
        <w:top w:val="none" w:sz="0" w:space="0" w:color="auto"/>
        <w:left w:val="none" w:sz="0" w:space="0" w:color="auto"/>
        <w:bottom w:val="none" w:sz="0" w:space="0" w:color="auto"/>
        <w:right w:val="none" w:sz="0" w:space="0" w:color="auto"/>
      </w:divBdr>
    </w:div>
    <w:div w:id="300232656">
      <w:bodyDiv w:val="1"/>
      <w:marLeft w:val="0"/>
      <w:marRight w:val="0"/>
      <w:marTop w:val="0"/>
      <w:marBottom w:val="0"/>
      <w:divBdr>
        <w:top w:val="none" w:sz="0" w:space="0" w:color="auto"/>
        <w:left w:val="none" w:sz="0" w:space="0" w:color="auto"/>
        <w:bottom w:val="none" w:sz="0" w:space="0" w:color="auto"/>
        <w:right w:val="none" w:sz="0" w:space="0" w:color="auto"/>
      </w:divBdr>
    </w:div>
    <w:div w:id="301883731">
      <w:bodyDiv w:val="1"/>
      <w:marLeft w:val="0"/>
      <w:marRight w:val="0"/>
      <w:marTop w:val="0"/>
      <w:marBottom w:val="0"/>
      <w:divBdr>
        <w:top w:val="none" w:sz="0" w:space="0" w:color="auto"/>
        <w:left w:val="none" w:sz="0" w:space="0" w:color="auto"/>
        <w:bottom w:val="none" w:sz="0" w:space="0" w:color="auto"/>
        <w:right w:val="none" w:sz="0" w:space="0" w:color="auto"/>
      </w:divBdr>
    </w:div>
    <w:div w:id="304236192">
      <w:bodyDiv w:val="1"/>
      <w:marLeft w:val="0"/>
      <w:marRight w:val="0"/>
      <w:marTop w:val="0"/>
      <w:marBottom w:val="0"/>
      <w:divBdr>
        <w:top w:val="none" w:sz="0" w:space="0" w:color="auto"/>
        <w:left w:val="none" w:sz="0" w:space="0" w:color="auto"/>
        <w:bottom w:val="none" w:sz="0" w:space="0" w:color="auto"/>
        <w:right w:val="none" w:sz="0" w:space="0" w:color="auto"/>
      </w:divBdr>
    </w:div>
    <w:div w:id="304435991">
      <w:bodyDiv w:val="1"/>
      <w:marLeft w:val="0"/>
      <w:marRight w:val="0"/>
      <w:marTop w:val="0"/>
      <w:marBottom w:val="0"/>
      <w:divBdr>
        <w:top w:val="none" w:sz="0" w:space="0" w:color="auto"/>
        <w:left w:val="none" w:sz="0" w:space="0" w:color="auto"/>
        <w:bottom w:val="none" w:sz="0" w:space="0" w:color="auto"/>
        <w:right w:val="none" w:sz="0" w:space="0" w:color="auto"/>
      </w:divBdr>
    </w:div>
    <w:div w:id="305203330">
      <w:bodyDiv w:val="1"/>
      <w:marLeft w:val="0"/>
      <w:marRight w:val="0"/>
      <w:marTop w:val="0"/>
      <w:marBottom w:val="0"/>
      <w:divBdr>
        <w:top w:val="none" w:sz="0" w:space="0" w:color="auto"/>
        <w:left w:val="none" w:sz="0" w:space="0" w:color="auto"/>
        <w:bottom w:val="none" w:sz="0" w:space="0" w:color="auto"/>
        <w:right w:val="none" w:sz="0" w:space="0" w:color="auto"/>
      </w:divBdr>
    </w:div>
    <w:div w:id="308217126">
      <w:bodyDiv w:val="1"/>
      <w:marLeft w:val="0"/>
      <w:marRight w:val="0"/>
      <w:marTop w:val="0"/>
      <w:marBottom w:val="0"/>
      <w:divBdr>
        <w:top w:val="none" w:sz="0" w:space="0" w:color="auto"/>
        <w:left w:val="none" w:sz="0" w:space="0" w:color="auto"/>
        <w:bottom w:val="none" w:sz="0" w:space="0" w:color="auto"/>
        <w:right w:val="none" w:sz="0" w:space="0" w:color="auto"/>
      </w:divBdr>
    </w:div>
    <w:div w:id="308558022">
      <w:bodyDiv w:val="1"/>
      <w:marLeft w:val="0"/>
      <w:marRight w:val="0"/>
      <w:marTop w:val="0"/>
      <w:marBottom w:val="0"/>
      <w:divBdr>
        <w:top w:val="none" w:sz="0" w:space="0" w:color="auto"/>
        <w:left w:val="none" w:sz="0" w:space="0" w:color="auto"/>
        <w:bottom w:val="none" w:sz="0" w:space="0" w:color="auto"/>
        <w:right w:val="none" w:sz="0" w:space="0" w:color="auto"/>
      </w:divBdr>
    </w:div>
    <w:div w:id="309410897">
      <w:bodyDiv w:val="1"/>
      <w:marLeft w:val="0"/>
      <w:marRight w:val="0"/>
      <w:marTop w:val="0"/>
      <w:marBottom w:val="0"/>
      <w:divBdr>
        <w:top w:val="none" w:sz="0" w:space="0" w:color="auto"/>
        <w:left w:val="none" w:sz="0" w:space="0" w:color="auto"/>
        <w:bottom w:val="none" w:sz="0" w:space="0" w:color="auto"/>
        <w:right w:val="none" w:sz="0" w:space="0" w:color="auto"/>
      </w:divBdr>
    </w:div>
    <w:div w:id="309598173">
      <w:bodyDiv w:val="1"/>
      <w:marLeft w:val="0"/>
      <w:marRight w:val="0"/>
      <w:marTop w:val="0"/>
      <w:marBottom w:val="0"/>
      <w:divBdr>
        <w:top w:val="none" w:sz="0" w:space="0" w:color="auto"/>
        <w:left w:val="none" w:sz="0" w:space="0" w:color="auto"/>
        <w:bottom w:val="none" w:sz="0" w:space="0" w:color="auto"/>
        <w:right w:val="none" w:sz="0" w:space="0" w:color="auto"/>
      </w:divBdr>
    </w:div>
    <w:div w:id="309870122">
      <w:bodyDiv w:val="1"/>
      <w:marLeft w:val="0"/>
      <w:marRight w:val="0"/>
      <w:marTop w:val="0"/>
      <w:marBottom w:val="0"/>
      <w:divBdr>
        <w:top w:val="none" w:sz="0" w:space="0" w:color="auto"/>
        <w:left w:val="none" w:sz="0" w:space="0" w:color="auto"/>
        <w:bottom w:val="none" w:sz="0" w:space="0" w:color="auto"/>
        <w:right w:val="none" w:sz="0" w:space="0" w:color="auto"/>
      </w:divBdr>
    </w:div>
    <w:div w:id="310335018">
      <w:bodyDiv w:val="1"/>
      <w:marLeft w:val="0"/>
      <w:marRight w:val="0"/>
      <w:marTop w:val="0"/>
      <w:marBottom w:val="0"/>
      <w:divBdr>
        <w:top w:val="none" w:sz="0" w:space="0" w:color="auto"/>
        <w:left w:val="none" w:sz="0" w:space="0" w:color="auto"/>
        <w:bottom w:val="none" w:sz="0" w:space="0" w:color="auto"/>
        <w:right w:val="none" w:sz="0" w:space="0" w:color="auto"/>
      </w:divBdr>
    </w:div>
    <w:div w:id="310451988">
      <w:bodyDiv w:val="1"/>
      <w:marLeft w:val="0"/>
      <w:marRight w:val="0"/>
      <w:marTop w:val="0"/>
      <w:marBottom w:val="0"/>
      <w:divBdr>
        <w:top w:val="none" w:sz="0" w:space="0" w:color="auto"/>
        <w:left w:val="none" w:sz="0" w:space="0" w:color="auto"/>
        <w:bottom w:val="none" w:sz="0" w:space="0" w:color="auto"/>
        <w:right w:val="none" w:sz="0" w:space="0" w:color="auto"/>
      </w:divBdr>
    </w:div>
    <w:div w:id="311759030">
      <w:bodyDiv w:val="1"/>
      <w:marLeft w:val="0"/>
      <w:marRight w:val="0"/>
      <w:marTop w:val="0"/>
      <w:marBottom w:val="0"/>
      <w:divBdr>
        <w:top w:val="none" w:sz="0" w:space="0" w:color="auto"/>
        <w:left w:val="none" w:sz="0" w:space="0" w:color="auto"/>
        <w:bottom w:val="none" w:sz="0" w:space="0" w:color="auto"/>
        <w:right w:val="none" w:sz="0" w:space="0" w:color="auto"/>
      </w:divBdr>
    </w:div>
    <w:div w:id="311830453">
      <w:bodyDiv w:val="1"/>
      <w:marLeft w:val="0"/>
      <w:marRight w:val="0"/>
      <w:marTop w:val="0"/>
      <w:marBottom w:val="0"/>
      <w:divBdr>
        <w:top w:val="none" w:sz="0" w:space="0" w:color="auto"/>
        <w:left w:val="none" w:sz="0" w:space="0" w:color="auto"/>
        <w:bottom w:val="none" w:sz="0" w:space="0" w:color="auto"/>
        <w:right w:val="none" w:sz="0" w:space="0" w:color="auto"/>
      </w:divBdr>
    </w:div>
    <w:div w:id="315038400">
      <w:bodyDiv w:val="1"/>
      <w:marLeft w:val="0"/>
      <w:marRight w:val="0"/>
      <w:marTop w:val="0"/>
      <w:marBottom w:val="0"/>
      <w:divBdr>
        <w:top w:val="none" w:sz="0" w:space="0" w:color="auto"/>
        <w:left w:val="none" w:sz="0" w:space="0" w:color="auto"/>
        <w:bottom w:val="none" w:sz="0" w:space="0" w:color="auto"/>
        <w:right w:val="none" w:sz="0" w:space="0" w:color="auto"/>
      </w:divBdr>
    </w:div>
    <w:div w:id="316305546">
      <w:bodyDiv w:val="1"/>
      <w:marLeft w:val="0"/>
      <w:marRight w:val="0"/>
      <w:marTop w:val="0"/>
      <w:marBottom w:val="0"/>
      <w:divBdr>
        <w:top w:val="none" w:sz="0" w:space="0" w:color="auto"/>
        <w:left w:val="none" w:sz="0" w:space="0" w:color="auto"/>
        <w:bottom w:val="none" w:sz="0" w:space="0" w:color="auto"/>
        <w:right w:val="none" w:sz="0" w:space="0" w:color="auto"/>
      </w:divBdr>
    </w:div>
    <w:div w:id="316308182">
      <w:bodyDiv w:val="1"/>
      <w:marLeft w:val="0"/>
      <w:marRight w:val="0"/>
      <w:marTop w:val="0"/>
      <w:marBottom w:val="0"/>
      <w:divBdr>
        <w:top w:val="none" w:sz="0" w:space="0" w:color="auto"/>
        <w:left w:val="none" w:sz="0" w:space="0" w:color="auto"/>
        <w:bottom w:val="none" w:sz="0" w:space="0" w:color="auto"/>
        <w:right w:val="none" w:sz="0" w:space="0" w:color="auto"/>
      </w:divBdr>
    </w:div>
    <w:div w:id="318727777">
      <w:bodyDiv w:val="1"/>
      <w:marLeft w:val="0"/>
      <w:marRight w:val="0"/>
      <w:marTop w:val="0"/>
      <w:marBottom w:val="0"/>
      <w:divBdr>
        <w:top w:val="none" w:sz="0" w:space="0" w:color="auto"/>
        <w:left w:val="none" w:sz="0" w:space="0" w:color="auto"/>
        <w:bottom w:val="none" w:sz="0" w:space="0" w:color="auto"/>
        <w:right w:val="none" w:sz="0" w:space="0" w:color="auto"/>
      </w:divBdr>
    </w:div>
    <w:div w:id="318852903">
      <w:bodyDiv w:val="1"/>
      <w:marLeft w:val="0"/>
      <w:marRight w:val="0"/>
      <w:marTop w:val="0"/>
      <w:marBottom w:val="0"/>
      <w:divBdr>
        <w:top w:val="none" w:sz="0" w:space="0" w:color="auto"/>
        <w:left w:val="none" w:sz="0" w:space="0" w:color="auto"/>
        <w:bottom w:val="none" w:sz="0" w:space="0" w:color="auto"/>
        <w:right w:val="none" w:sz="0" w:space="0" w:color="auto"/>
      </w:divBdr>
    </w:div>
    <w:div w:id="319425692">
      <w:bodyDiv w:val="1"/>
      <w:marLeft w:val="0"/>
      <w:marRight w:val="0"/>
      <w:marTop w:val="0"/>
      <w:marBottom w:val="0"/>
      <w:divBdr>
        <w:top w:val="none" w:sz="0" w:space="0" w:color="auto"/>
        <w:left w:val="none" w:sz="0" w:space="0" w:color="auto"/>
        <w:bottom w:val="none" w:sz="0" w:space="0" w:color="auto"/>
        <w:right w:val="none" w:sz="0" w:space="0" w:color="auto"/>
      </w:divBdr>
    </w:div>
    <w:div w:id="319579233">
      <w:bodyDiv w:val="1"/>
      <w:marLeft w:val="0"/>
      <w:marRight w:val="0"/>
      <w:marTop w:val="0"/>
      <w:marBottom w:val="0"/>
      <w:divBdr>
        <w:top w:val="none" w:sz="0" w:space="0" w:color="auto"/>
        <w:left w:val="none" w:sz="0" w:space="0" w:color="auto"/>
        <w:bottom w:val="none" w:sz="0" w:space="0" w:color="auto"/>
        <w:right w:val="none" w:sz="0" w:space="0" w:color="auto"/>
      </w:divBdr>
    </w:div>
    <w:div w:id="320694693">
      <w:bodyDiv w:val="1"/>
      <w:marLeft w:val="0"/>
      <w:marRight w:val="0"/>
      <w:marTop w:val="0"/>
      <w:marBottom w:val="0"/>
      <w:divBdr>
        <w:top w:val="none" w:sz="0" w:space="0" w:color="auto"/>
        <w:left w:val="none" w:sz="0" w:space="0" w:color="auto"/>
        <w:bottom w:val="none" w:sz="0" w:space="0" w:color="auto"/>
        <w:right w:val="none" w:sz="0" w:space="0" w:color="auto"/>
      </w:divBdr>
    </w:div>
    <w:div w:id="323701593">
      <w:bodyDiv w:val="1"/>
      <w:marLeft w:val="0"/>
      <w:marRight w:val="0"/>
      <w:marTop w:val="0"/>
      <w:marBottom w:val="0"/>
      <w:divBdr>
        <w:top w:val="none" w:sz="0" w:space="0" w:color="auto"/>
        <w:left w:val="none" w:sz="0" w:space="0" w:color="auto"/>
        <w:bottom w:val="none" w:sz="0" w:space="0" w:color="auto"/>
        <w:right w:val="none" w:sz="0" w:space="0" w:color="auto"/>
      </w:divBdr>
    </w:div>
    <w:div w:id="324170868">
      <w:bodyDiv w:val="1"/>
      <w:marLeft w:val="0"/>
      <w:marRight w:val="0"/>
      <w:marTop w:val="0"/>
      <w:marBottom w:val="0"/>
      <w:divBdr>
        <w:top w:val="none" w:sz="0" w:space="0" w:color="auto"/>
        <w:left w:val="none" w:sz="0" w:space="0" w:color="auto"/>
        <w:bottom w:val="none" w:sz="0" w:space="0" w:color="auto"/>
        <w:right w:val="none" w:sz="0" w:space="0" w:color="auto"/>
      </w:divBdr>
    </w:div>
    <w:div w:id="324628131">
      <w:bodyDiv w:val="1"/>
      <w:marLeft w:val="0"/>
      <w:marRight w:val="0"/>
      <w:marTop w:val="0"/>
      <w:marBottom w:val="0"/>
      <w:divBdr>
        <w:top w:val="none" w:sz="0" w:space="0" w:color="auto"/>
        <w:left w:val="none" w:sz="0" w:space="0" w:color="auto"/>
        <w:bottom w:val="none" w:sz="0" w:space="0" w:color="auto"/>
        <w:right w:val="none" w:sz="0" w:space="0" w:color="auto"/>
      </w:divBdr>
    </w:div>
    <w:div w:id="324819191">
      <w:bodyDiv w:val="1"/>
      <w:marLeft w:val="0"/>
      <w:marRight w:val="0"/>
      <w:marTop w:val="0"/>
      <w:marBottom w:val="0"/>
      <w:divBdr>
        <w:top w:val="none" w:sz="0" w:space="0" w:color="auto"/>
        <w:left w:val="none" w:sz="0" w:space="0" w:color="auto"/>
        <w:bottom w:val="none" w:sz="0" w:space="0" w:color="auto"/>
        <w:right w:val="none" w:sz="0" w:space="0" w:color="auto"/>
      </w:divBdr>
    </w:div>
    <w:div w:id="326519014">
      <w:bodyDiv w:val="1"/>
      <w:marLeft w:val="0"/>
      <w:marRight w:val="0"/>
      <w:marTop w:val="0"/>
      <w:marBottom w:val="0"/>
      <w:divBdr>
        <w:top w:val="none" w:sz="0" w:space="0" w:color="auto"/>
        <w:left w:val="none" w:sz="0" w:space="0" w:color="auto"/>
        <w:bottom w:val="none" w:sz="0" w:space="0" w:color="auto"/>
        <w:right w:val="none" w:sz="0" w:space="0" w:color="auto"/>
      </w:divBdr>
    </w:div>
    <w:div w:id="326633168">
      <w:bodyDiv w:val="1"/>
      <w:marLeft w:val="0"/>
      <w:marRight w:val="0"/>
      <w:marTop w:val="0"/>
      <w:marBottom w:val="0"/>
      <w:divBdr>
        <w:top w:val="none" w:sz="0" w:space="0" w:color="auto"/>
        <w:left w:val="none" w:sz="0" w:space="0" w:color="auto"/>
        <w:bottom w:val="none" w:sz="0" w:space="0" w:color="auto"/>
        <w:right w:val="none" w:sz="0" w:space="0" w:color="auto"/>
      </w:divBdr>
    </w:div>
    <w:div w:id="328363845">
      <w:bodyDiv w:val="1"/>
      <w:marLeft w:val="0"/>
      <w:marRight w:val="0"/>
      <w:marTop w:val="0"/>
      <w:marBottom w:val="0"/>
      <w:divBdr>
        <w:top w:val="none" w:sz="0" w:space="0" w:color="auto"/>
        <w:left w:val="none" w:sz="0" w:space="0" w:color="auto"/>
        <w:bottom w:val="none" w:sz="0" w:space="0" w:color="auto"/>
        <w:right w:val="none" w:sz="0" w:space="0" w:color="auto"/>
      </w:divBdr>
    </w:div>
    <w:div w:id="329993019">
      <w:bodyDiv w:val="1"/>
      <w:marLeft w:val="0"/>
      <w:marRight w:val="0"/>
      <w:marTop w:val="0"/>
      <w:marBottom w:val="0"/>
      <w:divBdr>
        <w:top w:val="none" w:sz="0" w:space="0" w:color="auto"/>
        <w:left w:val="none" w:sz="0" w:space="0" w:color="auto"/>
        <w:bottom w:val="none" w:sz="0" w:space="0" w:color="auto"/>
        <w:right w:val="none" w:sz="0" w:space="0" w:color="auto"/>
      </w:divBdr>
    </w:div>
    <w:div w:id="332223356">
      <w:bodyDiv w:val="1"/>
      <w:marLeft w:val="0"/>
      <w:marRight w:val="0"/>
      <w:marTop w:val="0"/>
      <w:marBottom w:val="0"/>
      <w:divBdr>
        <w:top w:val="none" w:sz="0" w:space="0" w:color="auto"/>
        <w:left w:val="none" w:sz="0" w:space="0" w:color="auto"/>
        <w:bottom w:val="none" w:sz="0" w:space="0" w:color="auto"/>
        <w:right w:val="none" w:sz="0" w:space="0" w:color="auto"/>
      </w:divBdr>
    </w:div>
    <w:div w:id="334959836">
      <w:bodyDiv w:val="1"/>
      <w:marLeft w:val="0"/>
      <w:marRight w:val="0"/>
      <w:marTop w:val="0"/>
      <w:marBottom w:val="0"/>
      <w:divBdr>
        <w:top w:val="none" w:sz="0" w:space="0" w:color="auto"/>
        <w:left w:val="none" w:sz="0" w:space="0" w:color="auto"/>
        <w:bottom w:val="none" w:sz="0" w:space="0" w:color="auto"/>
        <w:right w:val="none" w:sz="0" w:space="0" w:color="auto"/>
      </w:divBdr>
    </w:div>
    <w:div w:id="334965148">
      <w:bodyDiv w:val="1"/>
      <w:marLeft w:val="0"/>
      <w:marRight w:val="0"/>
      <w:marTop w:val="0"/>
      <w:marBottom w:val="0"/>
      <w:divBdr>
        <w:top w:val="none" w:sz="0" w:space="0" w:color="auto"/>
        <w:left w:val="none" w:sz="0" w:space="0" w:color="auto"/>
        <w:bottom w:val="none" w:sz="0" w:space="0" w:color="auto"/>
        <w:right w:val="none" w:sz="0" w:space="0" w:color="auto"/>
      </w:divBdr>
    </w:div>
    <w:div w:id="336419796">
      <w:bodyDiv w:val="1"/>
      <w:marLeft w:val="0"/>
      <w:marRight w:val="0"/>
      <w:marTop w:val="0"/>
      <w:marBottom w:val="0"/>
      <w:divBdr>
        <w:top w:val="none" w:sz="0" w:space="0" w:color="auto"/>
        <w:left w:val="none" w:sz="0" w:space="0" w:color="auto"/>
        <w:bottom w:val="none" w:sz="0" w:space="0" w:color="auto"/>
        <w:right w:val="none" w:sz="0" w:space="0" w:color="auto"/>
      </w:divBdr>
    </w:div>
    <w:div w:id="340817672">
      <w:bodyDiv w:val="1"/>
      <w:marLeft w:val="0"/>
      <w:marRight w:val="0"/>
      <w:marTop w:val="0"/>
      <w:marBottom w:val="0"/>
      <w:divBdr>
        <w:top w:val="none" w:sz="0" w:space="0" w:color="auto"/>
        <w:left w:val="none" w:sz="0" w:space="0" w:color="auto"/>
        <w:bottom w:val="none" w:sz="0" w:space="0" w:color="auto"/>
        <w:right w:val="none" w:sz="0" w:space="0" w:color="auto"/>
      </w:divBdr>
    </w:div>
    <w:div w:id="340862615">
      <w:bodyDiv w:val="1"/>
      <w:marLeft w:val="0"/>
      <w:marRight w:val="0"/>
      <w:marTop w:val="0"/>
      <w:marBottom w:val="0"/>
      <w:divBdr>
        <w:top w:val="none" w:sz="0" w:space="0" w:color="auto"/>
        <w:left w:val="none" w:sz="0" w:space="0" w:color="auto"/>
        <w:bottom w:val="none" w:sz="0" w:space="0" w:color="auto"/>
        <w:right w:val="none" w:sz="0" w:space="0" w:color="auto"/>
      </w:divBdr>
    </w:div>
    <w:div w:id="341056054">
      <w:bodyDiv w:val="1"/>
      <w:marLeft w:val="0"/>
      <w:marRight w:val="0"/>
      <w:marTop w:val="0"/>
      <w:marBottom w:val="0"/>
      <w:divBdr>
        <w:top w:val="none" w:sz="0" w:space="0" w:color="auto"/>
        <w:left w:val="none" w:sz="0" w:space="0" w:color="auto"/>
        <w:bottom w:val="none" w:sz="0" w:space="0" w:color="auto"/>
        <w:right w:val="none" w:sz="0" w:space="0" w:color="auto"/>
      </w:divBdr>
    </w:div>
    <w:div w:id="342783202">
      <w:bodyDiv w:val="1"/>
      <w:marLeft w:val="0"/>
      <w:marRight w:val="0"/>
      <w:marTop w:val="0"/>
      <w:marBottom w:val="0"/>
      <w:divBdr>
        <w:top w:val="none" w:sz="0" w:space="0" w:color="auto"/>
        <w:left w:val="none" w:sz="0" w:space="0" w:color="auto"/>
        <w:bottom w:val="none" w:sz="0" w:space="0" w:color="auto"/>
        <w:right w:val="none" w:sz="0" w:space="0" w:color="auto"/>
      </w:divBdr>
    </w:div>
    <w:div w:id="344675133">
      <w:bodyDiv w:val="1"/>
      <w:marLeft w:val="0"/>
      <w:marRight w:val="0"/>
      <w:marTop w:val="0"/>
      <w:marBottom w:val="0"/>
      <w:divBdr>
        <w:top w:val="none" w:sz="0" w:space="0" w:color="auto"/>
        <w:left w:val="none" w:sz="0" w:space="0" w:color="auto"/>
        <w:bottom w:val="none" w:sz="0" w:space="0" w:color="auto"/>
        <w:right w:val="none" w:sz="0" w:space="0" w:color="auto"/>
      </w:divBdr>
    </w:div>
    <w:div w:id="350229790">
      <w:bodyDiv w:val="1"/>
      <w:marLeft w:val="0"/>
      <w:marRight w:val="0"/>
      <w:marTop w:val="0"/>
      <w:marBottom w:val="0"/>
      <w:divBdr>
        <w:top w:val="none" w:sz="0" w:space="0" w:color="auto"/>
        <w:left w:val="none" w:sz="0" w:space="0" w:color="auto"/>
        <w:bottom w:val="none" w:sz="0" w:space="0" w:color="auto"/>
        <w:right w:val="none" w:sz="0" w:space="0" w:color="auto"/>
      </w:divBdr>
    </w:div>
    <w:div w:id="350231746">
      <w:bodyDiv w:val="1"/>
      <w:marLeft w:val="0"/>
      <w:marRight w:val="0"/>
      <w:marTop w:val="0"/>
      <w:marBottom w:val="0"/>
      <w:divBdr>
        <w:top w:val="none" w:sz="0" w:space="0" w:color="auto"/>
        <w:left w:val="none" w:sz="0" w:space="0" w:color="auto"/>
        <w:bottom w:val="none" w:sz="0" w:space="0" w:color="auto"/>
        <w:right w:val="none" w:sz="0" w:space="0" w:color="auto"/>
      </w:divBdr>
    </w:div>
    <w:div w:id="351759498">
      <w:bodyDiv w:val="1"/>
      <w:marLeft w:val="0"/>
      <w:marRight w:val="0"/>
      <w:marTop w:val="0"/>
      <w:marBottom w:val="0"/>
      <w:divBdr>
        <w:top w:val="none" w:sz="0" w:space="0" w:color="auto"/>
        <w:left w:val="none" w:sz="0" w:space="0" w:color="auto"/>
        <w:bottom w:val="none" w:sz="0" w:space="0" w:color="auto"/>
        <w:right w:val="none" w:sz="0" w:space="0" w:color="auto"/>
      </w:divBdr>
    </w:div>
    <w:div w:id="352733789">
      <w:bodyDiv w:val="1"/>
      <w:marLeft w:val="0"/>
      <w:marRight w:val="0"/>
      <w:marTop w:val="0"/>
      <w:marBottom w:val="0"/>
      <w:divBdr>
        <w:top w:val="none" w:sz="0" w:space="0" w:color="auto"/>
        <w:left w:val="none" w:sz="0" w:space="0" w:color="auto"/>
        <w:bottom w:val="none" w:sz="0" w:space="0" w:color="auto"/>
        <w:right w:val="none" w:sz="0" w:space="0" w:color="auto"/>
      </w:divBdr>
    </w:div>
    <w:div w:id="353919645">
      <w:bodyDiv w:val="1"/>
      <w:marLeft w:val="0"/>
      <w:marRight w:val="0"/>
      <w:marTop w:val="0"/>
      <w:marBottom w:val="0"/>
      <w:divBdr>
        <w:top w:val="none" w:sz="0" w:space="0" w:color="auto"/>
        <w:left w:val="none" w:sz="0" w:space="0" w:color="auto"/>
        <w:bottom w:val="none" w:sz="0" w:space="0" w:color="auto"/>
        <w:right w:val="none" w:sz="0" w:space="0" w:color="auto"/>
      </w:divBdr>
    </w:div>
    <w:div w:id="356587858">
      <w:bodyDiv w:val="1"/>
      <w:marLeft w:val="0"/>
      <w:marRight w:val="0"/>
      <w:marTop w:val="0"/>
      <w:marBottom w:val="0"/>
      <w:divBdr>
        <w:top w:val="none" w:sz="0" w:space="0" w:color="auto"/>
        <w:left w:val="none" w:sz="0" w:space="0" w:color="auto"/>
        <w:bottom w:val="none" w:sz="0" w:space="0" w:color="auto"/>
        <w:right w:val="none" w:sz="0" w:space="0" w:color="auto"/>
      </w:divBdr>
    </w:div>
    <w:div w:id="358430959">
      <w:bodyDiv w:val="1"/>
      <w:marLeft w:val="0"/>
      <w:marRight w:val="0"/>
      <w:marTop w:val="0"/>
      <w:marBottom w:val="0"/>
      <w:divBdr>
        <w:top w:val="none" w:sz="0" w:space="0" w:color="auto"/>
        <w:left w:val="none" w:sz="0" w:space="0" w:color="auto"/>
        <w:bottom w:val="none" w:sz="0" w:space="0" w:color="auto"/>
        <w:right w:val="none" w:sz="0" w:space="0" w:color="auto"/>
      </w:divBdr>
    </w:div>
    <w:div w:id="360472012">
      <w:bodyDiv w:val="1"/>
      <w:marLeft w:val="0"/>
      <w:marRight w:val="0"/>
      <w:marTop w:val="0"/>
      <w:marBottom w:val="0"/>
      <w:divBdr>
        <w:top w:val="none" w:sz="0" w:space="0" w:color="auto"/>
        <w:left w:val="none" w:sz="0" w:space="0" w:color="auto"/>
        <w:bottom w:val="none" w:sz="0" w:space="0" w:color="auto"/>
        <w:right w:val="none" w:sz="0" w:space="0" w:color="auto"/>
      </w:divBdr>
    </w:div>
    <w:div w:id="363097228">
      <w:bodyDiv w:val="1"/>
      <w:marLeft w:val="0"/>
      <w:marRight w:val="0"/>
      <w:marTop w:val="0"/>
      <w:marBottom w:val="0"/>
      <w:divBdr>
        <w:top w:val="none" w:sz="0" w:space="0" w:color="auto"/>
        <w:left w:val="none" w:sz="0" w:space="0" w:color="auto"/>
        <w:bottom w:val="none" w:sz="0" w:space="0" w:color="auto"/>
        <w:right w:val="none" w:sz="0" w:space="0" w:color="auto"/>
      </w:divBdr>
    </w:div>
    <w:div w:id="363209876">
      <w:bodyDiv w:val="1"/>
      <w:marLeft w:val="0"/>
      <w:marRight w:val="0"/>
      <w:marTop w:val="0"/>
      <w:marBottom w:val="0"/>
      <w:divBdr>
        <w:top w:val="none" w:sz="0" w:space="0" w:color="auto"/>
        <w:left w:val="none" w:sz="0" w:space="0" w:color="auto"/>
        <w:bottom w:val="none" w:sz="0" w:space="0" w:color="auto"/>
        <w:right w:val="none" w:sz="0" w:space="0" w:color="auto"/>
      </w:divBdr>
    </w:div>
    <w:div w:id="363553823">
      <w:bodyDiv w:val="1"/>
      <w:marLeft w:val="0"/>
      <w:marRight w:val="0"/>
      <w:marTop w:val="0"/>
      <w:marBottom w:val="0"/>
      <w:divBdr>
        <w:top w:val="none" w:sz="0" w:space="0" w:color="auto"/>
        <w:left w:val="none" w:sz="0" w:space="0" w:color="auto"/>
        <w:bottom w:val="none" w:sz="0" w:space="0" w:color="auto"/>
        <w:right w:val="none" w:sz="0" w:space="0" w:color="auto"/>
      </w:divBdr>
    </w:div>
    <w:div w:id="364018622">
      <w:bodyDiv w:val="1"/>
      <w:marLeft w:val="0"/>
      <w:marRight w:val="0"/>
      <w:marTop w:val="0"/>
      <w:marBottom w:val="0"/>
      <w:divBdr>
        <w:top w:val="none" w:sz="0" w:space="0" w:color="auto"/>
        <w:left w:val="none" w:sz="0" w:space="0" w:color="auto"/>
        <w:bottom w:val="none" w:sz="0" w:space="0" w:color="auto"/>
        <w:right w:val="none" w:sz="0" w:space="0" w:color="auto"/>
      </w:divBdr>
    </w:div>
    <w:div w:id="365641706">
      <w:bodyDiv w:val="1"/>
      <w:marLeft w:val="0"/>
      <w:marRight w:val="0"/>
      <w:marTop w:val="0"/>
      <w:marBottom w:val="0"/>
      <w:divBdr>
        <w:top w:val="none" w:sz="0" w:space="0" w:color="auto"/>
        <w:left w:val="none" w:sz="0" w:space="0" w:color="auto"/>
        <w:bottom w:val="none" w:sz="0" w:space="0" w:color="auto"/>
        <w:right w:val="none" w:sz="0" w:space="0" w:color="auto"/>
      </w:divBdr>
    </w:div>
    <w:div w:id="366570552">
      <w:bodyDiv w:val="1"/>
      <w:marLeft w:val="0"/>
      <w:marRight w:val="0"/>
      <w:marTop w:val="0"/>
      <w:marBottom w:val="0"/>
      <w:divBdr>
        <w:top w:val="none" w:sz="0" w:space="0" w:color="auto"/>
        <w:left w:val="none" w:sz="0" w:space="0" w:color="auto"/>
        <w:bottom w:val="none" w:sz="0" w:space="0" w:color="auto"/>
        <w:right w:val="none" w:sz="0" w:space="0" w:color="auto"/>
      </w:divBdr>
    </w:div>
    <w:div w:id="366637841">
      <w:bodyDiv w:val="1"/>
      <w:marLeft w:val="0"/>
      <w:marRight w:val="0"/>
      <w:marTop w:val="0"/>
      <w:marBottom w:val="0"/>
      <w:divBdr>
        <w:top w:val="none" w:sz="0" w:space="0" w:color="auto"/>
        <w:left w:val="none" w:sz="0" w:space="0" w:color="auto"/>
        <w:bottom w:val="none" w:sz="0" w:space="0" w:color="auto"/>
        <w:right w:val="none" w:sz="0" w:space="0" w:color="auto"/>
      </w:divBdr>
    </w:div>
    <w:div w:id="370804872">
      <w:bodyDiv w:val="1"/>
      <w:marLeft w:val="0"/>
      <w:marRight w:val="0"/>
      <w:marTop w:val="0"/>
      <w:marBottom w:val="0"/>
      <w:divBdr>
        <w:top w:val="none" w:sz="0" w:space="0" w:color="auto"/>
        <w:left w:val="none" w:sz="0" w:space="0" w:color="auto"/>
        <w:bottom w:val="none" w:sz="0" w:space="0" w:color="auto"/>
        <w:right w:val="none" w:sz="0" w:space="0" w:color="auto"/>
      </w:divBdr>
    </w:div>
    <w:div w:id="371731799">
      <w:bodyDiv w:val="1"/>
      <w:marLeft w:val="0"/>
      <w:marRight w:val="0"/>
      <w:marTop w:val="0"/>
      <w:marBottom w:val="0"/>
      <w:divBdr>
        <w:top w:val="none" w:sz="0" w:space="0" w:color="auto"/>
        <w:left w:val="none" w:sz="0" w:space="0" w:color="auto"/>
        <w:bottom w:val="none" w:sz="0" w:space="0" w:color="auto"/>
        <w:right w:val="none" w:sz="0" w:space="0" w:color="auto"/>
      </w:divBdr>
    </w:div>
    <w:div w:id="371736397">
      <w:bodyDiv w:val="1"/>
      <w:marLeft w:val="0"/>
      <w:marRight w:val="0"/>
      <w:marTop w:val="0"/>
      <w:marBottom w:val="0"/>
      <w:divBdr>
        <w:top w:val="none" w:sz="0" w:space="0" w:color="auto"/>
        <w:left w:val="none" w:sz="0" w:space="0" w:color="auto"/>
        <w:bottom w:val="none" w:sz="0" w:space="0" w:color="auto"/>
        <w:right w:val="none" w:sz="0" w:space="0" w:color="auto"/>
      </w:divBdr>
    </w:div>
    <w:div w:id="372000819">
      <w:bodyDiv w:val="1"/>
      <w:marLeft w:val="0"/>
      <w:marRight w:val="0"/>
      <w:marTop w:val="0"/>
      <w:marBottom w:val="0"/>
      <w:divBdr>
        <w:top w:val="none" w:sz="0" w:space="0" w:color="auto"/>
        <w:left w:val="none" w:sz="0" w:space="0" w:color="auto"/>
        <w:bottom w:val="none" w:sz="0" w:space="0" w:color="auto"/>
        <w:right w:val="none" w:sz="0" w:space="0" w:color="auto"/>
      </w:divBdr>
    </w:div>
    <w:div w:id="375860373">
      <w:bodyDiv w:val="1"/>
      <w:marLeft w:val="0"/>
      <w:marRight w:val="0"/>
      <w:marTop w:val="0"/>
      <w:marBottom w:val="0"/>
      <w:divBdr>
        <w:top w:val="none" w:sz="0" w:space="0" w:color="auto"/>
        <w:left w:val="none" w:sz="0" w:space="0" w:color="auto"/>
        <w:bottom w:val="none" w:sz="0" w:space="0" w:color="auto"/>
        <w:right w:val="none" w:sz="0" w:space="0" w:color="auto"/>
      </w:divBdr>
    </w:div>
    <w:div w:id="376709879">
      <w:bodyDiv w:val="1"/>
      <w:marLeft w:val="0"/>
      <w:marRight w:val="0"/>
      <w:marTop w:val="0"/>
      <w:marBottom w:val="0"/>
      <w:divBdr>
        <w:top w:val="none" w:sz="0" w:space="0" w:color="auto"/>
        <w:left w:val="none" w:sz="0" w:space="0" w:color="auto"/>
        <w:bottom w:val="none" w:sz="0" w:space="0" w:color="auto"/>
        <w:right w:val="none" w:sz="0" w:space="0" w:color="auto"/>
      </w:divBdr>
    </w:div>
    <w:div w:id="376900224">
      <w:bodyDiv w:val="1"/>
      <w:marLeft w:val="0"/>
      <w:marRight w:val="0"/>
      <w:marTop w:val="0"/>
      <w:marBottom w:val="0"/>
      <w:divBdr>
        <w:top w:val="none" w:sz="0" w:space="0" w:color="auto"/>
        <w:left w:val="none" w:sz="0" w:space="0" w:color="auto"/>
        <w:bottom w:val="none" w:sz="0" w:space="0" w:color="auto"/>
        <w:right w:val="none" w:sz="0" w:space="0" w:color="auto"/>
      </w:divBdr>
    </w:div>
    <w:div w:id="377315599">
      <w:bodyDiv w:val="1"/>
      <w:marLeft w:val="0"/>
      <w:marRight w:val="0"/>
      <w:marTop w:val="0"/>
      <w:marBottom w:val="0"/>
      <w:divBdr>
        <w:top w:val="none" w:sz="0" w:space="0" w:color="auto"/>
        <w:left w:val="none" w:sz="0" w:space="0" w:color="auto"/>
        <w:bottom w:val="none" w:sz="0" w:space="0" w:color="auto"/>
        <w:right w:val="none" w:sz="0" w:space="0" w:color="auto"/>
      </w:divBdr>
    </w:div>
    <w:div w:id="377971708">
      <w:bodyDiv w:val="1"/>
      <w:marLeft w:val="0"/>
      <w:marRight w:val="0"/>
      <w:marTop w:val="0"/>
      <w:marBottom w:val="0"/>
      <w:divBdr>
        <w:top w:val="none" w:sz="0" w:space="0" w:color="auto"/>
        <w:left w:val="none" w:sz="0" w:space="0" w:color="auto"/>
        <w:bottom w:val="none" w:sz="0" w:space="0" w:color="auto"/>
        <w:right w:val="none" w:sz="0" w:space="0" w:color="auto"/>
      </w:divBdr>
    </w:div>
    <w:div w:id="378238463">
      <w:bodyDiv w:val="1"/>
      <w:marLeft w:val="0"/>
      <w:marRight w:val="0"/>
      <w:marTop w:val="0"/>
      <w:marBottom w:val="0"/>
      <w:divBdr>
        <w:top w:val="none" w:sz="0" w:space="0" w:color="auto"/>
        <w:left w:val="none" w:sz="0" w:space="0" w:color="auto"/>
        <w:bottom w:val="none" w:sz="0" w:space="0" w:color="auto"/>
        <w:right w:val="none" w:sz="0" w:space="0" w:color="auto"/>
      </w:divBdr>
    </w:div>
    <w:div w:id="380329286">
      <w:bodyDiv w:val="1"/>
      <w:marLeft w:val="0"/>
      <w:marRight w:val="0"/>
      <w:marTop w:val="0"/>
      <w:marBottom w:val="0"/>
      <w:divBdr>
        <w:top w:val="none" w:sz="0" w:space="0" w:color="auto"/>
        <w:left w:val="none" w:sz="0" w:space="0" w:color="auto"/>
        <w:bottom w:val="none" w:sz="0" w:space="0" w:color="auto"/>
        <w:right w:val="none" w:sz="0" w:space="0" w:color="auto"/>
      </w:divBdr>
    </w:div>
    <w:div w:id="381903891">
      <w:bodyDiv w:val="1"/>
      <w:marLeft w:val="0"/>
      <w:marRight w:val="0"/>
      <w:marTop w:val="0"/>
      <w:marBottom w:val="0"/>
      <w:divBdr>
        <w:top w:val="none" w:sz="0" w:space="0" w:color="auto"/>
        <w:left w:val="none" w:sz="0" w:space="0" w:color="auto"/>
        <w:bottom w:val="none" w:sz="0" w:space="0" w:color="auto"/>
        <w:right w:val="none" w:sz="0" w:space="0" w:color="auto"/>
      </w:divBdr>
    </w:div>
    <w:div w:id="383606098">
      <w:bodyDiv w:val="1"/>
      <w:marLeft w:val="0"/>
      <w:marRight w:val="0"/>
      <w:marTop w:val="0"/>
      <w:marBottom w:val="0"/>
      <w:divBdr>
        <w:top w:val="none" w:sz="0" w:space="0" w:color="auto"/>
        <w:left w:val="none" w:sz="0" w:space="0" w:color="auto"/>
        <w:bottom w:val="none" w:sz="0" w:space="0" w:color="auto"/>
        <w:right w:val="none" w:sz="0" w:space="0" w:color="auto"/>
      </w:divBdr>
    </w:div>
    <w:div w:id="385036070">
      <w:bodyDiv w:val="1"/>
      <w:marLeft w:val="0"/>
      <w:marRight w:val="0"/>
      <w:marTop w:val="0"/>
      <w:marBottom w:val="0"/>
      <w:divBdr>
        <w:top w:val="none" w:sz="0" w:space="0" w:color="auto"/>
        <w:left w:val="none" w:sz="0" w:space="0" w:color="auto"/>
        <w:bottom w:val="none" w:sz="0" w:space="0" w:color="auto"/>
        <w:right w:val="none" w:sz="0" w:space="0" w:color="auto"/>
      </w:divBdr>
    </w:div>
    <w:div w:id="387069399">
      <w:bodyDiv w:val="1"/>
      <w:marLeft w:val="0"/>
      <w:marRight w:val="0"/>
      <w:marTop w:val="0"/>
      <w:marBottom w:val="0"/>
      <w:divBdr>
        <w:top w:val="none" w:sz="0" w:space="0" w:color="auto"/>
        <w:left w:val="none" w:sz="0" w:space="0" w:color="auto"/>
        <w:bottom w:val="none" w:sz="0" w:space="0" w:color="auto"/>
        <w:right w:val="none" w:sz="0" w:space="0" w:color="auto"/>
      </w:divBdr>
    </w:div>
    <w:div w:id="387268463">
      <w:bodyDiv w:val="1"/>
      <w:marLeft w:val="0"/>
      <w:marRight w:val="0"/>
      <w:marTop w:val="0"/>
      <w:marBottom w:val="0"/>
      <w:divBdr>
        <w:top w:val="none" w:sz="0" w:space="0" w:color="auto"/>
        <w:left w:val="none" w:sz="0" w:space="0" w:color="auto"/>
        <w:bottom w:val="none" w:sz="0" w:space="0" w:color="auto"/>
        <w:right w:val="none" w:sz="0" w:space="0" w:color="auto"/>
      </w:divBdr>
    </w:div>
    <w:div w:id="387925272">
      <w:bodyDiv w:val="1"/>
      <w:marLeft w:val="0"/>
      <w:marRight w:val="0"/>
      <w:marTop w:val="0"/>
      <w:marBottom w:val="0"/>
      <w:divBdr>
        <w:top w:val="none" w:sz="0" w:space="0" w:color="auto"/>
        <w:left w:val="none" w:sz="0" w:space="0" w:color="auto"/>
        <w:bottom w:val="none" w:sz="0" w:space="0" w:color="auto"/>
        <w:right w:val="none" w:sz="0" w:space="0" w:color="auto"/>
      </w:divBdr>
    </w:div>
    <w:div w:id="389158849">
      <w:bodyDiv w:val="1"/>
      <w:marLeft w:val="0"/>
      <w:marRight w:val="0"/>
      <w:marTop w:val="0"/>
      <w:marBottom w:val="0"/>
      <w:divBdr>
        <w:top w:val="none" w:sz="0" w:space="0" w:color="auto"/>
        <w:left w:val="none" w:sz="0" w:space="0" w:color="auto"/>
        <w:bottom w:val="none" w:sz="0" w:space="0" w:color="auto"/>
        <w:right w:val="none" w:sz="0" w:space="0" w:color="auto"/>
      </w:divBdr>
    </w:div>
    <w:div w:id="389808143">
      <w:bodyDiv w:val="1"/>
      <w:marLeft w:val="0"/>
      <w:marRight w:val="0"/>
      <w:marTop w:val="0"/>
      <w:marBottom w:val="0"/>
      <w:divBdr>
        <w:top w:val="none" w:sz="0" w:space="0" w:color="auto"/>
        <w:left w:val="none" w:sz="0" w:space="0" w:color="auto"/>
        <w:bottom w:val="none" w:sz="0" w:space="0" w:color="auto"/>
        <w:right w:val="none" w:sz="0" w:space="0" w:color="auto"/>
      </w:divBdr>
    </w:div>
    <w:div w:id="391391927">
      <w:bodyDiv w:val="1"/>
      <w:marLeft w:val="0"/>
      <w:marRight w:val="0"/>
      <w:marTop w:val="0"/>
      <w:marBottom w:val="0"/>
      <w:divBdr>
        <w:top w:val="none" w:sz="0" w:space="0" w:color="auto"/>
        <w:left w:val="none" w:sz="0" w:space="0" w:color="auto"/>
        <w:bottom w:val="none" w:sz="0" w:space="0" w:color="auto"/>
        <w:right w:val="none" w:sz="0" w:space="0" w:color="auto"/>
      </w:divBdr>
    </w:div>
    <w:div w:id="392509295">
      <w:bodyDiv w:val="1"/>
      <w:marLeft w:val="0"/>
      <w:marRight w:val="0"/>
      <w:marTop w:val="0"/>
      <w:marBottom w:val="0"/>
      <w:divBdr>
        <w:top w:val="none" w:sz="0" w:space="0" w:color="auto"/>
        <w:left w:val="none" w:sz="0" w:space="0" w:color="auto"/>
        <w:bottom w:val="none" w:sz="0" w:space="0" w:color="auto"/>
        <w:right w:val="none" w:sz="0" w:space="0" w:color="auto"/>
      </w:divBdr>
    </w:div>
    <w:div w:id="393705447">
      <w:bodyDiv w:val="1"/>
      <w:marLeft w:val="0"/>
      <w:marRight w:val="0"/>
      <w:marTop w:val="0"/>
      <w:marBottom w:val="0"/>
      <w:divBdr>
        <w:top w:val="none" w:sz="0" w:space="0" w:color="auto"/>
        <w:left w:val="none" w:sz="0" w:space="0" w:color="auto"/>
        <w:bottom w:val="none" w:sz="0" w:space="0" w:color="auto"/>
        <w:right w:val="none" w:sz="0" w:space="0" w:color="auto"/>
      </w:divBdr>
    </w:div>
    <w:div w:id="394472946">
      <w:bodyDiv w:val="1"/>
      <w:marLeft w:val="0"/>
      <w:marRight w:val="0"/>
      <w:marTop w:val="0"/>
      <w:marBottom w:val="0"/>
      <w:divBdr>
        <w:top w:val="none" w:sz="0" w:space="0" w:color="auto"/>
        <w:left w:val="none" w:sz="0" w:space="0" w:color="auto"/>
        <w:bottom w:val="none" w:sz="0" w:space="0" w:color="auto"/>
        <w:right w:val="none" w:sz="0" w:space="0" w:color="auto"/>
      </w:divBdr>
    </w:div>
    <w:div w:id="396634508">
      <w:bodyDiv w:val="1"/>
      <w:marLeft w:val="0"/>
      <w:marRight w:val="0"/>
      <w:marTop w:val="0"/>
      <w:marBottom w:val="0"/>
      <w:divBdr>
        <w:top w:val="none" w:sz="0" w:space="0" w:color="auto"/>
        <w:left w:val="none" w:sz="0" w:space="0" w:color="auto"/>
        <w:bottom w:val="none" w:sz="0" w:space="0" w:color="auto"/>
        <w:right w:val="none" w:sz="0" w:space="0" w:color="auto"/>
      </w:divBdr>
    </w:div>
    <w:div w:id="397746844">
      <w:bodyDiv w:val="1"/>
      <w:marLeft w:val="0"/>
      <w:marRight w:val="0"/>
      <w:marTop w:val="0"/>
      <w:marBottom w:val="0"/>
      <w:divBdr>
        <w:top w:val="none" w:sz="0" w:space="0" w:color="auto"/>
        <w:left w:val="none" w:sz="0" w:space="0" w:color="auto"/>
        <w:bottom w:val="none" w:sz="0" w:space="0" w:color="auto"/>
        <w:right w:val="none" w:sz="0" w:space="0" w:color="auto"/>
      </w:divBdr>
    </w:div>
    <w:div w:id="397938783">
      <w:bodyDiv w:val="1"/>
      <w:marLeft w:val="0"/>
      <w:marRight w:val="0"/>
      <w:marTop w:val="0"/>
      <w:marBottom w:val="0"/>
      <w:divBdr>
        <w:top w:val="none" w:sz="0" w:space="0" w:color="auto"/>
        <w:left w:val="none" w:sz="0" w:space="0" w:color="auto"/>
        <w:bottom w:val="none" w:sz="0" w:space="0" w:color="auto"/>
        <w:right w:val="none" w:sz="0" w:space="0" w:color="auto"/>
      </w:divBdr>
    </w:div>
    <w:div w:id="398403341">
      <w:bodyDiv w:val="1"/>
      <w:marLeft w:val="0"/>
      <w:marRight w:val="0"/>
      <w:marTop w:val="0"/>
      <w:marBottom w:val="0"/>
      <w:divBdr>
        <w:top w:val="none" w:sz="0" w:space="0" w:color="auto"/>
        <w:left w:val="none" w:sz="0" w:space="0" w:color="auto"/>
        <w:bottom w:val="none" w:sz="0" w:space="0" w:color="auto"/>
        <w:right w:val="none" w:sz="0" w:space="0" w:color="auto"/>
      </w:divBdr>
    </w:div>
    <w:div w:id="399595861">
      <w:bodyDiv w:val="1"/>
      <w:marLeft w:val="0"/>
      <w:marRight w:val="0"/>
      <w:marTop w:val="0"/>
      <w:marBottom w:val="0"/>
      <w:divBdr>
        <w:top w:val="none" w:sz="0" w:space="0" w:color="auto"/>
        <w:left w:val="none" w:sz="0" w:space="0" w:color="auto"/>
        <w:bottom w:val="none" w:sz="0" w:space="0" w:color="auto"/>
        <w:right w:val="none" w:sz="0" w:space="0" w:color="auto"/>
      </w:divBdr>
    </w:div>
    <w:div w:id="400060859">
      <w:bodyDiv w:val="1"/>
      <w:marLeft w:val="0"/>
      <w:marRight w:val="0"/>
      <w:marTop w:val="0"/>
      <w:marBottom w:val="0"/>
      <w:divBdr>
        <w:top w:val="none" w:sz="0" w:space="0" w:color="auto"/>
        <w:left w:val="none" w:sz="0" w:space="0" w:color="auto"/>
        <w:bottom w:val="none" w:sz="0" w:space="0" w:color="auto"/>
        <w:right w:val="none" w:sz="0" w:space="0" w:color="auto"/>
      </w:divBdr>
    </w:div>
    <w:div w:id="402920282">
      <w:bodyDiv w:val="1"/>
      <w:marLeft w:val="0"/>
      <w:marRight w:val="0"/>
      <w:marTop w:val="0"/>
      <w:marBottom w:val="0"/>
      <w:divBdr>
        <w:top w:val="none" w:sz="0" w:space="0" w:color="auto"/>
        <w:left w:val="none" w:sz="0" w:space="0" w:color="auto"/>
        <w:bottom w:val="none" w:sz="0" w:space="0" w:color="auto"/>
        <w:right w:val="none" w:sz="0" w:space="0" w:color="auto"/>
      </w:divBdr>
    </w:div>
    <w:div w:id="402990148">
      <w:bodyDiv w:val="1"/>
      <w:marLeft w:val="0"/>
      <w:marRight w:val="0"/>
      <w:marTop w:val="0"/>
      <w:marBottom w:val="0"/>
      <w:divBdr>
        <w:top w:val="none" w:sz="0" w:space="0" w:color="auto"/>
        <w:left w:val="none" w:sz="0" w:space="0" w:color="auto"/>
        <w:bottom w:val="none" w:sz="0" w:space="0" w:color="auto"/>
        <w:right w:val="none" w:sz="0" w:space="0" w:color="auto"/>
      </w:divBdr>
    </w:div>
    <w:div w:id="403339997">
      <w:bodyDiv w:val="1"/>
      <w:marLeft w:val="0"/>
      <w:marRight w:val="0"/>
      <w:marTop w:val="0"/>
      <w:marBottom w:val="0"/>
      <w:divBdr>
        <w:top w:val="none" w:sz="0" w:space="0" w:color="auto"/>
        <w:left w:val="none" w:sz="0" w:space="0" w:color="auto"/>
        <w:bottom w:val="none" w:sz="0" w:space="0" w:color="auto"/>
        <w:right w:val="none" w:sz="0" w:space="0" w:color="auto"/>
      </w:divBdr>
    </w:div>
    <w:div w:id="405880930">
      <w:bodyDiv w:val="1"/>
      <w:marLeft w:val="0"/>
      <w:marRight w:val="0"/>
      <w:marTop w:val="0"/>
      <w:marBottom w:val="0"/>
      <w:divBdr>
        <w:top w:val="none" w:sz="0" w:space="0" w:color="auto"/>
        <w:left w:val="none" w:sz="0" w:space="0" w:color="auto"/>
        <w:bottom w:val="none" w:sz="0" w:space="0" w:color="auto"/>
        <w:right w:val="none" w:sz="0" w:space="0" w:color="auto"/>
      </w:divBdr>
    </w:div>
    <w:div w:id="407313213">
      <w:bodyDiv w:val="1"/>
      <w:marLeft w:val="0"/>
      <w:marRight w:val="0"/>
      <w:marTop w:val="0"/>
      <w:marBottom w:val="0"/>
      <w:divBdr>
        <w:top w:val="none" w:sz="0" w:space="0" w:color="auto"/>
        <w:left w:val="none" w:sz="0" w:space="0" w:color="auto"/>
        <w:bottom w:val="none" w:sz="0" w:space="0" w:color="auto"/>
        <w:right w:val="none" w:sz="0" w:space="0" w:color="auto"/>
      </w:divBdr>
    </w:div>
    <w:div w:id="408037466">
      <w:bodyDiv w:val="1"/>
      <w:marLeft w:val="0"/>
      <w:marRight w:val="0"/>
      <w:marTop w:val="0"/>
      <w:marBottom w:val="0"/>
      <w:divBdr>
        <w:top w:val="none" w:sz="0" w:space="0" w:color="auto"/>
        <w:left w:val="none" w:sz="0" w:space="0" w:color="auto"/>
        <w:bottom w:val="none" w:sz="0" w:space="0" w:color="auto"/>
        <w:right w:val="none" w:sz="0" w:space="0" w:color="auto"/>
      </w:divBdr>
    </w:div>
    <w:div w:id="408425307">
      <w:bodyDiv w:val="1"/>
      <w:marLeft w:val="0"/>
      <w:marRight w:val="0"/>
      <w:marTop w:val="0"/>
      <w:marBottom w:val="0"/>
      <w:divBdr>
        <w:top w:val="none" w:sz="0" w:space="0" w:color="auto"/>
        <w:left w:val="none" w:sz="0" w:space="0" w:color="auto"/>
        <w:bottom w:val="none" w:sz="0" w:space="0" w:color="auto"/>
        <w:right w:val="none" w:sz="0" w:space="0" w:color="auto"/>
      </w:divBdr>
    </w:div>
    <w:div w:id="413285427">
      <w:bodyDiv w:val="1"/>
      <w:marLeft w:val="0"/>
      <w:marRight w:val="0"/>
      <w:marTop w:val="0"/>
      <w:marBottom w:val="0"/>
      <w:divBdr>
        <w:top w:val="none" w:sz="0" w:space="0" w:color="auto"/>
        <w:left w:val="none" w:sz="0" w:space="0" w:color="auto"/>
        <w:bottom w:val="none" w:sz="0" w:space="0" w:color="auto"/>
        <w:right w:val="none" w:sz="0" w:space="0" w:color="auto"/>
      </w:divBdr>
    </w:div>
    <w:div w:id="417215741">
      <w:bodyDiv w:val="1"/>
      <w:marLeft w:val="0"/>
      <w:marRight w:val="0"/>
      <w:marTop w:val="0"/>
      <w:marBottom w:val="0"/>
      <w:divBdr>
        <w:top w:val="none" w:sz="0" w:space="0" w:color="auto"/>
        <w:left w:val="none" w:sz="0" w:space="0" w:color="auto"/>
        <w:bottom w:val="none" w:sz="0" w:space="0" w:color="auto"/>
        <w:right w:val="none" w:sz="0" w:space="0" w:color="auto"/>
      </w:divBdr>
    </w:div>
    <w:div w:id="418525416">
      <w:bodyDiv w:val="1"/>
      <w:marLeft w:val="0"/>
      <w:marRight w:val="0"/>
      <w:marTop w:val="0"/>
      <w:marBottom w:val="0"/>
      <w:divBdr>
        <w:top w:val="none" w:sz="0" w:space="0" w:color="auto"/>
        <w:left w:val="none" w:sz="0" w:space="0" w:color="auto"/>
        <w:bottom w:val="none" w:sz="0" w:space="0" w:color="auto"/>
        <w:right w:val="none" w:sz="0" w:space="0" w:color="auto"/>
      </w:divBdr>
    </w:div>
    <w:div w:id="419378137">
      <w:bodyDiv w:val="1"/>
      <w:marLeft w:val="0"/>
      <w:marRight w:val="0"/>
      <w:marTop w:val="0"/>
      <w:marBottom w:val="0"/>
      <w:divBdr>
        <w:top w:val="none" w:sz="0" w:space="0" w:color="auto"/>
        <w:left w:val="none" w:sz="0" w:space="0" w:color="auto"/>
        <w:bottom w:val="none" w:sz="0" w:space="0" w:color="auto"/>
        <w:right w:val="none" w:sz="0" w:space="0" w:color="auto"/>
      </w:divBdr>
    </w:div>
    <w:div w:id="423381943">
      <w:bodyDiv w:val="1"/>
      <w:marLeft w:val="0"/>
      <w:marRight w:val="0"/>
      <w:marTop w:val="0"/>
      <w:marBottom w:val="0"/>
      <w:divBdr>
        <w:top w:val="none" w:sz="0" w:space="0" w:color="auto"/>
        <w:left w:val="none" w:sz="0" w:space="0" w:color="auto"/>
        <w:bottom w:val="none" w:sz="0" w:space="0" w:color="auto"/>
        <w:right w:val="none" w:sz="0" w:space="0" w:color="auto"/>
      </w:divBdr>
    </w:div>
    <w:div w:id="423764014">
      <w:bodyDiv w:val="1"/>
      <w:marLeft w:val="0"/>
      <w:marRight w:val="0"/>
      <w:marTop w:val="0"/>
      <w:marBottom w:val="0"/>
      <w:divBdr>
        <w:top w:val="none" w:sz="0" w:space="0" w:color="auto"/>
        <w:left w:val="none" w:sz="0" w:space="0" w:color="auto"/>
        <w:bottom w:val="none" w:sz="0" w:space="0" w:color="auto"/>
        <w:right w:val="none" w:sz="0" w:space="0" w:color="auto"/>
      </w:divBdr>
    </w:div>
    <w:div w:id="423890594">
      <w:bodyDiv w:val="1"/>
      <w:marLeft w:val="0"/>
      <w:marRight w:val="0"/>
      <w:marTop w:val="0"/>
      <w:marBottom w:val="0"/>
      <w:divBdr>
        <w:top w:val="none" w:sz="0" w:space="0" w:color="auto"/>
        <w:left w:val="none" w:sz="0" w:space="0" w:color="auto"/>
        <w:bottom w:val="none" w:sz="0" w:space="0" w:color="auto"/>
        <w:right w:val="none" w:sz="0" w:space="0" w:color="auto"/>
      </w:divBdr>
    </w:div>
    <w:div w:id="424155081">
      <w:bodyDiv w:val="1"/>
      <w:marLeft w:val="0"/>
      <w:marRight w:val="0"/>
      <w:marTop w:val="0"/>
      <w:marBottom w:val="0"/>
      <w:divBdr>
        <w:top w:val="none" w:sz="0" w:space="0" w:color="auto"/>
        <w:left w:val="none" w:sz="0" w:space="0" w:color="auto"/>
        <w:bottom w:val="none" w:sz="0" w:space="0" w:color="auto"/>
        <w:right w:val="none" w:sz="0" w:space="0" w:color="auto"/>
      </w:divBdr>
    </w:div>
    <w:div w:id="427700583">
      <w:bodyDiv w:val="1"/>
      <w:marLeft w:val="0"/>
      <w:marRight w:val="0"/>
      <w:marTop w:val="0"/>
      <w:marBottom w:val="0"/>
      <w:divBdr>
        <w:top w:val="none" w:sz="0" w:space="0" w:color="auto"/>
        <w:left w:val="none" w:sz="0" w:space="0" w:color="auto"/>
        <w:bottom w:val="none" w:sz="0" w:space="0" w:color="auto"/>
        <w:right w:val="none" w:sz="0" w:space="0" w:color="auto"/>
      </w:divBdr>
    </w:div>
    <w:div w:id="428047925">
      <w:bodyDiv w:val="1"/>
      <w:marLeft w:val="0"/>
      <w:marRight w:val="0"/>
      <w:marTop w:val="0"/>
      <w:marBottom w:val="0"/>
      <w:divBdr>
        <w:top w:val="none" w:sz="0" w:space="0" w:color="auto"/>
        <w:left w:val="none" w:sz="0" w:space="0" w:color="auto"/>
        <w:bottom w:val="none" w:sz="0" w:space="0" w:color="auto"/>
        <w:right w:val="none" w:sz="0" w:space="0" w:color="auto"/>
      </w:divBdr>
    </w:div>
    <w:div w:id="430704106">
      <w:bodyDiv w:val="1"/>
      <w:marLeft w:val="0"/>
      <w:marRight w:val="0"/>
      <w:marTop w:val="0"/>
      <w:marBottom w:val="0"/>
      <w:divBdr>
        <w:top w:val="none" w:sz="0" w:space="0" w:color="auto"/>
        <w:left w:val="none" w:sz="0" w:space="0" w:color="auto"/>
        <w:bottom w:val="none" w:sz="0" w:space="0" w:color="auto"/>
        <w:right w:val="none" w:sz="0" w:space="0" w:color="auto"/>
      </w:divBdr>
    </w:div>
    <w:div w:id="430976986">
      <w:bodyDiv w:val="1"/>
      <w:marLeft w:val="0"/>
      <w:marRight w:val="0"/>
      <w:marTop w:val="0"/>
      <w:marBottom w:val="0"/>
      <w:divBdr>
        <w:top w:val="none" w:sz="0" w:space="0" w:color="auto"/>
        <w:left w:val="none" w:sz="0" w:space="0" w:color="auto"/>
        <w:bottom w:val="none" w:sz="0" w:space="0" w:color="auto"/>
        <w:right w:val="none" w:sz="0" w:space="0" w:color="auto"/>
      </w:divBdr>
    </w:div>
    <w:div w:id="432215565">
      <w:bodyDiv w:val="1"/>
      <w:marLeft w:val="0"/>
      <w:marRight w:val="0"/>
      <w:marTop w:val="0"/>
      <w:marBottom w:val="0"/>
      <w:divBdr>
        <w:top w:val="none" w:sz="0" w:space="0" w:color="auto"/>
        <w:left w:val="none" w:sz="0" w:space="0" w:color="auto"/>
        <w:bottom w:val="none" w:sz="0" w:space="0" w:color="auto"/>
        <w:right w:val="none" w:sz="0" w:space="0" w:color="auto"/>
      </w:divBdr>
    </w:div>
    <w:div w:id="433289847">
      <w:bodyDiv w:val="1"/>
      <w:marLeft w:val="0"/>
      <w:marRight w:val="0"/>
      <w:marTop w:val="0"/>
      <w:marBottom w:val="0"/>
      <w:divBdr>
        <w:top w:val="none" w:sz="0" w:space="0" w:color="auto"/>
        <w:left w:val="none" w:sz="0" w:space="0" w:color="auto"/>
        <w:bottom w:val="none" w:sz="0" w:space="0" w:color="auto"/>
        <w:right w:val="none" w:sz="0" w:space="0" w:color="auto"/>
      </w:divBdr>
    </w:div>
    <w:div w:id="434904030">
      <w:bodyDiv w:val="1"/>
      <w:marLeft w:val="0"/>
      <w:marRight w:val="0"/>
      <w:marTop w:val="0"/>
      <w:marBottom w:val="0"/>
      <w:divBdr>
        <w:top w:val="none" w:sz="0" w:space="0" w:color="auto"/>
        <w:left w:val="none" w:sz="0" w:space="0" w:color="auto"/>
        <w:bottom w:val="none" w:sz="0" w:space="0" w:color="auto"/>
        <w:right w:val="none" w:sz="0" w:space="0" w:color="auto"/>
      </w:divBdr>
    </w:div>
    <w:div w:id="434978359">
      <w:bodyDiv w:val="1"/>
      <w:marLeft w:val="0"/>
      <w:marRight w:val="0"/>
      <w:marTop w:val="0"/>
      <w:marBottom w:val="0"/>
      <w:divBdr>
        <w:top w:val="none" w:sz="0" w:space="0" w:color="auto"/>
        <w:left w:val="none" w:sz="0" w:space="0" w:color="auto"/>
        <w:bottom w:val="none" w:sz="0" w:space="0" w:color="auto"/>
        <w:right w:val="none" w:sz="0" w:space="0" w:color="auto"/>
      </w:divBdr>
    </w:div>
    <w:div w:id="434985820">
      <w:bodyDiv w:val="1"/>
      <w:marLeft w:val="0"/>
      <w:marRight w:val="0"/>
      <w:marTop w:val="0"/>
      <w:marBottom w:val="0"/>
      <w:divBdr>
        <w:top w:val="none" w:sz="0" w:space="0" w:color="auto"/>
        <w:left w:val="none" w:sz="0" w:space="0" w:color="auto"/>
        <w:bottom w:val="none" w:sz="0" w:space="0" w:color="auto"/>
        <w:right w:val="none" w:sz="0" w:space="0" w:color="auto"/>
      </w:divBdr>
    </w:div>
    <w:div w:id="436364475">
      <w:bodyDiv w:val="1"/>
      <w:marLeft w:val="0"/>
      <w:marRight w:val="0"/>
      <w:marTop w:val="0"/>
      <w:marBottom w:val="0"/>
      <w:divBdr>
        <w:top w:val="none" w:sz="0" w:space="0" w:color="auto"/>
        <w:left w:val="none" w:sz="0" w:space="0" w:color="auto"/>
        <w:bottom w:val="none" w:sz="0" w:space="0" w:color="auto"/>
        <w:right w:val="none" w:sz="0" w:space="0" w:color="auto"/>
      </w:divBdr>
    </w:div>
    <w:div w:id="439420936">
      <w:bodyDiv w:val="1"/>
      <w:marLeft w:val="0"/>
      <w:marRight w:val="0"/>
      <w:marTop w:val="0"/>
      <w:marBottom w:val="0"/>
      <w:divBdr>
        <w:top w:val="none" w:sz="0" w:space="0" w:color="auto"/>
        <w:left w:val="none" w:sz="0" w:space="0" w:color="auto"/>
        <w:bottom w:val="none" w:sz="0" w:space="0" w:color="auto"/>
        <w:right w:val="none" w:sz="0" w:space="0" w:color="auto"/>
      </w:divBdr>
    </w:div>
    <w:div w:id="439766829">
      <w:bodyDiv w:val="1"/>
      <w:marLeft w:val="0"/>
      <w:marRight w:val="0"/>
      <w:marTop w:val="0"/>
      <w:marBottom w:val="0"/>
      <w:divBdr>
        <w:top w:val="none" w:sz="0" w:space="0" w:color="auto"/>
        <w:left w:val="none" w:sz="0" w:space="0" w:color="auto"/>
        <w:bottom w:val="none" w:sz="0" w:space="0" w:color="auto"/>
        <w:right w:val="none" w:sz="0" w:space="0" w:color="auto"/>
      </w:divBdr>
    </w:div>
    <w:div w:id="440076722">
      <w:bodyDiv w:val="1"/>
      <w:marLeft w:val="0"/>
      <w:marRight w:val="0"/>
      <w:marTop w:val="0"/>
      <w:marBottom w:val="0"/>
      <w:divBdr>
        <w:top w:val="none" w:sz="0" w:space="0" w:color="auto"/>
        <w:left w:val="none" w:sz="0" w:space="0" w:color="auto"/>
        <w:bottom w:val="none" w:sz="0" w:space="0" w:color="auto"/>
        <w:right w:val="none" w:sz="0" w:space="0" w:color="auto"/>
      </w:divBdr>
    </w:div>
    <w:div w:id="441070171">
      <w:bodyDiv w:val="1"/>
      <w:marLeft w:val="0"/>
      <w:marRight w:val="0"/>
      <w:marTop w:val="0"/>
      <w:marBottom w:val="0"/>
      <w:divBdr>
        <w:top w:val="none" w:sz="0" w:space="0" w:color="auto"/>
        <w:left w:val="none" w:sz="0" w:space="0" w:color="auto"/>
        <w:bottom w:val="none" w:sz="0" w:space="0" w:color="auto"/>
        <w:right w:val="none" w:sz="0" w:space="0" w:color="auto"/>
      </w:divBdr>
    </w:div>
    <w:div w:id="450588906">
      <w:bodyDiv w:val="1"/>
      <w:marLeft w:val="0"/>
      <w:marRight w:val="0"/>
      <w:marTop w:val="0"/>
      <w:marBottom w:val="0"/>
      <w:divBdr>
        <w:top w:val="none" w:sz="0" w:space="0" w:color="auto"/>
        <w:left w:val="none" w:sz="0" w:space="0" w:color="auto"/>
        <w:bottom w:val="none" w:sz="0" w:space="0" w:color="auto"/>
        <w:right w:val="none" w:sz="0" w:space="0" w:color="auto"/>
      </w:divBdr>
    </w:div>
    <w:div w:id="450822855">
      <w:bodyDiv w:val="1"/>
      <w:marLeft w:val="0"/>
      <w:marRight w:val="0"/>
      <w:marTop w:val="0"/>
      <w:marBottom w:val="0"/>
      <w:divBdr>
        <w:top w:val="none" w:sz="0" w:space="0" w:color="auto"/>
        <w:left w:val="none" w:sz="0" w:space="0" w:color="auto"/>
        <w:bottom w:val="none" w:sz="0" w:space="0" w:color="auto"/>
        <w:right w:val="none" w:sz="0" w:space="0" w:color="auto"/>
      </w:divBdr>
    </w:div>
    <w:div w:id="452679672">
      <w:bodyDiv w:val="1"/>
      <w:marLeft w:val="0"/>
      <w:marRight w:val="0"/>
      <w:marTop w:val="0"/>
      <w:marBottom w:val="0"/>
      <w:divBdr>
        <w:top w:val="none" w:sz="0" w:space="0" w:color="auto"/>
        <w:left w:val="none" w:sz="0" w:space="0" w:color="auto"/>
        <w:bottom w:val="none" w:sz="0" w:space="0" w:color="auto"/>
        <w:right w:val="none" w:sz="0" w:space="0" w:color="auto"/>
      </w:divBdr>
    </w:div>
    <w:div w:id="453061568">
      <w:bodyDiv w:val="1"/>
      <w:marLeft w:val="0"/>
      <w:marRight w:val="0"/>
      <w:marTop w:val="0"/>
      <w:marBottom w:val="0"/>
      <w:divBdr>
        <w:top w:val="none" w:sz="0" w:space="0" w:color="auto"/>
        <w:left w:val="none" w:sz="0" w:space="0" w:color="auto"/>
        <w:bottom w:val="none" w:sz="0" w:space="0" w:color="auto"/>
        <w:right w:val="none" w:sz="0" w:space="0" w:color="auto"/>
      </w:divBdr>
    </w:div>
    <w:div w:id="457992050">
      <w:bodyDiv w:val="1"/>
      <w:marLeft w:val="0"/>
      <w:marRight w:val="0"/>
      <w:marTop w:val="0"/>
      <w:marBottom w:val="0"/>
      <w:divBdr>
        <w:top w:val="none" w:sz="0" w:space="0" w:color="auto"/>
        <w:left w:val="none" w:sz="0" w:space="0" w:color="auto"/>
        <w:bottom w:val="none" w:sz="0" w:space="0" w:color="auto"/>
        <w:right w:val="none" w:sz="0" w:space="0" w:color="auto"/>
      </w:divBdr>
    </w:div>
    <w:div w:id="457992736">
      <w:bodyDiv w:val="1"/>
      <w:marLeft w:val="0"/>
      <w:marRight w:val="0"/>
      <w:marTop w:val="0"/>
      <w:marBottom w:val="0"/>
      <w:divBdr>
        <w:top w:val="none" w:sz="0" w:space="0" w:color="auto"/>
        <w:left w:val="none" w:sz="0" w:space="0" w:color="auto"/>
        <w:bottom w:val="none" w:sz="0" w:space="0" w:color="auto"/>
        <w:right w:val="none" w:sz="0" w:space="0" w:color="auto"/>
      </w:divBdr>
    </w:div>
    <w:div w:id="458307942">
      <w:bodyDiv w:val="1"/>
      <w:marLeft w:val="0"/>
      <w:marRight w:val="0"/>
      <w:marTop w:val="0"/>
      <w:marBottom w:val="0"/>
      <w:divBdr>
        <w:top w:val="none" w:sz="0" w:space="0" w:color="auto"/>
        <w:left w:val="none" w:sz="0" w:space="0" w:color="auto"/>
        <w:bottom w:val="none" w:sz="0" w:space="0" w:color="auto"/>
        <w:right w:val="none" w:sz="0" w:space="0" w:color="auto"/>
      </w:divBdr>
    </w:div>
    <w:div w:id="459879736">
      <w:bodyDiv w:val="1"/>
      <w:marLeft w:val="0"/>
      <w:marRight w:val="0"/>
      <w:marTop w:val="0"/>
      <w:marBottom w:val="0"/>
      <w:divBdr>
        <w:top w:val="none" w:sz="0" w:space="0" w:color="auto"/>
        <w:left w:val="none" w:sz="0" w:space="0" w:color="auto"/>
        <w:bottom w:val="none" w:sz="0" w:space="0" w:color="auto"/>
        <w:right w:val="none" w:sz="0" w:space="0" w:color="auto"/>
      </w:divBdr>
    </w:div>
    <w:div w:id="460461639">
      <w:bodyDiv w:val="1"/>
      <w:marLeft w:val="0"/>
      <w:marRight w:val="0"/>
      <w:marTop w:val="0"/>
      <w:marBottom w:val="0"/>
      <w:divBdr>
        <w:top w:val="none" w:sz="0" w:space="0" w:color="auto"/>
        <w:left w:val="none" w:sz="0" w:space="0" w:color="auto"/>
        <w:bottom w:val="none" w:sz="0" w:space="0" w:color="auto"/>
        <w:right w:val="none" w:sz="0" w:space="0" w:color="auto"/>
      </w:divBdr>
    </w:div>
    <w:div w:id="462046682">
      <w:bodyDiv w:val="1"/>
      <w:marLeft w:val="0"/>
      <w:marRight w:val="0"/>
      <w:marTop w:val="0"/>
      <w:marBottom w:val="0"/>
      <w:divBdr>
        <w:top w:val="none" w:sz="0" w:space="0" w:color="auto"/>
        <w:left w:val="none" w:sz="0" w:space="0" w:color="auto"/>
        <w:bottom w:val="none" w:sz="0" w:space="0" w:color="auto"/>
        <w:right w:val="none" w:sz="0" w:space="0" w:color="auto"/>
      </w:divBdr>
    </w:div>
    <w:div w:id="466512734">
      <w:bodyDiv w:val="1"/>
      <w:marLeft w:val="0"/>
      <w:marRight w:val="0"/>
      <w:marTop w:val="0"/>
      <w:marBottom w:val="0"/>
      <w:divBdr>
        <w:top w:val="none" w:sz="0" w:space="0" w:color="auto"/>
        <w:left w:val="none" w:sz="0" w:space="0" w:color="auto"/>
        <w:bottom w:val="none" w:sz="0" w:space="0" w:color="auto"/>
        <w:right w:val="none" w:sz="0" w:space="0" w:color="auto"/>
      </w:divBdr>
    </w:div>
    <w:div w:id="468859833">
      <w:bodyDiv w:val="1"/>
      <w:marLeft w:val="0"/>
      <w:marRight w:val="0"/>
      <w:marTop w:val="0"/>
      <w:marBottom w:val="0"/>
      <w:divBdr>
        <w:top w:val="none" w:sz="0" w:space="0" w:color="auto"/>
        <w:left w:val="none" w:sz="0" w:space="0" w:color="auto"/>
        <w:bottom w:val="none" w:sz="0" w:space="0" w:color="auto"/>
        <w:right w:val="none" w:sz="0" w:space="0" w:color="auto"/>
      </w:divBdr>
    </w:div>
    <w:div w:id="471607177">
      <w:bodyDiv w:val="1"/>
      <w:marLeft w:val="0"/>
      <w:marRight w:val="0"/>
      <w:marTop w:val="0"/>
      <w:marBottom w:val="0"/>
      <w:divBdr>
        <w:top w:val="none" w:sz="0" w:space="0" w:color="auto"/>
        <w:left w:val="none" w:sz="0" w:space="0" w:color="auto"/>
        <w:bottom w:val="none" w:sz="0" w:space="0" w:color="auto"/>
        <w:right w:val="none" w:sz="0" w:space="0" w:color="auto"/>
      </w:divBdr>
    </w:div>
    <w:div w:id="480079223">
      <w:bodyDiv w:val="1"/>
      <w:marLeft w:val="0"/>
      <w:marRight w:val="0"/>
      <w:marTop w:val="0"/>
      <w:marBottom w:val="0"/>
      <w:divBdr>
        <w:top w:val="none" w:sz="0" w:space="0" w:color="auto"/>
        <w:left w:val="none" w:sz="0" w:space="0" w:color="auto"/>
        <w:bottom w:val="none" w:sz="0" w:space="0" w:color="auto"/>
        <w:right w:val="none" w:sz="0" w:space="0" w:color="auto"/>
      </w:divBdr>
    </w:div>
    <w:div w:id="480657690">
      <w:bodyDiv w:val="1"/>
      <w:marLeft w:val="0"/>
      <w:marRight w:val="0"/>
      <w:marTop w:val="0"/>
      <w:marBottom w:val="0"/>
      <w:divBdr>
        <w:top w:val="none" w:sz="0" w:space="0" w:color="auto"/>
        <w:left w:val="none" w:sz="0" w:space="0" w:color="auto"/>
        <w:bottom w:val="none" w:sz="0" w:space="0" w:color="auto"/>
        <w:right w:val="none" w:sz="0" w:space="0" w:color="auto"/>
      </w:divBdr>
    </w:div>
    <w:div w:id="483352109">
      <w:bodyDiv w:val="1"/>
      <w:marLeft w:val="0"/>
      <w:marRight w:val="0"/>
      <w:marTop w:val="0"/>
      <w:marBottom w:val="0"/>
      <w:divBdr>
        <w:top w:val="none" w:sz="0" w:space="0" w:color="auto"/>
        <w:left w:val="none" w:sz="0" w:space="0" w:color="auto"/>
        <w:bottom w:val="none" w:sz="0" w:space="0" w:color="auto"/>
        <w:right w:val="none" w:sz="0" w:space="0" w:color="auto"/>
      </w:divBdr>
    </w:div>
    <w:div w:id="483473806">
      <w:bodyDiv w:val="1"/>
      <w:marLeft w:val="0"/>
      <w:marRight w:val="0"/>
      <w:marTop w:val="0"/>
      <w:marBottom w:val="0"/>
      <w:divBdr>
        <w:top w:val="none" w:sz="0" w:space="0" w:color="auto"/>
        <w:left w:val="none" w:sz="0" w:space="0" w:color="auto"/>
        <w:bottom w:val="none" w:sz="0" w:space="0" w:color="auto"/>
        <w:right w:val="none" w:sz="0" w:space="0" w:color="auto"/>
      </w:divBdr>
    </w:div>
    <w:div w:id="483939397">
      <w:bodyDiv w:val="1"/>
      <w:marLeft w:val="0"/>
      <w:marRight w:val="0"/>
      <w:marTop w:val="0"/>
      <w:marBottom w:val="0"/>
      <w:divBdr>
        <w:top w:val="none" w:sz="0" w:space="0" w:color="auto"/>
        <w:left w:val="none" w:sz="0" w:space="0" w:color="auto"/>
        <w:bottom w:val="none" w:sz="0" w:space="0" w:color="auto"/>
        <w:right w:val="none" w:sz="0" w:space="0" w:color="auto"/>
      </w:divBdr>
    </w:div>
    <w:div w:id="484200243">
      <w:bodyDiv w:val="1"/>
      <w:marLeft w:val="0"/>
      <w:marRight w:val="0"/>
      <w:marTop w:val="0"/>
      <w:marBottom w:val="0"/>
      <w:divBdr>
        <w:top w:val="none" w:sz="0" w:space="0" w:color="auto"/>
        <w:left w:val="none" w:sz="0" w:space="0" w:color="auto"/>
        <w:bottom w:val="none" w:sz="0" w:space="0" w:color="auto"/>
        <w:right w:val="none" w:sz="0" w:space="0" w:color="auto"/>
      </w:divBdr>
    </w:div>
    <w:div w:id="486242565">
      <w:bodyDiv w:val="1"/>
      <w:marLeft w:val="0"/>
      <w:marRight w:val="0"/>
      <w:marTop w:val="0"/>
      <w:marBottom w:val="0"/>
      <w:divBdr>
        <w:top w:val="none" w:sz="0" w:space="0" w:color="auto"/>
        <w:left w:val="none" w:sz="0" w:space="0" w:color="auto"/>
        <w:bottom w:val="none" w:sz="0" w:space="0" w:color="auto"/>
        <w:right w:val="none" w:sz="0" w:space="0" w:color="auto"/>
      </w:divBdr>
    </w:div>
    <w:div w:id="486559552">
      <w:bodyDiv w:val="1"/>
      <w:marLeft w:val="0"/>
      <w:marRight w:val="0"/>
      <w:marTop w:val="0"/>
      <w:marBottom w:val="0"/>
      <w:divBdr>
        <w:top w:val="none" w:sz="0" w:space="0" w:color="auto"/>
        <w:left w:val="none" w:sz="0" w:space="0" w:color="auto"/>
        <w:bottom w:val="none" w:sz="0" w:space="0" w:color="auto"/>
        <w:right w:val="none" w:sz="0" w:space="0" w:color="auto"/>
      </w:divBdr>
    </w:div>
    <w:div w:id="489366815">
      <w:bodyDiv w:val="1"/>
      <w:marLeft w:val="0"/>
      <w:marRight w:val="0"/>
      <w:marTop w:val="0"/>
      <w:marBottom w:val="0"/>
      <w:divBdr>
        <w:top w:val="none" w:sz="0" w:space="0" w:color="auto"/>
        <w:left w:val="none" w:sz="0" w:space="0" w:color="auto"/>
        <w:bottom w:val="none" w:sz="0" w:space="0" w:color="auto"/>
        <w:right w:val="none" w:sz="0" w:space="0" w:color="auto"/>
      </w:divBdr>
    </w:div>
    <w:div w:id="490752626">
      <w:bodyDiv w:val="1"/>
      <w:marLeft w:val="0"/>
      <w:marRight w:val="0"/>
      <w:marTop w:val="0"/>
      <w:marBottom w:val="0"/>
      <w:divBdr>
        <w:top w:val="none" w:sz="0" w:space="0" w:color="auto"/>
        <w:left w:val="none" w:sz="0" w:space="0" w:color="auto"/>
        <w:bottom w:val="none" w:sz="0" w:space="0" w:color="auto"/>
        <w:right w:val="none" w:sz="0" w:space="0" w:color="auto"/>
      </w:divBdr>
    </w:div>
    <w:div w:id="491219943">
      <w:bodyDiv w:val="1"/>
      <w:marLeft w:val="0"/>
      <w:marRight w:val="0"/>
      <w:marTop w:val="0"/>
      <w:marBottom w:val="0"/>
      <w:divBdr>
        <w:top w:val="none" w:sz="0" w:space="0" w:color="auto"/>
        <w:left w:val="none" w:sz="0" w:space="0" w:color="auto"/>
        <w:bottom w:val="none" w:sz="0" w:space="0" w:color="auto"/>
        <w:right w:val="none" w:sz="0" w:space="0" w:color="auto"/>
      </w:divBdr>
    </w:div>
    <w:div w:id="491991641">
      <w:bodyDiv w:val="1"/>
      <w:marLeft w:val="0"/>
      <w:marRight w:val="0"/>
      <w:marTop w:val="0"/>
      <w:marBottom w:val="0"/>
      <w:divBdr>
        <w:top w:val="none" w:sz="0" w:space="0" w:color="auto"/>
        <w:left w:val="none" w:sz="0" w:space="0" w:color="auto"/>
        <w:bottom w:val="none" w:sz="0" w:space="0" w:color="auto"/>
        <w:right w:val="none" w:sz="0" w:space="0" w:color="auto"/>
      </w:divBdr>
    </w:div>
    <w:div w:id="493571384">
      <w:bodyDiv w:val="1"/>
      <w:marLeft w:val="0"/>
      <w:marRight w:val="0"/>
      <w:marTop w:val="0"/>
      <w:marBottom w:val="0"/>
      <w:divBdr>
        <w:top w:val="none" w:sz="0" w:space="0" w:color="auto"/>
        <w:left w:val="none" w:sz="0" w:space="0" w:color="auto"/>
        <w:bottom w:val="none" w:sz="0" w:space="0" w:color="auto"/>
        <w:right w:val="none" w:sz="0" w:space="0" w:color="auto"/>
      </w:divBdr>
    </w:div>
    <w:div w:id="495847524">
      <w:bodyDiv w:val="1"/>
      <w:marLeft w:val="0"/>
      <w:marRight w:val="0"/>
      <w:marTop w:val="0"/>
      <w:marBottom w:val="0"/>
      <w:divBdr>
        <w:top w:val="none" w:sz="0" w:space="0" w:color="auto"/>
        <w:left w:val="none" w:sz="0" w:space="0" w:color="auto"/>
        <w:bottom w:val="none" w:sz="0" w:space="0" w:color="auto"/>
        <w:right w:val="none" w:sz="0" w:space="0" w:color="auto"/>
      </w:divBdr>
    </w:div>
    <w:div w:id="501701488">
      <w:bodyDiv w:val="1"/>
      <w:marLeft w:val="0"/>
      <w:marRight w:val="0"/>
      <w:marTop w:val="0"/>
      <w:marBottom w:val="0"/>
      <w:divBdr>
        <w:top w:val="none" w:sz="0" w:space="0" w:color="auto"/>
        <w:left w:val="none" w:sz="0" w:space="0" w:color="auto"/>
        <w:bottom w:val="none" w:sz="0" w:space="0" w:color="auto"/>
        <w:right w:val="none" w:sz="0" w:space="0" w:color="auto"/>
      </w:divBdr>
    </w:div>
    <w:div w:id="505822184">
      <w:bodyDiv w:val="1"/>
      <w:marLeft w:val="0"/>
      <w:marRight w:val="0"/>
      <w:marTop w:val="0"/>
      <w:marBottom w:val="0"/>
      <w:divBdr>
        <w:top w:val="none" w:sz="0" w:space="0" w:color="auto"/>
        <w:left w:val="none" w:sz="0" w:space="0" w:color="auto"/>
        <w:bottom w:val="none" w:sz="0" w:space="0" w:color="auto"/>
        <w:right w:val="none" w:sz="0" w:space="0" w:color="auto"/>
      </w:divBdr>
    </w:div>
    <w:div w:id="506478160">
      <w:bodyDiv w:val="1"/>
      <w:marLeft w:val="0"/>
      <w:marRight w:val="0"/>
      <w:marTop w:val="0"/>
      <w:marBottom w:val="0"/>
      <w:divBdr>
        <w:top w:val="none" w:sz="0" w:space="0" w:color="auto"/>
        <w:left w:val="none" w:sz="0" w:space="0" w:color="auto"/>
        <w:bottom w:val="none" w:sz="0" w:space="0" w:color="auto"/>
        <w:right w:val="none" w:sz="0" w:space="0" w:color="auto"/>
      </w:divBdr>
    </w:div>
    <w:div w:id="508494796">
      <w:bodyDiv w:val="1"/>
      <w:marLeft w:val="0"/>
      <w:marRight w:val="0"/>
      <w:marTop w:val="0"/>
      <w:marBottom w:val="0"/>
      <w:divBdr>
        <w:top w:val="none" w:sz="0" w:space="0" w:color="auto"/>
        <w:left w:val="none" w:sz="0" w:space="0" w:color="auto"/>
        <w:bottom w:val="none" w:sz="0" w:space="0" w:color="auto"/>
        <w:right w:val="none" w:sz="0" w:space="0" w:color="auto"/>
      </w:divBdr>
    </w:div>
    <w:div w:id="509568499">
      <w:bodyDiv w:val="1"/>
      <w:marLeft w:val="0"/>
      <w:marRight w:val="0"/>
      <w:marTop w:val="0"/>
      <w:marBottom w:val="0"/>
      <w:divBdr>
        <w:top w:val="none" w:sz="0" w:space="0" w:color="auto"/>
        <w:left w:val="none" w:sz="0" w:space="0" w:color="auto"/>
        <w:bottom w:val="none" w:sz="0" w:space="0" w:color="auto"/>
        <w:right w:val="none" w:sz="0" w:space="0" w:color="auto"/>
      </w:divBdr>
    </w:div>
    <w:div w:id="510342600">
      <w:bodyDiv w:val="1"/>
      <w:marLeft w:val="0"/>
      <w:marRight w:val="0"/>
      <w:marTop w:val="0"/>
      <w:marBottom w:val="0"/>
      <w:divBdr>
        <w:top w:val="none" w:sz="0" w:space="0" w:color="auto"/>
        <w:left w:val="none" w:sz="0" w:space="0" w:color="auto"/>
        <w:bottom w:val="none" w:sz="0" w:space="0" w:color="auto"/>
        <w:right w:val="none" w:sz="0" w:space="0" w:color="auto"/>
      </w:divBdr>
    </w:div>
    <w:div w:id="513109787">
      <w:bodyDiv w:val="1"/>
      <w:marLeft w:val="0"/>
      <w:marRight w:val="0"/>
      <w:marTop w:val="0"/>
      <w:marBottom w:val="0"/>
      <w:divBdr>
        <w:top w:val="none" w:sz="0" w:space="0" w:color="auto"/>
        <w:left w:val="none" w:sz="0" w:space="0" w:color="auto"/>
        <w:bottom w:val="none" w:sz="0" w:space="0" w:color="auto"/>
        <w:right w:val="none" w:sz="0" w:space="0" w:color="auto"/>
      </w:divBdr>
    </w:div>
    <w:div w:id="513156156">
      <w:bodyDiv w:val="1"/>
      <w:marLeft w:val="0"/>
      <w:marRight w:val="0"/>
      <w:marTop w:val="0"/>
      <w:marBottom w:val="0"/>
      <w:divBdr>
        <w:top w:val="none" w:sz="0" w:space="0" w:color="auto"/>
        <w:left w:val="none" w:sz="0" w:space="0" w:color="auto"/>
        <w:bottom w:val="none" w:sz="0" w:space="0" w:color="auto"/>
        <w:right w:val="none" w:sz="0" w:space="0" w:color="auto"/>
      </w:divBdr>
    </w:div>
    <w:div w:id="513568139">
      <w:bodyDiv w:val="1"/>
      <w:marLeft w:val="0"/>
      <w:marRight w:val="0"/>
      <w:marTop w:val="0"/>
      <w:marBottom w:val="0"/>
      <w:divBdr>
        <w:top w:val="none" w:sz="0" w:space="0" w:color="auto"/>
        <w:left w:val="none" w:sz="0" w:space="0" w:color="auto"/>
        <w:bottom w:val="none" w:sz="0" w:space="0" w:color="auto"/>
        <w:right w:val="none" w:sz="0" w:space="0" w:color="auto"/>
      </w:divBdr>
    </w:div>
    <w:div w:id="514617692">
      <w:bodyDiv w:val="1"/>
      <w:marLeft w:val="0"/>
      <w:marRight w:val="0"/>
      <w:marTop w:val="0"/>
      <w:marBottom w:val="0"/>
      <w:divBdr>
        <w:top w:val="none" w:sz="0" w:space="0" w:color="auto"/>
        <w:left w:val="none" w:sz="0" w:space="0" w:color="auto"/>
        <w:bottom w:val="none" w:sz="0" w:space="0" w:color="auto"/>
        <w:right w:val="none" w:sz="0" w:space="0" w:color="auto"/>
      </w:divBdr>
    </w:div>
    <w:div w:id="515845765">
      <w:bodyDiv w:val="1"/>
      <w:marLeft w:val="0"/>
      <w:marRight w:val="0"/>
      <w:marTop w:val="0"/>
      <w:marBottom w:val="0"/>
      <w:divBdr>
        <w:top w:val="none" w:sz="0" w:space="0" w:color="auto"/>
        <w:left w:val="none" w:sz="0" w:space="0" w:color="auto"/>
        <w:bottom w:val="none" w:sz="0" w:space="0" w:color="auto"/>
        <w:right w:val="none" w:sz="0" w:space="0" w:color="auto"/>
      </w:divBdr>
    </w:div>
    <w:div w:id="516696091">
      <w:bodyDiv w:val="1"/>
      <w:marLeft w:val="0"/>
      <w:marRight w:val="0"/>
      <w:marTop w:val="0"/>
      <w:marBottom w:val="0"/>
      <w:divBdr>
        <w:top w:val="none" w:sz="0" w:space="0" w:color="auto"/>
        <w:left w:val="none" w:sz="0" w:space="0" w:color="auto"/>
        <w:bottom w:val="none" w:sz="0" w:space="0" w:color="auto"/>
        <w:right w:val="none" w:sz="0" w:space="0" w:color="auto"/>
      </w:divBdr>
    </w:div>
    <w:div w:id="517087865">
      <w:bodyDiv w:val="1"/>
      <w:marLeft w:val="0"/>
      <w:marRight w:val="0"/>
      <w:marTop w:val="0"/>
      <w:marBottom w:val="0"/>
      <w:divBdr>
        <w:top w:val="none" w:sz="0" w:space="0" w:color="auto"/>
        <w:left w:val="none" w:sz="0" w:space="0" w:color="auto"/>
        <w:bottom w:val="none" w:sz="0" w:space="0" w:color="auto"/>
        <w:right w:val="none" w:sz="0" w:space="0" w:color="auto"/>
      </w:divBdr>
    </w:div>
    <w:div w:id="517160131">
      <w:bodyDiv w:val="1"/>
      <w:marLeft w:val="0"/>
      <w:marRight w:val="0"/>
      <w:marTop w:val="0"/>
      <w:marBottom w:val="0"/>
      <w:divBdr>
        <w:top w:val="none" w:sz="0" w:space="0" w:color="auto"/>
        <w:left w:val="none" w:sz="0" w:space="0" w:color="auto"/>
        <w:bottom w:val="none" w:sz="0" w:space="0" w:color="auto"/>
        <w:right w:val="none" w:sz="0" w:space="0" w:color="auto"/>
      </w:divBdr>
    </w:div>
    <w:div w:id="521167049">
      <w:bodyDiv w:val="1"/>
      <w:marLeft w:val="0"/>
      <w:marRight w:val="0"/>
      <w:marTop w:val="0"/>
      <w:marBottom w:val="0"/>
      <w:divBdr>
        <w:top w:val="none" w:sz="0" w:space="0" w:color="auto"/>
        <w:left w:val="none" w:sz="0" w:space="0" w:color="auto"/>
        <w:bottom w:val="none" w:sz="0" w:space="0" w:color="auto"/>
        <w:right w:val="none" w:sz="0" w:space="0" w:color="auto"/>
      </w:divBdr>
    </w:div>
    <w:div w:id="529150940">
      <w:bodyDiv w:val="1"/>
      <w:marLeft w:val="0"/>
      <w:marRight w:val="0"/>
      <w:marTop w:val="0"/>
      <w:marBottom w:val="0"/>
      <w:divBdr>
        <w:top w:val="none" w:sz="0" w:space="0" w:color="auto"/>
        <w:left w:val="none" w:sz="0" w:space="0" w:color="auto"/>
        <w:bottom w:val="none" w:sz="0" w:space="0" w:color="auto"/>
        <w:right w:val="none" w:sz="0" w:space="0" w:color="auto"/>
      </w:divBdr>
    </w:div>
    <w:div w:id="529681067">
      <w:bodyDiv w:val="1"/>
      <w:marLeft w:val="0"/>
      <w:marRight w:val="0"/>
      <w:marTop w:val="0"/>
      <w:marBottom w:val="0"/>
      <w:divBdr>
        <w:top w:val="none" w:sz="0" w:space="0" w:color="auto"/>
        <w:left w:val="none" w:sz="0" w:space="0" w:color="auto"/>
        <w:bottom w:val="none" w:sz="0" w:space="0" w:color="auto"/>
        <w:right w:val="none" w:sz="0" w:space="0" w:color="auto"/>
      </w:divBdr>
    </w:div>
    <w:div w:id="529996696">
      <w:bodyDiv w:val="1"/>
      <w:marLeft w:val="0"/>
      <w:marRight w:val="0"/>
      <w:marTop w:val="0"/>
      <w:marBottom w:val="0"/>
      <w:divBdr>
        <w:top w:val="none" w:sz="0" w:space="0" w:color="auto"/>
        <w:left w:val="none" w:sz="0" w:space="0" w:color="auto"/>
        <w:bottom w:val="none" w:sz="0" w:space="0" w:color="auto"/>
        <w:right w:val="none" w:sz="0" w:space="0" w:color="auto"/>
      </w:divBdr>
    </w:div>
    <w:div w:id="530537751">
      <w:bodyDiv w:val="1"/>
      <w:marLeft w:val="0"/>
      <w:marRight w:val="0"/>
      <w:marTop w:val="0"/>
      <w:marBottom w:val="0"/>
      <w:divBdr>
        <w:top w:val="none" w:sz="0" w:space="0" w:color="auto"/>
        <w:left w:val="none" w:sz="0" w:space="0" w:color="auto"/>
        <w:bottom w:val="none" w:sz="0" w:space="0" w:color="auto"/>
        <w:right w:val="none" w:sz="0" w:space="0" w:color="auto"/>
      </w:divBdr>
    </w:div>
    <w:div w:id="531113498">
      <w:bodyDiv w:val="1"/>
      <w:marLeft w:val="0"/>
      <w:marRight w:val="0"/>
      <w:marTop w:val="0"/>
      <w:marBottom w:val="0"/>
      <w:divBdr>
        <w:top w:val="none" w:sz="0" w:space="0" w:color="auto"/>
        <w:left w:val="none" w:sz="0" w:space="0" w:color="auto"/>
        <w:bottom w:val="none" w:sz="0" w:space="0" w:color="auto"/>
        <w:right w:val="none" w:sz="0" w:space="0" w:color="auto"/>
      </w:divBdr>
    </w:div>
    <w:div w:id="532809190">
      <w:bodyDiv w:val="1"/>
      <w:marLeft w:val="0"/>
      <w:marRight w:val="0"/>
      <w:marTop w:val="0"/>
      <w:marBottom w:val="0"/>
      <w:divBdr>
        <w:top w:val="none" w:sz="0" w:space="0" w:color="auto"/>
        <w:left w:val="none" w:sz="0" w:space="0" w:color="auto"/>
        <w:bottom w:val="none" w:sz="0" w:space="0" w:color="auto"/>
        <w:right w:val="none" w:sz="0" w:space="0" w:color="auto"/>
      </w:divBdr>
    </w:div>
    <w:div w:id="534468519">
      <w:bodyDiv w:val="1"/>
      <w:marLeft w:val="0"/>
      <w:marRight w:val="0"/>
      <w:marTop w:val="0"/>
      <w:marBottom w:val="0"/>
      <w:divBdr>
        <w:top w:val="none" w:sz="0" w:space="0" w:color="auto"/>
        <w:left w:val="none" w:sz="0" w:space="0" w:color="auto"/>
        <w:bottom w:val="none" w:sz="0" w:space="0" w:color="auto"/>
        <w:right w:val="none" w:sz="0" w:space="0" w:color="auto"/>
      </w:divBdr>
    </w:div>
    <w:div w:id="534582495">
      <w:bodyDiv w:val="1"/>
      <w:marLeft w:val="0"/>
      <w:marRight w:val="0"/>
      <w:marTop w:val="0"/>
      <w:marBottom w:val="0"/>
      <w:divBdr>
        <w:top w:val="none" w:sz="0" w:space="0" w:color="auto"/>
        <w:left w:val="none" w:sz="0" w:space="0" w:color="auto"/>
        <w:bottom w:val="none" w:sz="0" w:space="0" w:color="auto"/>
        <w:right w:val="none" w:sz="0" w:space="0" w:color="auto"/>
      </w:divBdr>
    </w:div>
    <w:div w:id="535048541">
      <w:bodyDiv w:val="1"/>
      <w:marLeft w:val="0"/>
      <w:marRight w:val="0"/>
      <w:marTop w:val="0"/>
      <w:marBottom w:val="0"/>
      <w:divBdr>
        <w:top w:val="none" w:sz="0" w:space="0" w:color="auto"/>
        <w:left w:val="none" w:sz="0" w:space="0" w:color="auto"/>
        <w:bottom w:val="none" w:sz="0" w:space="0" w:color="auto"/>
        <w:right w:val="none" w:sz="0" w:space="0" w:color="auto"/>
      </w:divBdr>
    </w:div>
    <w:div w:id="535895775">
      <w:bodyDiv w:val="1"/>
      <w:marLeft w:val="0"/>
      <w:marRight w:val="0"/>
      <w:marTop w:val="0"/>
      <w:marBottom w:val="0"/>
      <w:divBdr>
        <w:top w:val="none" w:sz="0" w:space="0" w:color="auto"/>
        <w:left w:val="none" w:sz="0" w:space="0" w:color="auto"/>
        <w:bottom w:val="none" w:sz="0" w:space="0" w:color="auto"/>
        <w:right w:val="none" w:sz="0" w:space="0" w:color="auto"/>
      </w:divBdr>
    </w:div>
    <w:div w:id="536309533">
      <w:bodyDiv w:val="1"/>
      <w:marLeft w:val="0"/>
      <w:marRight w:val="0"/>
      <w:marTop w:val="0"/>
      <w:marBottom w:val="0"/>
      <w:divBdr>
        <w:top w:val="none" w:sz="0" w:space="0" w:color="auto"/>
        <w:left w:val="none" w:sz="0" w:space="0" w:color="auto"/>
        <w:bottom w:val="none" w:sz="0" w:space="0" w:color="auto"/>
        <w:right w:val="none" w:sz="0" w:space="0" w:color="auto"/>
      </w:divBdr>
    </w:div>
    <w:div w:id="536309811">
      <w:bodyDiv w:val="1"/>
      <w:marLeft w:val="0"/>
      <w:marRight w:val="0"/>
      <w:marTop w:val="0"/>
      <w:marBottom w:val="0"/>
      <w:divBdr>
        <w:top w:val="none" w:sz="0" w:space="0" w:color="auto"/>
        <w:left w:val="none" w:sz="0" w:space="0" w:color="auto"/>
        <w:bottom w:val="none" w:sz="0" w:space="0" w:color="auto"/>
        <w:right w:val="none" w:sz="0" w:space="0" w:color="auto"/>
      </w:divBdr>
    </w:div>
    <w:div w:id="537283938">
      <w:bodyDiv w:val="1"/>
      <w:marLeft w:val="0"/>
      <w:marRight w:val="0"/>
      <w:marTop w:val="0"/>
      <w:marBottom w:val="0"/>
      <w:divBdr>
        <w:top w:val="none" w:sz="0" w:space="0" w:color="auto"/>
        <w:left w:val="none" w:sz="0" w:space="0" w:color="auto"/>
        <w:bottom w:val="none" w:sz="0" w:space="0" w:color="auto"/>
        <w:right w:val="none" w:sz="0" w:space="0" w:color="auto"/>
      </w:divBdr>
    </w:div>
    <w:div w:id="537592823">
      <w:bodyDiv w:val="1"/>
      <w:marLeft w:val="0"/>
      <w:marRight w:val="0"/>
      <w:marTop w:val="0"/>
      <w:marBottom w:val="0"/>
      <w:divBdr>
        <w:top w:val="none" w:sz="0" w:space="0" w:color="auto"/>
        <w:left w:val="none" w:sz="0" w:space="0" w:color="auto"/>
        <w:bottom w:val="none" w:sz="0" w:space="0" w:color="auto"/>
        <w:right w:val="none" w:sz="0" w:space="0" w:color="auto"/>
      </w:divBdr>
    </w:div>
    <w:div w:id="538056742">
      <w:bodyDiv w:val="1"/>
      <w:marLeft w:val="0"/>
      <w:marRight w:val="0"/>
      <w:marTop w:val="0"/>
      <w:marBottom w:val="0"/>
      <w:divBdr>
        <w:top w:val="none" w:sz="0" w:space="0" w:color="auto"/>
        <w:left w:val="none" w:sz="0" w:space="0" w:color="auto"/>
        <w:bottom w:val="none" w:sz="0" w:space="0" w:color="auto"/>
        <w:right w:val="none" w:sz="0" w:space="0" w:color="auto"/>
      </w:divBdr>
    </w:div>
    <w:div w:id="538517460">
      <w:bodyDiv w:val="1"/>
      <w:marLeft w:val="0"/>
      <w:marRight w:val="0"/>
      <w:marTop w:val="0"/>
      <w:marBottom w:val="0"/>
      <w:divBdr>
        <w:top w:val="none" w:sz="0" w:space="0" w:color="auto"/>
        <w:left w:val="none" w:sz="0" w:space="0" w:color="auto"/>
        <w:bottom w:val="none" w:sz="0" w:space="0" w:color="auto"/>
        <w:right w:val="none" w:sz="0" w:space="0" w:color="auto"/>
      </w:divBdr>
    </w:div>
    <w:div w:id="539248068">
      <w:bodyDiv w:val="1"/>
      <w:marLeft w:val="0"/>
      <w:marRight w:val="0"/>
      <w:marTop w:val="0"/>
      <w:marBottom w:val="0"/>
      <w:divBdr>
        <w:top w:val="none" w:sz="0" w:space="0" w:color="auto"/>
        <w:left w:val="none" w:sz="0" w:space="0" w:color="auto"/>
        <w:bottom w:val="none" w:sz="0" w:space="0" w:color="auto"/>
        <w:right w:val="none" w:sz="0" w:space="0" w:color="auto"/>
      </w:divBdr>
    </w:div>
    <w:div w:id="541749962">
      <w:bodyDiv w:val="1"/>
      <w:marLeft w:val="0"/>
      <w:marRight w:val="0"/>
      <w:marTop w:val="0"/>
      <w:marBottom w:val="0"/>
      <w:divBdr>
        <w:top w:val="none" w:sz="0" w:space="0" w:color="auto"/>
        <w:left w:val="none" w:sz="0" w:space="0" w:color="auto"/>
        <w:bottom w:val="none" w:sz="0" w:space="0" w:color="auto"/>
        <w:right w:val="none" w:sz="0" w:space="0" w:color="auto"/>
      </w:divBdr>
    </w:div>
    <w:div w:id="543760536">
      <w:bodyDiv w:val="1"/>
      <w:marLeft w:val="0"/>
      <w:marRight w:val="0"/>
      <w:marTop w:val="0"/>
      <w:marBottom w:val="0"/>
      <w:divBdr>
        <w:top w:val="none" w:sz="0" w:space="0" w:color="auto"/>
        <w:left w:val="none" w:sz="0" w:space="0" w:color="auto"/>
        <w:bottom w:val="none" w:sz="0" w:space="0" w:color="auto"/>
        <w:right w:val="none" w:sz="0" w:space="0" w:color="auto"/>
      </w:divBdr>
    </w:div>
    <w:div w:id="547843204">
      <w:bodyDiv w:val="1"/>
      <w:marLeft w:val="0"/>
      <w:marRight w:val="0"/>
      <w:marTop w:val="0"/>
      <w:marBottom w:val="0"/>
      <w:divBdr>
        <w:top w:val="none" w:sz="0" w:space="0" w:color="auto"/>
        <w:left w:val="none" w:sz="0" w:space="0" w:color="auto"/>
        <w:bottom w:val="none" w:sz="0" w:space="0" w:color="auto"/>
        <w:right w:val="none" w:sz="0" w:space="0" w:color="auto"/>
      </w:divBdr>
    </w:div>
    <w:div w:id="550120513">
      <w:bodyDiv w:val="1"/>
      <w:marLeft w:val="0"/>
      <w:marRight w:val="0"/>
      <w:marTop w:val="0"/>
      <w:marBottom w:val="0"/>
      <w:divBdr>
        <w:top w:val="none" w:sz="0" w:space="0" w:color="auto"/>
        <w:left w:val="none" w:sz="0" w:space="0" w:color="auto"/>
        <w:bottom w:val="none" w:sz="0" w:space="0" w:color="auto"/>
        <w:right w:val="none" w:sz="0" w:space="0" w:color="auto"/>
      </w:divBdr>
    </w:div>
    <w:div w:id="550848792">
      <w:bodyDiv w:val="1"/>
      <w:marLeft w:val="0"/>
      <w:marRight w:val="0"/>
      <w:marTop w:val="0"/>
      <w:marBottom w:val="0"/>
      <w:divBdr>
        <w:top w:val="none" w:sz="0" w:space="0" w:color="auto"/>
        <w:left w:val="none" w:sz="0" w:space="0" w:color="auto"/>
        <w:bottom w:val="none" w:sz="0" w:space="0" w:color="auto"/>
        <w:right w:val="none" w:sz="0" w:space="0" w:color="auto"/>
      </w:divBdr>
    </w:div>
    <w:div w:id="550969133">
      <w:bodyDiv w:val="1"/>
      <w:marLeft w:val="0"/>
      <w:marRight w:val="0"/>
      <w:marTop w:val="0"/>
      <w:marBottom w:val="0"/>
      <w:divBdr>
        <w:top w:val="none" w:sz="0" w:space="0" w:color="auto"/>
        <w:left w:val="none" w:sz="0" w:space="0" w:color="auto"/>
        <w:bottom w:val="none" w:sz="0" w:space="0" w:color="auto"/>
        <w:right w:val="none" w:sz="0" w:space="0" w:color="auto"/>
      </w:divBdr>
    </w:div>
    <w:div w:id="551505377">
      <w:bodyDiv w:val="1"/>
      <w:marLeft w:val="0"/>
      <w:marRight w:val="0"/>
      <w:marTop w:val="0"/>
      <w:marBottom w:val="0"/>
      <w:divBdr>
        <w:top w:val="none" w:sz="0" w:space="0" w:color="auto"/>
        <w:left w:val="none" w:sz="0" w:space="0" w:color="auto"/>
        <w:bottom w:val="none" w:sz="0" w:space="0" w:color="auto"/>
        <w:right w:val="none" w:sz="0" w:space="0" w:color="auto"/>
      </w:divBdr>
    </w:div>
    <w:div w:id="552695193">
      <w:bodyDiv w:val="1"/>
      <w:marLeft w:val="0"/>
      <w:marRight w:val="0"/>
      <w:marTop w:val="0"/>
      <w:marBottom w:val="0"/>
      <w:divBdr>
        <w:top w:val="none" w:sz="0" w:space="0" w:color="auto"/>
        <w:left w:val="none" w:sz="0" w:space="0" w:color="auto"/>
        <w:bottom w:val="none" w:sz="0" w:space="0" w:color="auto"/>
        <w:right w:val="none" w:sz="0" w:space="0" w:color="auto"/>
      </w:divBdr>
    </w:div>
    <w:div w:id="553199867">
      <w:bodyDiv w:val="1"/>
      <w:marLeft w:val="0"/>
      <w:marRight w:val="0"/>
      <w:marTop w:val="0"/>
      <w:marBottom w:val="0"/>
      <w:divBdr>
        <w:top w:val="none" w:sz="0" w:space="0" w:color="auto"/>
        <w:left w:val="none" w:sz="0" w:space="0" w:color="auto"/>
        <w:bottom w:val="none" w:sz="0" w:space="0" w:color="auto"/>
        <w:right w:val="none" w:sz="0" w:space="0" w:color="auto"/>
      </w:divBdr>
    </w:div>
    <w:div w:id="555891658">
      <w:bodyDiv w:val="1"/>
      <w:marLeft w:val="0"/>
      <w:marRight w:val="0"/>
      <w:marTop w:val="0"/>
      <w:marBottom w:val="0"/>
      <w:divBdr>
        <w:top w:val="none" w:sz="0" w:space="0" w:color="auto"/>
        <w:left w:val="none" w:sz="0" w:space="0" w:color="auto"/>
        <w:bottom w:val="none" w:sz="0" w:space="0" w:color="auto"/>
        <w:right w:val="none" w:sz="0" w:space="0" w:color="auto"/>
      </w:divBdr>
    </w:div>
    <w:div w:id="558174330">
      <w:bodyDiv w:val="1"/>
      <w:marLeft w:val="0"/>
      <w:marRight w:val="0"/>
      <w:marTop w:val="0"/>
      <w:marBottom w:val="0"/>
      <w:divBdr>
        <w:top w:val="none" w:sz="0" w:space="0" w:color="auto"/>
        <w:left w:val="none" w:sz="0" w:space="0" w:color="auto"/>
        <w:bottom w:val="none" w:sz="0" w:space="0" w:color="auto"/>
        <w:right w:val="none" w:sz="0" w:space="0" w:color="auto"/>
      </w:divBdr>
    </w:div>
    <w:div w:id="558785342">
      <w:bodyDiv w:val="1"/>
      <w:marLeft w:val="0"/>
      <w:marRight w:val="0"/>
      <w:marTop w:val="0"/>
      <w:marBottom w:val="0"/>
      <w:divBdr>
        <w:top w:val="none" w:sz="0" w:space="0" w:color="auto"/>
        <w:left w:val="none" w:sz="0" w:space="0" w:color="auto"/>
        <w:bottom w:val="none" w:sz="0" w:space="0" w:color="auto"/>
        <w:right w:val="none" w:sz="0" w:space="0" w:color="auto"/>
      </w:divBdr>
    </w:div>
    <w:div w:id="561526506">
      <w:bodyDiv w:val="1"/>
      <w:marLeft w:val="0"/>
      <w:marRight w:val="0"/>
      <w:marTop w:val="0"/>
      <w:marBottom w:val="0"/>
      <w:divBdr>
        <w:top w:val="none" w:sz="0" w:space="0" w:color="auto"/>
        <w:left w:val="none" w:sz="0" w:space="0" w:color="auto"/>
        <w:bottom w:val="none" w:sz="0" w:space="0" w:color="auto"/>
        <w:right w:val="none" w:sz="0" w:space="0" w:color="auto"/>
      </w:divBdr>
    </w:div>
    <w:div w:id="561864824">
      <w:bodyDiv w:val="1"/>
      <w:marLeft w:val="0"/>
      <w:marRight w:val="0"/>
      <w:marTop w:val="0"/>
      <w:marBottom w:val="0"/>
      <w:divBdr>
        <w:top w:val="none" w:sz="0" w:space="0" w:color="auto"/>
        <w:left w:val="none" w:sz="0" w:space="0" w:color="auto"/>
        <w:bottom w:val="none" w:sz="0" w:space="0" w:color="auto"/>
        <w:right w:val="none" w:sz="0" w:space="0" w:color="auto"/>
      </w:divBdr>
    </w:div>
    <w:div w:id="562259847">
      <w:bodyDiv w:val="1"/>
      <w:marLeft w:val="0"/>
      <w:marRight w:val="0"/>
      <w:marTop w:val="0"/>
      <w:marBottom w:val="0"/>
      <w:divBdr>
        <w:top w:val="none" w:sz="0" w:space="0" w:color="auto"/>
        <w:left w:val="none" w:sz="0" w:space="0" w:color="auto"/>
        <w:bottom w:val="none" w:sz="0" w:space="0" w:color="auto"/>
        <w:right w:val="none" w:sz="0" w:space="0" w:color="auto"/>
      </w:divBdr>
    </w:div>
    <w:div w:id="562788310">
      <w:bodyDiv w:val="1"/>
      <w:marLeft w:val="0"/>
      <w:marRight w:val="0"/>
      <w:marTop w:val="0"/>
      <w:marBottom w:val="0"/>
      <w:divBdr>
        <w:top w:val="none" w:sz="0" w:space="0" w:color="auto"/>
        <w:left w:val="none" w:sz="0" w:space="0" w:color="auto"/>
        <w:bottom w:val="none" w:sz="0" w:space="0" w:color="auto"/>
        <w:right w:val="none" w:sz="0" w:space="0" w:color="auto"/>
      </w:divBdr>
    </w:div>
    <w:div w:id="563680529">
      <w:bodyDiv w:val="1"/>
      <w:marLeft w:val="0"/>
      <w:marRight w:val="0"/>
      <w:marTop w:val="0"/>
      <w:marBottom w:val="0"/>
      <w:divBdr>
        <w:top w:val="none" w:sz="0" w:space="0" w:color="auto"/>
        <w:left w:val="none" w:sz="0" w:space="0" w:color="auto"/>
        <w:bottom w:val="none" w:sz="0" w:space="0" w:color="auto"/>
        <w:right w:val="none" w:sz="0" w:space="0" w:color="auto"/>
      </w:divBdr>
    </w:div>
    <w:div w:id="564341613">
      <w:bodyDiv w:val="1"/>
      <w:marLeft w:val="0"/>
      <w:marRight w:val="0"/>
      <w:marTop w:val="0"/>
      <w:marBottom w:val="0"/>
      <w:divBdr>
        <w:top w:val="none" w:sz="0" w:space="0" w:color="auto"/>
        <w:left w:val="none" w:sz="0" w:space="0" w:color="auto"/>
        <w:bottom w:val="none" w:sz="0" w:space="0" w:color="auto"/>
        <w:right w:val="none" w:sz="0" w:space="0" w:color="auto"/>
      </w:divBdr>
    </w:div>
    <w:div w:id="565334484">
      <w:bodyDiv w:val="1"/>
      <w:marLeft w:val="0"/>
      <w:marRight w:val="0"/>
      <w:marTop w:val="0"/>
      <w:marBottom w:val="0"/>
      <w:divBdr>
        <w:top w:val="none" w:sz="0" w:space="0" w:color="auto"/>
        <w:left w:val="none" w:sz="0" w:space="0" w:color="auto"/>
        <w:bottom w:val="none" w:sz="0" w:space="0" w:color="auto"/>
        <w:right w:val="none" w:sz="0" w:space="0" w:color="auto"/>
      </w:divBdr>
    </w:div>
    <w:div w:id="566917255">
      <w:bodyDiv w:val="1"/>
      <w:marLeft w:val="0"/>
      <w:marRight w:val="0"/>
      <w:marTop w:val="0"/>
      <w:marBottom w:val="0"/>
      <w:divBdr>
        <w:top w:val="none" w:sz="0" w:space="0" w:color="auto"/>
        <w:left w:val="none" w:sz="0" w:space="0" w:color="auto"/>
        <w:bottom w:val="none" w:sz="0" w:space="0" w:color="auto"/>
        <w:right w:val="none" w:sz="0" w:space="0" w:color="auto"/>
      </w:divBdr>
    </w:div>
    <w:div w:id="566918930">
      <w:bodyDiv w:val="1"/>
      <w:marLeft w:val="0"/>
      <w:marRight w:val="0"/>
      <w:marTop w:val="0"/>
      <w:marBottom w:val="0"/>
      <w:divBdr>
        <w:top w:val="none" w:sz="0" w:space="0" w:color="auto"/>
        <w:left w:val="none" w:sz="0" w:space="0" w:color="auto"/>
        <w:bottom w:val="none" w:sz="0" w:space="0" w:color="auto"/>
        <w:right w:val="none" w:sz="0" w:space="0" w:color="auto"/>
      </w:divBdr>
    </w:div>
    <w:div w:id="567424392">
      <w:bodyDiv w:val="1"/>
      <w:marLeft w:val="0"/>
      <w:marRight w:val="0"/>
      <w:marTop w:val="0"/>
      <w:marBottom w:val="0"/>
      <w:divBdr>
        <w:top w:val="none" w:sz="0" w:space="0" w:color="auto"/>
        <w:left w:val="none" w:sz="0" w:space="0" w:color="auto"/>
        <w:bottom w:val="none" w:sz="0" w:space="0" w:color="auto"/>
        <w:right w:val="none" w:sz="0" w:space="0" w:color="auto"/>
      </w:divBdr>
    </w:div>
    <w:div w:id="567957329">
      <w:bodyDiv w:val="1"/>
      <w:marLeft w:val="0"/>
      <w:marRight w:val="0"/>
      <w:marTop w:val="0"/>
      <w:marBottom w:val="0"/>
      <w:divBdr>
        <w:top w:val="none" w:sz="0" w:space="0" w:color="auto"/>
        <w:left w:val="none" w:sz="0" w:space="0" w:color="auto"/>
        <w:bottom w:val="none" w:sz="0" w:space="0" w:color="auto"/>
        <w:right w:val="none" w:sz="0" w:space="0" w:color="auto"/>
      </w:divBdr>
    </w:div>
    <w:div w:id="568537477">
      <w:bodyDiv w:val="1"/>
      <w:marLeft w:val="0"/>
      <w:marRight w:val="0"/>
      <w:marTop w:val="0"/>
      <w:marBottom w:val="0"/>
      <w:divBdr>
        <w:top w:val="none" w:sz="0" w:space="0" w:color="auto"/>
        <w:left w:val="none" w:sz="0" w:space="0" w:color="auto"/>
        <w:bottom w:val="none" w:sz="0" w:space="0" w:color="auto"/>
        <w:right w:val="none" w:sz="0" w:space="0" w:color="auto"/>
      </w:divBdr>
    </w:div>
    <w:div w:id="569777073">
      <w:bodyDiv w:val="1"/>
      <w:marLeft w:val="0"/>
      <w:marRight w:val="0"/>
      <w:marTop w:val="0"/>
      <w:marBottom w:val="0"/>
      <w:divBdr>
        <w:top w:val="none" w:sz="0" w:space="0" w:color="auto"/>
        <w:left w:val="none" w:sz="0" w:space="0" w:color="auto"/>
        <w:bottom w:val="none" w:sz="0" w:space="0" w:color="auto"/>
        <w:right w:val="none" w:sz="0" w:space="0" w:color="auto"/>
      </w:divBdr>
    </w:div>
    <w:div w:id="569848816">
      <w:bodyDiv w:val="1"/>
      <w:marLeft w:val="0"/>
      <w:marRight w:val="0"/>
      <w:marTop w:val="0"/>
      <w:marBottom w:val="0"/>
      <w:divBdr>
        <w:top w:val="none" w:sz="0" w:space="0" w:color="auto"/>
        <w:left w:val="none" w:sz="0" w:space="0" w:color="auto"/>
        <w:bottom w:val="none" w:sz="0" w:space="0" w:color="auto"/>
        <w:right w:val="none" w:sz="0" w:space="0" w:color="auto"/>
      </w:divBdr>
    </w:div>
    <w:div w:id="570241634">
      <w:bodyDiv w:val="1"/>
      <w:marLeft w:val="0"/>
      <w:marRight w:val="0"/>
      <w:marTop w:val="0"/>
      <w:marBottom w:val="0"/>
      <w:divBdr>
        <w:top w:val="none" w:sz="0" w:space="0" w:color="auto"/>
        <w:left w:val="none" w:sz="0" w:space="0" w:color="auto"/>
        <w:bottom w:val="none" w:sz="0" w:space="0" w:color="auto"/>
        <w:right w:val="none" w:sz="0" w:space="0" w:color="auto"/>
      </w:divBdr>
    </w:div>
    <w:div w:id="570577444">
      <w:bodyDiv w:val="1"/>
      <w:marLeft w:val="0"/>
      <w:marRight w:val="0"/>
      <w:marTop w:val="0"/>
      <w:marBottom w:val="0"/>
      <w:divBdr>
        <w:top w:val="none" w:sz="0" w:space="0" w:color="auto"/>
        <w:left w:val="none" w:sz="0" w:space="0" w:color="auto"/>
        <w:bottom w:val="none" w:sz="0" w:space="0" w:color="auto"/>
        <w:right w:val="none" w:sz="0" w:space="0" w:color="auto"/>
      </w:divBdr>
    </w:div>
    <w:div w:id="574045920">
      <w:bodyDiv w:val="1"/>
      <w:marLeft w:val="0"/>
      <w:marRight w:val="0"/>
      <w:marTop w:val="0"/>
      <w:marBottom w:val="0"/>
      <w:divBdr>
        <w:top w:val="none" w:sz="0" w:space="0" w:color="auto"/>
        <w:left w:val="none" w:sz="0" w:space="0" w:color="auto"/>
        <w:bottom w:val="none" w:sz="0" w:space="0" w:color="auto"/>
        <w:right w:val="none" w:sz="0" w:space="0" w:color="auto"/>
      </w:divBdr>
    </w:div>
    <w:div w:id="574557147">
      <w:bodyDiv w:val="1"/>
      <w:marLeft w:val="0"/>
      <w:marRight w:val="0"/>
      <w:marTop w:val="0"/>
      <w:marBottom w:val="0"/>
      <w:divBdr>
        <w:top w:val="none" w:sz="0" w:space="0" w:color="auto"/>
        <w:left w:val="none" w:sz="0" w:space="0" w:color="auto"/>
        <w:bottom w:val="none" w:sz="0" w:space="0" w:color="auto"/>
        <w:right w:val="none" w:sz="0" w:space="0" w:color="auto"/>
      </w:divBdr>
    </w:div>
    <w:div w:id="575437015">
      <w:bodyDiv w:val="1"/>
      <w:marLeft w:val="0"/>
      <w:marRight w:val="0"/>
      <w:marTop w:val="0"/>
      <w:marBottom w:val="0"/>
      <w:divBdr>
        <w:top w:val="none" w:sz="0" w:space="0" w:color="auto"/>
        <w:left w:val="none" w:sz="0" w:space="0" w:color="auto"/>
        <w:bottom w:val="none" w:sz="0" w:space="0" w:color="auto"/>
        <w:right w:val="none" w:sz="0" w:space="0" w:color="auto"/>
      </w:divBdr>
    </w:div>
    <w:div w:id="584263886">
      <w:bodyDiv w:val="1"/>
      <w:marLeft w:val="0"/>
      <w:marRight w:val="0"/>
      <w:marTop w:val="0"/>
      <w:marBottom w:val="0"/>
      <w:divBdr>
        <w:top w:val="none" w:sz="0" w:space="0" w:color="auto"/>
        <w:left w:val="none" w:sz="0" w:space="0" w:color="auto"/>
        <w:bottom w:val="none" w:sz="0" w:space="0" w:color="auto"/>
        <w:right w:val="none" w:sz="0" w:space="0" w:color="auto"/>
      </w:divBdr>
    </w:div>
    <w:div w:id="587428885">
      <w:bodyDiv w:val="1"/>
      <w:marLeft w:val="0"/>
      <w:marRight w:val="0"/>
      <w:marTop w:val="0"/>
      <w:marBottom w:val="0"/>
      <w:divBdr>
        <w:top w:val="none" w:sz="0" w:space="0" w:color="auto"/>
        <w:left w:val="none" w:sz="0" w:space="0" w:color="auto"/>
        <w:bottom w:val="none" w:sz="0" w:space="0" w:color="auto"/>
        <w:right w:val="none" w:sz="0" w:space="0" w:color="auto"/>
      </w:divBdr>
    </w:div>
    <w:div w:id="587545063">
      <w:bodyDiv w:val="1"/>
      <w:marLeft w:val="0"/>
      <w:marRight w:val="0"/>
      <w:marTop w:val="0"/>
      <w:marBottom w:val="0"/>
      <w:divBdr>
        <w:top w:val="none" w:sz="0" w:space="0" w:color="auto"/>
        <w:left w:val="none" w:sz="0" w:space="0" w:color="auto"/>
        <w:bottom w:val="none" w:sz="0" w:space="0" w:color="auto"/>
        <w:right w:val="none" w:sz="0" w:space="0" w:color="auto"/>
      </w:divBdr>
    </w:div>
    <w:div w:id="588923422">
      <w:bodyDiv w:val="1"/>
      <w:marLeft w:val="0"/>
      <w:marRight w:val="0"/>
      <w:marTop w:val="0"/>
      <w:marBottom w:val="0"/>
      <w:divBdr>
        <w:top w:val="none" w:sz="0" w:space="0" w:color="auto"/>
        <w:left w:val="none" w:sz="0" w:space="0" w:color="auto"/>
        <w:bottom w:val="none" w:sz="0" w:space="0" w:color="auto"/>
        <w:right w:val="none" w:sz="0" w:space="0" w:color="auto"/>
      </w:divBdr>
    </w:div>
    <w:div w:id="598760946">
      <w:bodyDiv w:val="1"/>
      <w:marLeft w:val="0"/>
      <w:marRight w:val="0"/>
      <w:marTop w:val="0"/>
      <w:marBottom w:val="0"/>
      <w:divBdr>
        <w:top w:val="none" w:sz="0" w:space="0" w:color="auto"/>
        <w:left w:val="none" w:sz="0" w:space="0" w:color="auto"/>
        <w:bottom w:val="none" w:sz="0" w:space="0" w:color="auto"/>
        <w:right w:val="none" w:sz="0" w:space="0" w:color="auto"/>
      </w:divBdr>
    </w:div>
    <w:div w:id="599490422">
      <w:bodyDiv w:val="1"/>
      <w:marLeft w:val="0"/>
      <w:marRight w:val="0"/>
      <w:marTop w:val="0"/>
      <w:marBottom w:val="0"/>
      <w:divBdr>
        <w:top w:val="none" w:sz="0" w:space="0" w:color="auto"/>
        <w:left w:val="none" w:sz="0" w:space="0" w:color="auto"/>
        <w:bottom w:val="none" w:sz="0" w:space="0" w:color="auto"/>
        <w:right w:val="none" w:sz="0" w:space="0" w:color="auto"/>
      </w:divBdr>
    </w:div>
    <w:div w:id="600188685">
      <w:bodyDiv w:val="1"/>
      <w:marLeft w:val="0"/>
      <w:marRight w:val="0"/>
      <w:marTop w:val="0"/>
      <w:marBottom w:val="0"/>
      <w:divBdr>
        <w:top w:val="none" w:sz="0" w:space="0" w:color="auto"/>
        <w:left w:val="none" w:sz="0" w:space="0" w:color="auto"/>
        <w:bottom w:val="none" w:sz="0" w:space="0" w:color="auto"/>
        <w:right w:val="none" w:sz="0" w:space="0" w:color="auto"/>
      </w:divBdr>
    </w:div>
    <w:div w:id="601302768">
      <w:bodyDiv w:val="1"/>
      <w:marLeft w:val="0"/>
      <w:marRight w:val="0"/>
      <w:marTop w:val="0"/>
      <w:marBottom w:val="0"/>
      <w:divBdr>
        <w:top w:val="none" w:sz="0" w:space="0" w:color="auto"/>
        <w:left w:val="none" w:sz="0" w:space="0" w:color="auto"/>
        <w:bottom w:val="none" w:sz="0" w:space="0" w:color="auto"/>
        <w:right w:val="none" w:sz="0" w:space="0" w:color="auto"/>
      </w:divBdr>
    </w:div>
    <w:div w:id="602690392">
      <w:bodyDiv w:val="1"/>
      <w:marLeft w:val="0"/>
      <w:marRight w:val="0"/>
      <w:marTop w:val="0"/>
      <w:marBottom w:val="0"/>
      <w:divBdr>
        <w:top w:val="none" w:sz="0" w:space="0" w:color="auto"/>
        <w:left w:val="none" w:sz="0" w:space="0" w:color="auto"/>
        <w:bottom w:val="none" w:sz="0" w:space="0" w:color="auto"/>
        <w:right w:val="none" w:sz="0" w:space="0" w:color="auto"/>
      </w:divBdr>
    </w:div>
    <w:div w:id="603803139">
      <w:bodyDiv w:val="1"/>
      <w:marLeft w:val="0"/>
      <w:marRight w:val="0"/>
      <w:marTop w:val="0"/>
      <w:marBottom w:val="0"/>
      <w:divBdr>
        <w:top w:val="none" w:sz="0" w:space="0" w:color="auto"/>
        <w:left w:val="none" w:sz="0" w:space="0" w:color="auto"/>
        <w:bottom w:val="none" w:sz="0" w:space="0" w:color="auto"/>
        <w:right w:val="none" w:sz="0" w:space="0" w:color="auto"/>
      </w:divBdr>
    </w:div>
    <w:div w:id="603877663">
      <w:bodyDiv w:val="1"/>
      <w:marLeft w:val="0"/>
      <w:marRight w:val="0"/>
      <w:marTop w:val="0"/>
      <w:marBottom w:val="0"/>
      <w:divBdr>
        <w:top w:val="none" w:sz="0" w:space="0" w:color="auto"/>
        <w:left w:val="none" w:sz="0" w:space="0" w:color="auto"/>
        <w:bottom w:val="none" w:sz="0" w:space="0" w:color="auto"/>
        <w:right w:val="none" w:sz="0" w:space="0" w:color="auto"/>
      </w:divBdr>
    </w:div>
    <w:div w:id="605694105">
      <w:bodyDiv w:val="1"/>
      <w:marLeft w:val="0"/>
      <w:marRight w:val="0"/>
      <w:marTop w:val="0"/>
      <w:marBottom w:val="0"/>
      <w:divBdr>
        <w:top w:val="none" w:sz="0" w:space="0" w:color="auto"/>
        <w:left w:val="none" w:sz="0" w:space="0" w:color="auto"/>
        <w:bottom w:val="none" w:sz="0" w:space="0" w:color="auto"/>
        <w:right w:val="none" w:sz="0" w:space="0" w:color="auto"/>
      </w:divBdr>
    </w:div>
    <w:div w:id="605963301">
      <w:bodyDiv w:val="1"/>
      <w:marLeft w:val="0"/>
      <w:marRight w:val="0"/>
      <w:marTop w:val="0"/>
      <w:marBottom w:val="0"/>
      <w:divBdr>
        <w:top w:val="none" w:sz="0" w:space="0" w:color="auto"/>
        <w:left w:val="none" w:sz="0" w:space="0" w:color="auto"/>
        <w:bottom w:val="none" w:sz="0" w:space="0" w:color="auto"/>
        <w:right w:val="none" w:sz="0" w:space="0" w:color="auto"/>
      </w:divBdr>
    </w:div>
    <w:div w:id="607808608">
      <w:bodyDiv w:val="1"/>
      <w:marLeft w:val="0"/>
      <w:marRight w:val="0"/>
      <w:marTop w:val="0"/>
      <w:marBottom w:val="0"/>
      <w:divBdr>
        <w:top w:val="none" w:sz="0" w:space="0" w:color="auto"/>
        <w:left w:val="none" w:sz="0" w:space="0" w:color="auto"/>
        <w:bottom w:val="none" w:sz="0" w:space="0" w:color="auto"/>
        <w:right w:val="none" w:sz="0" w:space="0" w:color="auto"/>
      </w:divBdr>
    </w:div>
    <w:div w:id="607859972">
      <w:bodyDiv w:val="1"/>
      <w:marLeft w:val="0"/>
      <w:marRight w:val="0"/>
      <w:marTop w:val="0"/>
      <w:marBottom w:val="0"/>
      <w:divBdr>
        <w:top w:val="none" w:sz="0" w:space="0" w:color="auto"/>
        <w:left w:val="none" w:sz="0" w:space="0" w:color="auto"/>
        <w:bottom w:val="none" w:sz="0" w:space="0" w:color="auto"/>
        <w:right w:val="none" w:sz="0" w:space="0" w:color="auto"/>
      </w:divBdr>
    </w:div>
    <w:div w:id="608045804">
      <w:bodyDiv w:val="1"/>
      <w:marLeft w:val="0"/>
      <w:marRight w:val="0"/>
      <w:marTop w:val="0"/>
      <w:marBottom w:val="0"/>
      <w:divBdr>
        <w:top w:val="none" w:sz="0" w:space="0" w:color="auto"/>
        <w:left w:val="none" w:sz="0" w:space="0" w:color="auto"/>
        <w:bottom w:val="none" w:sz="0" w:space="0" w:color="auto"/>
        <w:right w:val="none" w:sz="0" w:space="0" w:color="auto"/>
      </w:divBdr>
    </w:div>
    <w:div w:id="609822291">
      <w:bodyDiv w:val="1"/>
      <w:marLeft w:val="0"/>
      <w:marRight w:val="0"/>
      <w:marTop w:val="0"/>
      <w:marBottom w:val="0"/>
      <w:divBdr>
        <w:top w:val="none" w:sz="0" w:space="0" w:color="auto"/>
        <w:left w:val="none" w:sz="0" w:space="0" w:color="auto"/>
        <w:bottom w:val="none" w:sz="0" w:space="0" w:color="auto"/>
        <w:right w:val="none" w:sz="0" w:space="0" w:color="auto"/>
      </w:divBdr>
    </w:div>
    <w:div w:id="611598647">
      <w:bodyDiv w:val="1"/>
      <w:marLeft w:val="0"/>
      <w:marRight w:val="0"/>
      <w:marTop w:val="0"/>
      <w:marBottom w:val="0"/>
      <w:divBdr>
        <w:top w:val="none" w:sz="0" w:space="0" w:color="auto"/>
        <w:left w:val="none" w:sz="0" w:space="0" w:color="auto"/>
        <w:bottom w:val="none" w:sz="0" w:space="0" w:color="auto"/>
        <w:right w:val="none" w:sz="0" w:space="0" w:color="auto"/>
      </w:divBdr>
    </w:div>
    <w:div w:id="613944925">
      <w:bodyDiv w:val="1"/>
      <w:marLeft w:val="0"/>
      <w:marRight w:val="0"/>
      <w:marTop w:val="0"/>
      <w:marBottom w:val="0"/>
      <w:divBdr>
        <w:top w:val="none" w:sz="0" w:space="0" w:color="auto"/>
        <w:left w:val="none" w:sz="0" w:space="0" w:color="auto"/>
        <w:bottom w:val="none" w:sz="0" w:space="0" w:color="auto"/>
        <w:right w:val="none" w:sz="0" w:space="0" w:color="auto"/>
      </w:divBdr>
    </w:div>
    <w:div w:id="616184942">
      <w:bodyDiv w:val="1"/>
      <w:marLeft w:val="0"/>
      <w:marRight w:val="0"/>
      <w:marTop w:val="0"/>
      <w:marBottom w:val="0"/>
      <w:divBdr>
        <w:top w:val="none" w:sz="0" w:space="0" w:color="auto"/>
        <w:left w:val="none" w:sz="0" w:space="0" w:color="auto"/>
        <w:bottom w:val="none" w:sz="0" w:space="0" w:color="auto"/>
        <w:right w:val="none" w:sz="0" w:space="0" w:color="auto"/>
      </w:divBdr>
    </w:div>
    <w:div w:id="618029314">
      <w:bodyDiv w:val="1"/>
      <w:marLeft w:val="0"/>
      <w:marRight w:val="0"/>
      <w:marTop w:val="0"/>
      <w:marBottom w:val="0"/>
      <w:divBdr>
        <w:top w:val="none" w:sz="0" w:space="0" w:color="auto"/>
        <w:left w:val="none" w:sz="0" w:space="0" w:color="auto"/>
        <w:bottom w:val="none" w:sz="0" w:space="0" w:color="auto"/>
        <w:right w:val="none" w:sz="0" w:space="0" w:color="auto"/>
      </w:divBdr>
    </w:div>
    <w:div w:id="618991244">
      <w:bodyDiv w:val="1"/>
      <w:marLeft w:val="0"/>
      <w:marRight w:val="0"/>
      <w:marTop w:val="0"/>
      <w:marBottom w:val="0"/>
      <w:divBdr>
        <w:top w:val="none" w:sz="0" w:space="0" w:color="auto"/>
        <w:left w:val="none" w:sz="0" w:space="0" w:color="auto"/>
        <w:bottom w:val="none" w:sz="0" w:space="0" w:color="auto"/>
        <w:right w:val="none" w:sz="0" w:space="0" w:color="auto"/>
      </w:divBdr>
    </w:div>
    <w:div w:id="619186863">
      <w:bodyDiv w:val="1"/>
      <w:marLeft w:val="0"/>
      <w:marRight w:val="0"/>
      <w:marTop w:val="0"/>
      <w:marBottom w:val="0"/>
      <w:divBdr>
        <w:top w:val="none" w:sz="0" w:space="0" w:color="auto"/>
        <w:left w:val="none" w:sz="0" w:space="0" w:color="auto"/>
        <w:bottom w:val="none" w:sz="0" w:space="0" w:color="auto"/>
        <w:right w:val="none" w:sz="0" w:space="0" w:color="auto"/>
      </w:divBdr>
    </w:div>
    <w:div w:id="620066095">
      <w:bodyDiv w:val="1"/>
      <w:marLeft w:val="0"/>
      <w:marRight w:val="0"/>
      <w:marTop w:val="0"/>
      <w:marBottom w:val="0"/>
      <w:divBdr>
        <w:top w:val="none" w:sz="0" w:space="0" w:color="auto"/>
        <w:left w:val="none" w:sz="0" w:space="0" w:color="auto"/>
        <w:bottom w:val="none" w:sz="0" w:space="0" w:color="auto"/>
        <w:right w:val="none" w:sz="0" w:space="0" w:color="auto"/>
      </w:divBdr>
    </w:div>
    <w:div w:id="620308340">
      <w:bodyDiv w:val="1"/>
      <w:marLeft w:val="0"/>
      <w:marRight w:val="0"/>
      <w:marTop w:val="0"/>
      <w:marBottom w:val="0"/>
      <w:divBdr>
        <w:top w:val="none" w:sz="0" w:space="0" w:color="auto"/>
        <w:left w:val="none" w:sz="0" w:space="0" w:color="auto"/>
        <w:bottom w:val="none" w:sz="0" w:space="0" w:color="auto"/>
        <w:right w:val="none" w:sz="0" w:space="0" w:color="auto"/>
      </w:divBdr>
    </w:div>
    <w:div w:id="624504444">
      <w:bodyDiv w:val="1"/>
      <w:marLeft w:val="0"/>
      <w:marRight w:val="0"/>
      <w:marTop w:val="0"/>
      <w:marBottom w:val="0"/>
      <w:divBdr>
        <w:top w:val="none" w:sz="0" w:space="0" w:color="auto"/>
        <w:left w:val="none" w:sz="0" w:space="0" w:color="auto"/>
        <w:bottom w:val="none" w:sz="0" w:space="0" w:color="auto"/>
        <w:right w:val="none" w:sz="0" w:space="0" w:color="auto"/>
      </w:divBdr>
    </w:div>
    <w:div w:id="627510298">
      <w:bodyDiv w:val="1"/>
      <w:marLeft w:val="0"/>
      <w:marRight w:val="0"/>
      <w:marTop w:val="0"/>
      <w:marBottom w:val="0"/>
      <w:divBdr>
        <w:top w:val="none" w:sz="0" w:space="0" w:color="auto"/>
        <w:left w:val="none" w:sz="0" w:space="0" w:color="auto"/>
        <w:bottom w:val="none" w:sz="0" w:space="0" w:color="auto"/>
        <w:right w:val="none" w:sz="0" w:space="0" w:color="auto"/>
      </w:divBdr>
    </w:div>
    <w:div w:id="628318759">
      <w:bodyDiv w:val="1"/>
      <w:marLeft w:val="0"/>
      <w:marRight w:val="0"/>
      <w:marTop w:val="0"/>
      <w:marBottom w:val="0"/>
      <w:divBdr>
        <w:top w:val="none" w:sz="0" w:space="0" w:color="auto"/>
        <w:left w:val="none" w:sz="0" w:space="0" w:color="auto"/>
        <w:bottom w:val="none" w:sz="0" w:space="0" w:color="auto"/>
        <w:right w:val="none" w:sz="0" w:space="0" w:color="auto"/>
      </w:divBdr>
    </w:div>
    <w:div w:id="629281998">
      <w:bodyDiv w:val="1"/>
      <w:marLeft w:val="0"/>
      <w:marRight w:val="0"/>
      <w:marTop w:val="0"/>
      <w:marBottom w:val="0"/>
      <w:divBdr>
        <w:top w:val="none" w:sz="0" w:space="0" w:color="auto"/>
        <w:left w:val="none" w:sz="0" w:space="0" w:color="auto"/>
        <w:bottom w:val="none" w:sz="0" w:space="0" w:color="auto"/>
        <w:right w:val="none" w:sz="0" w:space="0" w:color="auto"/>
      </w:divBdr>
    </w:div>
    <w:div w:id="630013207">
      <w:bodyDiv w:val="1"/>
      <w:marLeft w:val="0"/>
      <w:marRight w:val="0"/>
      <w:marTop w:val="0"/>
      <w:marBottom w:val="0"/>
      <w:divBdr>
        <w:top w:val="none" w:sz="0" w:space="0" w:color="auto"/>
        <w:left w:val="none" w:sz="0" w:space="0" w:color="auto"/>
        <w:bottom w:val="none" w:sz="0" w:space="0" w:color="auto"/>
        <w:right w:val="none" w:sz="0" w:space="0" w:color="auto"/>
      </w:divBdr>
    </w:div>
    <w:div w:id="630212010">
      <w:bodyDiv w:val="1"/>
      <w:marLeft w:val="0"/>
      <w:marRight w:val="0"/>
      <w:marTop w:val="0"/>
      <w:marBottom w:val="0"/>
      <w:divBdr>
        <w:top w:val="none" w:sz="0" w:space="0" w:color="auto"/>
        <w:left w:val="none" w:sz="0" w:space="0" w:color="auto"/>
        <w:bottom w:val="none" w:sz="0" w:space="0" w:color="auto"/>
        <w:right w:val="none" w:sz="0" w:space="0" w:color="auto"/>
      </w:divBdr>
    </w:div>
    <w:div w:id="632560840">
      <w:bodyDiv w:val="1"/>
      <w:marLeft w:val="0"/>
      <w:marRight w:val="0"/>
      <w:marTop w:val="0"/>
      <w:marBottom w:val="0"/>
      <w:divBdr>
        <w:top w:val="none" w:sz="0" w:space="0" w:color="auto"/>
        <w:left w:val="none" w:sz="0" w:space="0" w:color="auto"/>
        <w:bottom w:val="none" w:sz="0" w:space="0" w:color="auto"/>
        <w:right w:val="none" w:sz="0" w:space="0" w:color="auto"/>
      </w:divBdr>
    </w:div>
    <w:div w:id="633146808">
      <w:bodyDiv w:val="1"/>
      <w:marLeft w:val="0"/>
      <w:marRight w:val="0"/>
      <w:marTop w:val="0"/>
      <w:marBottom w:val="0"/>
      <w:divBdr>
        <w:top w:val="none" w:sz="0" w:space="0" w:color="auto"/>
        <w:left w:val="none" w:sz="0" w:space="0" w:color="auto"/>
        <w:bottom w:val="none" w:sz="0" w:space="0" w:color="auto"/>
        <w:right w:val="none" w:sz="0" w:space="0" w:color="auto"/>
      </w:divBdr>
    </w:div>
    <w:div w:id="634019323">
      <w:bodyDiv w:val="1"/>
      <w:marLeft w:val="0"/>
      <w:marRight w:val="0"/>
      <w:marTop w:val="0"/>
      <w:marBottom w:val="0"/>
      <w:divBdr>
        <w:top w:val="none" w:sz="0" w:space="0" w:color="auto"/>
        <w:left w:val="none" w:sz="0" w:space="0" w:color="auto"/>
        <w:bottom w:val="none" w:sz="0" w:space="0" w:color="auto"/>
        <w:right w:val="none" w:sz="0" w:space="0" w:color="auto"/>
      </w:divBdr>
    </w:div>
    <w:div w:id="634482439">
      <w:bodyDiv w:val="1"/>
      <w:marLeft w:val="0"/>
      <w:marRight w:val="0"/>
      <w:marTop w:val="0"/>
      <w:marBottom w:val="0"/>
      <w:divBdr>
        <w:top w:val="none" w:sz="0" w:space="0" w:color="auto"/>
        <w:left w:val="none" w:sz="0" w:space="0" w:color="auto"/>
        <w:bottom w:val="none" w:sz="0" w:space="0" w:color="auto"/>
        <w:right w:val="none" w:sz="0" w:space="0" w:color="auto"/>
      </w:divBdr>
    </w:div>
    <w:div w:id="638996970">
      <w:bodyDiv w:val="1"/>
      <w:marLeft w:val="0"/>
      <w:marRight w:val="0"/>
      <w:marTop w:val="0"/>
      <w:marBottom w:val="0"/>
      <w:divBdr>
        <w:top w:val="none" w:sz="0" w:space="0" w:color="auto"/>
        <w:left w:val="none" w:sz="0" w:space="0" w:color="auto"/>
        <w:bottom w:val="none" w:sz="0" w:space="0" w:color="auto"/>
        <w:right w:val="none" w:sz="0" w:space="0" w:color="auto"/>
      </w:divBdr>
    </w:div>
    <w:div w:id="640959094">
      <w:bodyDiv w:val="1"/>
      <w:marLeft w:val="0"/>
      <w:marRight w:val="0"/>
      <w:marTop w:val="0"/>
      <w:marBottom w:val="0"/>
      <w:divBdr>
        <w:top w:val="none" w:sz="0" w:space="0" w:color="auto"/>
        <w:left w:val="none" w:sz="0" w:space="0" w:color="auto"/>
        <w:bottom w:val="none" w:sz="0" w:space="0" w:color="auto"/>
        <w:right w:val="none" w:sz="0" w:space="0" w:color="auto"/>
      </w:divBdr>
    </w:div>
    <w:div w:id="641495988">
      <w:bodyDiv w:val="1"/>
      <w:marLeft w:val="0"/>
      <w:marRight w:val="0"/>
      <w:marTop w:val="0"/>
      <w:marBottom w:val="0"/>
      <w:divBdr>
        <w:top w:val="none" w:sz="0" w:space="0" w:color="auto"/>
        <w:left w:val="none" w:sz="0" w:space="0" w:color="auto"/>
        <w:bottom w:val="none" w:sz="0" w:space="0" w:color="auto"/>
        <w:right w:val="none" w:sz="0" w:space="0" w:color="auto"/>
      </w:divBdr>
    </w:div>
    <w:div w:id="642123843">
      <w:bodyDiv w:val="1"/>
      <w:marLeft w:val="0"/>
      <w:marRight w:val="0"/>
      <w:marTop w:val="0"/>
      <w:marBottom w:val="0"/>
      <w:divBdr>
        <w:top w:val="none" w:sz="0" w:space="0" w:color="auto"/>
        <w:left w:val="none" w:sz="0" w:space="0" w:color="auto"/>
        <w:bottom w:val="none" w:sz="0" w:space="0" w:color="auto"/>
        <w:right w:val="none" w:sz="0" w:space="0" w:color="auto"/>
      </w:divBdr>
    </w:div>
    <w:div w:id="642269425">
      <w:bodyDiv w:val="1"/>
      <w:marLeft w:val="0"/>
      <w:marRight w:val="0"/>
      <w:marTop w:val="0"/>
      <w:marBottom w:val="0"/>
      <w:divBdr>
        <w:top w:val="none" w:sz="0" w:space="0" w:color="auto"/>
        <w:left w:val="none" w:sz="0" w:space="0" w:color="auto"/>
        <w:bottom w:val="none" w:sz="0" w:space="0" w:color="auto"/>
        <w:right w:val="none" w:sz="0" w:space="0" w:color="auto"/>
      </w:divBdr>
    </w:div>
    <w:div w:id="644161132">
      <w:bodyDiv w:val="1"/>
      <w:marLeft w:val="0"/>
      <w:marRight w:val="0"/>
      <w:marTop w:val="0"/>
      <w:marBottom w:val="0"/>
      <w:divBdr>
        <w:top w:val="none" w:sz="0" w:space="0" w:color="auto"/>
        <w:left w:val="none" w:sz="0" w:space="0" w:color="auto"/>
        <w:bottom w:val="none" w:sz="0" w:space="0" w:color="auto"/>
        <w:right w:val="none" w:sz="0" w:space="0" w:color="auto"/>
      </w:divBdr>
    </w:div>
    <w:div w:id="649212890">
      <w:bodyDiv w:val="1"/>
      <w:marLeft w:val="0"/>
      <w:marRight w:val="0"/>
      <w:marTop w:val="0"/>
      <w:marBottom w:val="0"/>
      <w:divBdr>
        <w:top w:val="none" w:sz="0" w:space="0" w:color="auto"/>
        <w:left w:val="none" w:sz="0" w:space="0" w:color="auto"/>
        <w:bottom w:val="none" w:sz="0" w:space="0" w:color="auto"/>
        <w:right w:val="none" w:sz="0" w:space="0" w:color="auto"/>
      </w:divBdr>
    </w:div>
    <w:div w:id="649753246">
      <w:bodyDiv w:val="1"/>
      <w:marLeft w:val="0"/>
      <w:marRight w:val="0"/>
      <w:marTop w:val="0"/>
      <w:marBottom w:val="0"/>
      <w:divBdr>
        <w:top w:val="none" w:sz="0" w:space="0" w:color="auto"/>
        <w:left w:val="none" w:sz="0" w:space="0" w:color="auto"/>
        <w:bottom w:val="none" w:sz="0" w:space="0" w:color="auto"/>
        <w:right w:val="none" w:sz="0" w:space="0" w:color="auto"/>
      </w:divBdr>
    </w:div>
    <w:div w:id="650213240">
      <w:bodyDiv w:val="1"/>
      <w:marLeft w:val="0"/>
      <w:marRight w:val="0"/>
      <w:marTop w:val="0"/>
      <w:marBottom w:val="0"/>
      <w:divBdr>
        <w:top w:val="none" w:sz="0" w:space="0" w:color="auto"/>
        <w:left w:val="none" w:sz="0" w:space="0" w:color="auto"/>
        <w:bottom w:val="none" w:sz="0" w:space="0" w:color="auto"/>
        <w:right w:val="none" w:sz="0" w:space="0" w:color="auto"/>
      </w:divBdr>
    </w:div>
    <w:div w:id="652487935">
      <w:bodyDiv w:val="1"/>
      <w:marLeft w:val="0"/>
      <w:marRight w:val="0"/>
      <w:marTop w:val="0"/>
      <w:marBottom w:val="0"/>
      <w:divBdr>
        <w:top w:val="none" w:sz="0" w:space="0" w:color="auto"/>
        <w:left w:val="none" w:sz="0" w:space="0" w:color="auto"/>
        <w:bottom w:val="none" w:sz="0" w:space="0" w:color="auto"/>
        <w:right w:val="none" w:sz="0" w:space="0" w:color="auto"/>
      </w:divBdr>
    </w:div>
    <w:div w:id="652491364">
      <w:bodyDiv w:val="1"/>
      <w:marLeft w:val="0"/>
      <w:marRight w:val="0"/>
      <w:marTop w:val="0"/>
      <w:marBottom w:val="0"/>
      <w:divBdr>
        <w:top w:val="none" w:sz="0" w:space="0" w:color="auto"/>
        <w:left w:val="none" w:sz="0" w:space="0" w:color="auto"/>
        <w:bottom w:val="none" w:sz="0" w:space="0" w:color="auto"/>
        <w:right w:val="none" w:sz="0" w:space="0" w:color="auto"/>
      </w:divBdr>
    </w:div>
    <w:div w:id="653685141">
      <w:bodyDiv w:val="1"/>
      <w:marLeft w:val="0"/>
      <w:marRight w:val="0"/>
      <w:marTop w:val="0"/>
      <w:marBottom w:val="0"/>
      <w:divBdr>
        <w:top w:val="none" w:sz="0" w:space="0" w:color="auto"/>
        <w:left w:val="none" w:sz="0" w:space="0" w:color="auto"/>
        <w:bottom w:val="none" w:sz="0" w:space="0" w:color="auto"/>
        <w:right w:val="none" w:sz="0" w:space="0" w:color="auto"/>
      </w:divBdr>
    </w:div>
    <w:div w:id="654066409">
      <w:bodyDiv w:val="1"/>
      <w:marLeft w:val="0"/>
      <w:marRight w:val="0"/>
      <w:marTop w:val="0"/>
      <w:marBottom w:val="0"/>
      <w:divBdr>
        <w:top w:val="none" w:sz="0" w:space="0" w:color="auto"/>
        <w:left w:val="none" w:sz="0" w:space="0" w:color="auto"/>
        <w:bottom w:val="none" w:sz="0" w:space="0" w:color="auto"/>
        <w:right w:val="none" w:sz="0" w:space="0" w:color="auto"/>
      </w:divBdr>
    </w:div>
    <w:div w:id="656614282">
      <w:bodyDiv w:val="1"/>
      <w:marLeft w:val="0"/>
      <w:marRight w:val="0"/>
      <w:marTop w:val="0"/>
      <w:marBottom w:val="0"/>
      <w:divBdr>
        <w:top w:val="none" w:sz="0" w:space="0" w:color="auto"/>
        <w:left w:val="none" w:sz="0" w:space="0" w:color="auto"/>
        <w:bottom w:val="none" w:sz="0" w:space="0" w:color="auto"/>
        <w:right w:val="none" w:sz="0" w:space="0" w:color="auto"/>
      </w:divBdr>
    </w:div>
    <w:div w:id="657224801">
      <w:bodyDiv w:val="1"/>
      <w:marLeft w:val="0"/>
      <w:marRight w:val="0"/>
      <w:marTop w:val="0"/>
      <w:marBottom w:val="0"/>
      <w:divBdr>
        <w:top w:val="none" w:sz="0" w:space="0" w:color="auto"/>
        <w:left w:val="none" w:sz="0" w:space="0" w:color="auto"/>
        <w:bottom w:val="none" w:sz="0" w:space="0" w:color="auto"/>
        <w:right w:val="none" w:sz="0" w:space="0" w:color="auto"/>
      </w:divBdr>
    </w:div>
    <w:div w:id="659038396">
      <w:bodyDiv w:val="1"/>
      <w:marLeft w:val="0"/>
      <w:marRight w:val="0"/>
      <w:marTop w:val="0"/>
      <w:marBottom w:val="0"/>
      <w:divBdr>
        <w:top w:val="none" w:sz="0" w:space="0" w:color="auto"/>
        <w:left w:val="none" w:sz="0" w:space="0" w:color="auto"/>
        <w:bottom w:val="none" w:sz="0" w:space="0" w:color="auto"/>
        <w:right w:val="none" w:sz="0" w:space="0" w:color="auto"/>
      </w:divBdr>
    </w:div>
    <w:div w:id="662583854">
      <w:bodyDiv w:val="1"/>
      <w:marLeft w:val="0"/>
      <w:marRight w:val="0"/>
      <w:marTop w:val="0"/>
      <w:marBottom w:val="0"/>
      <w:divBdr>
        <w:top w:val="none" w:sz="0" w:space="0" w:color="auto"/>
        <w:left w:val="none" w:sz="0" w:space="0" w:color="auto"/>
        <w:bottom w:val="none" w:sz="0" w:space="0" w:color="auto"/>
        <w:right w:val="none" w:sz="0" w:space="0" w:color="auto"/>
      </w:divBdr>
    </w:div>
    <w:div w:id="662588083">
      <w:bodyDiv w:val="1"/>
      <w:marLeft w:val="0"/>
      <w:marRight w:val="0"/>
      <w:marTop w:val="0"/>
      <w:marBottom w:val="0"/>
      <w:divBdr>
        <w:top w:val="none" w:sz="0" w:space="0" w:color="auto"/>
        <w:left w:val="none" w:sz="0" w:space="0" w:color="auto"/>
        <w:bottom w:val="none" w:sz="0" w:space="0" w:color="auto"/>
        <w:right w:val="none" w:sz="0" w:space="0" w:color="auto"/>
      </w:divBdr>
    </w:div>
    <w:div w:id="666173480">
      <w:bodyDiv w:val="1"/>
      <w:marLeft w:val="0"/>
      <w:marRight w:val="0"/>
      <w:marTop w:val="0"/>
      <w:marBottom w:val="0"/>
      <w:divBdr>
        <w:top w:val="none" w:sz="0" w:space="0" w:color="auto"/>
        <w:left w:val="none" w:sz="0" w:space="0" w:color="auto"/>
        <w:bottom w:val="none" w:sz="0" w:space="0" w:color="auto"/>
        <w:right w:val="none" w:sz="0" w:space="0" w:color="auto"/>
      </w:divBdr>
    </w:div>
    <w:div w:id="666639717">
      <w:bodyDiv w:val="1"/>
      <w:marLeft w:val="0"/>
      <w:marRight w:val="0"/>
      <w:marTop w:val="0"/>
      <w:marBottom w:val="0"/>
      <w:divBdr>
        <w:top w:val="none" w:sz="0" w:space="0" w:color="auto"/>
        <w:left w:val="none" w:sz="0" w:space="0" w:color="auto"/>
        <w:bottom w:val="none" w:sz="0" w:space="0" w:color="auto"/>
        <w:right w:val="none" w:sz="0" w:space="0" w:color="auto"/>
      </w:divBdr>
    </w:div>
    <w:div w:id="667253390">
      <w:bodyDiv w:val="1"/>
      <w:marLeft w:val="0"/>
      <w:marRight w:val="0"/>
      <w:marTop w:val="0"/>
      <w:marBottom w:val="0"/>
      <w:divBdr>
        <w:top w:val="none" w:sz="0" w:space="0" w:color="auto"/>
        <w:left w:val="none" w:sz="0" w:space="0" w:color="auto"/>
        <w:bottom w:val="none" w:sz="0" w:space="0" w:color="auto"/>
        <w:right w:val="none" w:sz="0" w:space="0" w:color="auto"/>
      </w:divBdr>
    </w:div>
    <w:div w:id="667945294">
      <w:bodyDiv w:val="1"/>
      <w:marLeft w:val="0"/>
      <w:marRight w:val="0"/>
      <w:marTop w:val="0"/>
      <w:marBottom w:val="0"/>
      <w:divBdr>
        <w:top w:val="none" w:sz="0" w:space="0" w:color="auto"/>
        <w:left w:val="none" w:sz="0" w:space="0" w:color="auto"/>
        <w:bottom w:val="none" w:sz="0" w:space="0" w:color="auto"/>
        <w:right w:val="none" w:sz="0" w:space="0" w:color="auto"/>
      </w:divBdr>
    </w:div>
    <w:div w:id="669218259">
      <w:bodyDiv w:val="1"/>
      <w:marLeft w:val="0"/>
      <w:marRight w:val="0"/>
      <w:marTop w:val="0"/>
      <w:marBottom w:val="0"/>
      <w:divBdr>
        <w:top w:val="none" w:sz="0" w:space="0" w:color="auto"/>
        <w:left w:val="none" w:sz="0" w:space="0" w:color="auto"/>
        <w:bottom w:val="none" w:sz="0" w:space="0" w:color="auto"/>
        <w:right w:val="none" w:sz="0" w:space="0" w:color="auto"/>
      </w:divBdr>
    </w:div>
    <w:div w:id="671684772">
      <w:bodyDiv w:val="1"/>
      <w:marLeft w:val="0"/>
      <w:marRight w:val="0"/>
      <w:marTop w:val="0"/>
      <w:marBottom w:val="0"/>
      <w:divBdr>
        <w:top w:val="none" w:sz="0" w:space="0" w:color="auto"/>
        <w:left w:val="none" w:sz="0" w:space="0" w:color="auto"/>
        <w:bottom w:val="none" w:sz="0" w:space="0" w:color="auto"/>
        <w:right w:val="none" w:sz="0" w:space="0" w:color="auto"/>
      </w:divBdr>
    </w:div>
    <w:div w:id="675035740">
      <w:bodyDiv w:val="1"/>
      <w:marLeft w:val="0"/>
      <w:marRight w:val="0"/>
      <w:marTop w:val="0"/>
      <w:marBottom w:val="0"/>
      <w:divBdr>
        <w:top w:val="none" w:sz="0" w:space="0" w:color="auto"/>
        <w:left w:val="none" w:sz="0" w:space="0" w:color="auto"/>
        <w:bottom w:val="none" w:sz="0" w:space="0" w:color="auto"/>
        <w:right w:val="none" w:sz="0" w:space="0" w:color="auto"/>
      </w:divBdr>
    </w:div>
    <w:div w:id="679236992">
      <w:bodyDiv w:val="1"/>
      <w:marLeft w:val="0"/>
      <w:marRight w:val="0"/>
      <w:marTop w:val="0"/>
      <w:marBottom w:val="0"/>
      <w:divBdr>
        <w:top w:val="none" w:sz="0" w:space="0" w:color="auto"/>
        <w:left w:val="none" w:sz="0" w:space="0" w:color="auto"/>
        <w:bottom w:val="none" w:sz="0" w:space="0" w:color="auto"/>
        <w:right w:val="none" w:sz="0" w:space="0" w:color="auto"/>
      </w:divBdr>
    </w:div>
    <w:div w:id="682703047">
      <w:bodyDiv w:val="1"/>
      <w:marLeft w:val="0"/>
      <w:marRight w:val="0"/>
      <w:marTop w:val="0"/>
      <w:marBottom w:val="0"/>
      <w:divBdr>
        <w:top w:val="none" w:sz="0" w:space="0" w:color="auto"/>
        <w:left w:val="none" w:sz="0" w:space="0" w:color="auto"/>
        <w:bottom w:val="none" w:sz="0" w:space="0" w:color="auto"/>
        <w:right w:val="none" w:sz="0" w:space="0" w:color="auto"/>
      </w:divBdr>
    </w:div>
    <w:div w:id="683629624">
      <w:bodyDiv w:val="1"/>
      <w:marLeft w:val="0"/>
      <w:marRight w:val="0"/>
      <w:marTop w:val="0"/>
      <w:marBottom w:val="0"/>
      <w:divBdr>
        <w:top w:val="none" w:sz="0" w:space="0" w:color="auto"/>
        <w:left w:val="none" w:sz="0" w:space="0" w:color="auto"/>
        <w:bottom w:val="none" w:sz="0" w:space="0" w:color="auto"/>
        <w:right w:val="none" w:sz="0" w:space="0" w:color="auto"/>
      </w:divBdr>
    </w:div>
    <w:div w:id="683944645">
      <w:bodyDiv w:val="1"/>
      <w:marLeft w:val="0"/>
      <w:marRight w:val="0"/>
      <w:marTop w:val="0"/>
      <w:marBottom w:val="0"/>
      <w:divBdr>
        <w:top w:val="none" w:sz="0" w:space="0" w:color="auto"/>
        <w:left w:val="none" w:sz="0" w:space="0" w:color="auto"/>
        <w:bottom w:val="none" w:sz="0" w:space="0" w:color="auto"/>
        <w:right w:val="none" w:sz="0" w:space="0" w:color="auto"/>
      </w:divBdr>
    </w:div>
    <w:div w:id="686447614">
      <w:bodyDiv w:val="1"/>
      <w:marLeft w:val="0"/>
      <w:marRight w:val="0"/>
      <w:marTop w:val="0"/>
      <w:marBottom w:val="0"/>
      <w:divBdr>
        <w:top w:val="none" w:sz="0" w:space="0" w:color="auto"/>
        <w:left w:val="none" w:sz="0" w:space="0" w:color="auto"/>
        <w:bottom w:val="none" w:sz="0" w:space="0" w:color="auto"/>
        <w:right w:val="none" w:sz="0" w:space="0" w:color="auto"/>
      </w:divBdr>
    </w:div>
    <w:div w:id="688213335">
      <w:bodyDiv w:val="1"/>
      <w:marLeft w:val="0"/>
      <w:marRight w:val="0"/>
      <w:marTop w:val="0"/>
      <w:marBottom w:val="0"/>
      <w:divBdr>
        <w:top w:val="none" w:sz="0" w:space="0" w:color="auto"/>
        <w:left w:val="none" w:sz="0" w:space="0" w:color="auto"/>
        <w:bottom w:val="none" w:sz="0" w:space="0" w:color="auto"/>
        <w:right w:val="none" w:sz="0" w:space="0" w:color="auto"/>
      </w:divBdr>
    </w:div>
    <w:div w:id="688677545">
      <w:bodyDiv w:val="1"/>
      <w:marLeft w:val="0"/>
      <w:marRight w:val="0"/>
      <w:marTop w:val="0"/>
      <w:marBottom w:val="0"/>
      <w:divBdr>
        <w:top w:val="none" w:sz="0" w:space="0" w:color="auto"/>
        <w:left w:val="none" w:sz="0" w:space="0" w:color="auto"/>
        <w:bottom w:val="none" w:sz="0" w:space="0" w:color="auto"/>
        <w:right w:val="none" w:sz="0" w:space="0" w:color="auto"/>
      </w:divBdr>
    </w:div>
    <w:div w:id="693505206">
      <w:bodyDiv w:val="1"/>
      <w:marLeft w:val="0"/>
      <w:marRight w:val="0"/>
      <w:marTop w:val="0"/>
      <w:marBottom w:val="0"/>
      <w:divBdr>
        <w:top w:val="none" w:sz="0" w:space="0" w:color="auto"/>
        <w:left w:val="none" w:sz="0" w:space="0" w:color="auto"/>
        <w:bottom w:val="none" w:sz="0" w:space="0" w:color="auto"/>
        <w:right w:val="none" w:sz="0" w:space="0" w:color="auto"/>
      </w:divBdr>
    </w:div>
    <w:div w:id="693962678">
      <w:bodyDiv w:val="1"/>
      <w:marLeft w:val="0"/>
      <w:marRight w:val="0"/>
      <w:marTop w:val="0"/>
      <w:marBottom w:val="0"/>
      <w:divBdr>
        <w:top w:val="none" w:sz="0" w:space="0" w:color="auto"/>
        <w:left w:val="none" w:sz="0" w:space="0" w:color="auto"/>
        <w:bottom w:val="none" w:sz="0" w:space="0" w:color="auto"/>
        <w:right w:val="none" w:sz="0" w:space="0" w:color="auto"/>
      </w:divBdr>
    </w:div>
    <w:div w:id="694119269">
      <w:bodyDiv w:val="1"/>
      <w:marLeft w:val="0"/>
      <w:marRight w:val="0"/>
      <w:marTop w:val="0"/>
      <w:marBottom w:val="0"/>
      <w:divBdr>
        <w:top w:val="none" w:sz="0" w:space="0" w:color="auto"/>
        <w:left w:val="none" w:sz="0" w:space="0" w:color="auto"/>
        <w:bottom w:val="none" w:sz="0" w:space="0" w:color="auto"/>
        <w:right w:val="none" w:sz="0" w:space="0" w:color="auto"/>
      </w:divBdr>
    </w:div>
    <w:div w:id="694885670">
      <w:bodyDiv w:val="1"/>
      <w:marLeft w:val="0"/>
      <w:marRight w:val="0"/>
      <w:marTop w:val="0"/>
      <w:marBottom w:val="0"/>
      <w:divBdr>
        <w:top w:val="none" w:sz="0" w:space="0" w:color="auto"/>
        <w:left w:val="none" w:sz="0" w:space="0" w:color="auto"/>
        <w:bottom w:val="none" w:sz="0" w:space="0" w:color="auto"/>
        <w:right w:val="none" w:sz="0" w:space="0" w:color="auto"/>
      </w:divBdr>
    </w:div>
    <w:div w:id="694961362">
      <w:bodyDiv w:val="1"/>
      <w:marLeft w:val="0"/>
      <w:marRight w:val="0"/>
      <w:marTop w:val="0"/>
      <w:marBottom w:val="0"/>
      <w:divBdr>
        <w:top w:val="none" w:sz="0" w:space="0" w:color="auto"/>
        <w:left w:val="none" w:sz="0" w:space="0" w:color="auto"/>
        <w:bottom w:val="none" w:sz="0" w:space="0" w:color="auto"/>
        <w:right w:val="none" w:sz="0" w:space="0" w:color="auto"/>
      </w:divBdr>
    </w:div>
    <w:div w:id="697239534">
      <w:bodyDiv w:val="1"/>
      <w:marLeft w:val="0"/>
      <w:marRight w:val="0"/>
      <w:marTop w:val="0"/>
      <w:marBottom w:val="0"/>
      <w:divBdr>
        <w:top w:val="none" w:sz="0" w:space="0" w:color="auto"/>
        <w:left w:val="none" w:sz="0" w:space="0" w:color="auto"/>
        <w:bottom w:val="none" w:sz="0" w:space="0" w:color="auto"/>
        <w:right w:val="none" w:sz="0" w:space="0" w:color="auto"/>
      </w:divBdr>
    </w:div>
    <w:div w:id="697858396">
      <w:bodyDiv w:val="1"/>
      <w:marLeft w:val="0"/>
      <w:marRight w:val="0"/>
      <w:marTop w:val="0"/>
      <w:marBottom w:val="0"/>
      <w:divBdr>
        <w:top w:val="none" w:sz="0" w:space="0" w:color="auto"/>
        <w:left w:val="none" w:sz="0" w:space="0" w:color="auto"/>
        <w:bottom w:val="none" w:sz="0" w:space="0" w:color="auto"/>
        <w:right w:val="none" w:sz="0" w:space="0" w:color="auto"/>
      </w:divBdr>
    </w:div>
    <w:div w:id="703139483">
      <w:bodyDiv w:val="1"/>
      <w:marLeft w:val="0"/>
      <w:marRight w:val="0"/>
      <w:marTop w:val="0"/>
      <w:marBottom w:val="0"/>
      <w:divBdr>
        <w:top w:val="none" w:sz="0" w:space="0" w:color="auto"/>
        <w:left w:val="none" w:sz="0" w:space="0" w:color="auto"/>
        <w:bottom w:val="none" w:sz="0" w:space="0" w:color="auto"/>
        <w:right w:val="none" w:sz="0" w:space="0" w:color="auto"/>
      </w:divBdr>
    </w:div>
    <w:div w:id="703212454">
      <w:bodyDiv w:val="1"/>
      <w:marLeft w:val="0"/>
      <w:marRight w:val="0"/>
      <w:marTop w:val="0"/>
      <w:marBottom w:val="0"/>
      <w:divBdr>
        <w:top w:val="none" w:sz="0" w:space="0" w:color="auto"/>
        <w:left w:val="none" w:sz="0" w:space="0" w:color="auto"/>
        <w:bottom w:val="none" w:sz="0" w:space="0" w:color="auto"/>
        <w:right w:val="none" w:sz="0" w:space="0" w:color="auto"/>
      </w:divBdr>
    </w:div>
    <w:div w:id="704065727">
      <w:bodyDiv w:val="1"/>
      <w:marLeft w:val="0"/>
      <w:marRight w:val="0"/>
      <w:marTop w:val="0"/>
      <w:marBottom w:val="0"/>
      <w:divBdr>
        <w:top w:val="none" w:sz="0" w:space="0" w:color="auto"/>
        <w:left w:val="none" w:sz="0" w:space="0" w:color="auto"/>
        <w:bottom w:val="none" w:sz="0" w:space="0" w:color="auto"/>
        <w:right w:val="none" w:sz="0" w:space="0" w:color="auto"/>
      </w:divBdr>
    </w:div>
    <w:div w:id="707534360">
      <w:bodyDiv w:val="1"/>
      <w:marLeft w:val="0"/>
      <w:marRight w:val="0"/>
      <w:marTop w:val="0"/>
      <w:marBottom w:val="0"/>
      <w:divBdr>
        <w:top w:val="none" w:sz="0" w:space="0" w:color="auto"/>
        <w:left w:val="none" w:sz="0" w:space="0" w:color="auto"/>
        <w:bottom w:val="none" w:sz="0" w:space="0" w:color="auto"/>
        <w:right w:val="none" w:sz="0" w:space="0" w:color="auto"/>
      </w:divBdr>
    </w:div>
    <w:div w:id="707603342">
      <w:bodyDiv w:val="1"/>
      <w:marLeft w:val="0"/>
      <w:marRight w:val="0"/>
      <w:marTop w:val="0"/>
      <w:marBottom w:val="0"/>
      <w:divBdr>
        <w:top w:val="none" w:sz="0" w:space="0" w:color="auto"/>
        <w:left w:val="none" w:sz="0" w:space="0" w:color="auto"/>
        <w:bottom w:val="none" w:sz="0" w:space="0" w:color="auto"/>
        <w:right w:val="none" w:sz="0" w:space="0" w:color="auto"/>
      </w:divBdr>
    </w:div>
    <w:div w:id="710880702">
      <w:bodyDiv w:val="1"/>
      <w:marLeft w:val="0"/>
      <w:marRight w:val="0"/>
      <w:marTop w:val="0"/>
      <w:marBottom w:val="0"/>
      <w:divBdr>
        <w:top w:val="none" w:sz="0" w:space="0" w:color="auto"/>
        <w:left w:val="none" w:sz="0" w:space="0" w:color="auto"/>
        <w:bottom w:val="none" w:sz="0" w:space="0" w:color="auto"/>
        <w:right w:val="none" w:sz="0" w:space="0" w:color="auto"/>
      </w:divBdr>
    </w:div>
    <w:div w:id="711198970">
      <w:bodyDiv w:val="1"/>
      <w:marLeft w:val="0"/>
      <w:marRight w:val="0"/>
      <w:marTop w:val="0"/>
      <w:marBottom w:val="0"/>
      <w:divBdr>
        <w:top w:val="none" w:sz="0" w:space="0" w:color="auto"/>
        <w:left w:val="none" w:sz="0" w:space="0" w:color="auto"/>
        <w:bottom w:val="none" w:sz="0" w:space="0" w:color="auto"/>
        <w:right w:val="none" w:sz="0" w:space="0" w:color="auto"/>
      </w:divBdr>
    </w:div>
    <w:div w:id="713503674">
      <w:bodyDiv w:val="1"/>
      <w:marLeft w:val="0"/>
      <w:marRight w:val="0"/>
      <w:marTop w:val="0"/>
      <w:marBottom w:val="0"/>
      <w:divBdr>
        <w:top w:val="none" w:sz="0" w:space="0" w:color="auto"/>
        <w:left w:val="none" w:sz="0" w:space="0" w:color="auto"/>
        <w:bottom w:val="none" w:sz="0" w:space="0" w:color="auto"/>
        <w:right w:val="none" w:sz="0" w:space="0" w:color="auto"/>
      </w:divBdr>
    </w:div>
    <w:div w:id="713894824">
      <w:bodyDiv w:val="1"/>
      <w:marLeft w:val="0"/>
      <w:marRight w:val="0"/>
      <w:marTop w:val="0"/>
      <w:marBottom w:val="0"/>
      <w:divBdr>
        <w:top w:val="none" w:sz="0" w:space="0" w:color="auto"/>
        <w:left w:val="none" w:sz="0" w:space="0" w:color="auto"/>
        <w:bottom w:val="none" w:sz="0" w:space="0" w:color="auto"/>
        <w:right w:val="none" w:sz="0" w:space="0" w:color="auto"/>
      </w:divBdr>
    </w:div>
    <w:div w:id="715592343">
      <w:bodyDiv w:val="1"/>
      <w:marLeft w:val="0"/>
      <w:marRight w:val="0"/>
      <w:marTop w:val="0"/>
      <w:marBottom w:val="0"/>
      <w:divBdr>
        <w:top w:val="none" w:sz="0" w:space="0" w:color="auto"/>
        <w:left w:val="none" w:sz="0" w:space="0" w:color="auto"/>
        <w:bottom w:val="none" w:sz="0" w:space="0" w:color="auto"/>
        <w:right w:val="none" w:sz="0" w:space="0" w:color="auto"/>
      </w:divBdr>
    </w:div>
    <w:div w:id="719326384">
      <w:bodyDiv w:val="1"/>
      <w:marLeft w:val="0"/>
      <w:marRight w:val="0"/>
      <w:marTop w:val="0"/>
      <w:marBottom w:val="0"/>
      <w:divBdr>
        <w:top w:val="none" w:sz="0" w:space="0" w:color="auto"/>
        <w:left w:val="none" w:sz="0" w:space="0" w:color="auto"/>
        <w:bottom w:val="none" w:sz="0" w:space="0" w:color="auto"/>
        <w:right w:val="none" w:sz="0" w:space="0" w:color="auto"/>
      </w:divBdr>
    </w:div>
    <w:div w:id="720641957">
      <w:bodyDiv w:val="1"/>
      <w:marLeft w:val="0"/>
      <w:marRight w:val="0"/>
      <w:marTop w:val="0"/>
      <w:marBottom w:val="0"/>
      <w:divBdr>
        <w:top w:val="none" w:sz="0" w:space="0" w:color="auto"/>
        <w:left w:val="none" w:sz="0" w:space="0" w:color="auto"/>
        <w:bottom w:val="none" w:sz="0" w:space="0" w:color="auto"/>
        <w:right w:val="none" w:sz="0" w:space="0" w:color="auto"/>
      </w:divBdr>
    </w:div>
    <w:div w:id="720976545">
      <w:bodyDiv w:val="1"/>
      <w:marLeft w:val="0"/>
      <w:marRight w:val="0"/>
      <w:marTop w:val="0"/>
      <w:marBottom w:val="0"/>
      <w:divBdr>
        <w:top w:val="none" w:sz="0" w:space="0" w:color="auto"/>
        <w:left w:val="none" w:sz="0" w:space="0" w:color="auto"/>
        <w:bottom w:val="none" w:sz="0" w:space="0" w:color="auto"/>
        <w:right w:val="none" w:sz="0" w:space="0" w:color="auto"/>
      </w:divBdr>
    </w:div>
    <w:div w:id="721906754">
      <w:bodyDiv w:val="1"/>
      <w:marLeft w:val="0"/>
      <w:marRight w:val="0"/>
      <w:marTop w:val="0"/>
      <w:marBottom w:val="0"/>
      <w:divBdr>
        <w:top w:val="none" w:sz="0" w:space="0" w:color="auto"/>
        <w:left w:val="none" w:sz="0" w:space="0" w:color="auto"/>
        <w:bottom w:val="none" w:sz="0" w:space="0" w:color="auto"/>
        <w:right w:val="none" w:sz="0" w:space="0" w:color="auto"/>
      </w:divBdr>
    </w:div>
    <w:div w:id="724067031">
      <w:bodyDiv w:val="1"/>
      <w:marLeft w:val="0"/>
      <w:marRight w:val="0"/>
      <w:marTop w:val="0"/>
      <w:marBottom w:val="0"/>
      <w:divBdr>
        <w:top w:val="none" w:sz="0" w:space="0" w:color="auto"/>
        <w:left w:val="none" w:sz="0" w:space="0" w:color="auto"/>
        <w:bottom w:val="none" w:sz="0" w:space="0" w:color="auto"/>
        <w:right w:val="none" w:sz="0" w:space="0" w:color="auto"/>
      </w:divBdr>
    </w:div>
    <w:div w:id="724647438">
      <w:bodyDiv w:val="1"/>
      <w:marLeft w:val="0"/>
      <w:marRight w:val="0"/>
      <w:marTop w:val="0"/>
      <w:marBottom w:val="0"/>
      <w:divBdr>
        <w:top w:val="none" w:sz="0" w:space="0" w:color="auto"/>
        <w:left w:val="none" w:sz="0" w:space="0" w:color="auto"/>
        <w:bottom w:val="none" w:sz="0" w:space="0" w:color="auto"/>
        <w:right w:val="none" w:sz="0" w:space="0" w:color="auto"/>
      </w:divBdr>
    </w:div>
    <w:div w:id="724985963">
      <w:bodyDiv w:val="1"/>
      <w:marLeft w:val="0"/>
      <w:marRight w:val="0"/>
      <w:marTop w:val="0"/>
      <w:marBottom w:val="0"/>
      <w:divBdr>
        <w:top w:val="none" w:sz="0" w:space="0" w:color="auto"/>
        <w:left w:val="none" w:sz="0" w:space="0" w:color="auto"/>
        <w:bottom w:val="none" w:sz="0" w:space="0" w:color="auto"/>
        <w:right w:val="none" w:sz="0" w:space="0" w:color="auto"/>
      </w:divBdr>
    </w:div>
    <w:div w:id="725034150">
      <w:bodyDiv w:val="1"/>
      <w:marLeft w:val="0"/>
      <w:marRight w:val="0"/>
      <w:marTop w:val="0"/>
      <w:marBottom w:val="0"/>
      <w:divBdr>
        <w:top w:val="none" w:sz="0" w:space="0" w:color="auto"/>
        <w:left w:val="none" w:sz="0" w:space="0" w:color="auto"/>
        <w:bottom w:val="none" w:sz="0" w:space="0" w:color="auto"/>
        <w:right w:val="none" w:sz="0" w:space="0" w:color="auto"/>
      </w:divBdr>
    </w:div>
    <w:div w:id="725372184">
      <w:bodyDiv w:val="1"/>
      <w:marLeft w:val="0"/>
      <w:marRight w:val="0"/>
      <w:marTop w:val="0"/>
      <w:marBottom w:val="0"/>
      <w:divBdr>
        <w:top w:val="none" w:sz="0" w:space="0" w:color="auto"/>
        <w:left w:val="none" w:sz="0" w:space="0" w:color="auto"/>
        <w:bottom w:val="none" w:sz="0" w:space="0" w:color="auto"/>
        <w:right w:val="none" w:sz="0" w:space="0" w:color="auto"/>
      </w:divBdr>
    </w:div>
    <w:div w:id="725493028">
      <w:bodyDiv w:val="1"/>
      <w:marLeft w:val="0"/>
      <w:marRight w:val="0"/>
      <w:marTop w:val="0"/>
      <w:marBottom w:val="0"/>
      <w:divBdr>
        <w:top w:val="none" w:sz="0" w:space="0" w:color="auto"/>
        <w:left w:val="none" w:sz="0" w:space="0" w:color="auto"/>
        <w:bottom w:val="none" w:sz="0" w:space="0" w:color="auto"/>
        <w:right w:val="none" w:sz="0" w:space="0" w:color="auto"/>
      </w:divBdr>
    </w:div>
    <w:div w:id="726538695">
      <w:bodyDiv w:val="1"/>
      <w:marLeft w:val="0"/>
      <w:marRight w:val="0"/>
      <w:marTop w:val="0"/>
      <w:marBottom w:val="0"/>
      <w:divBdr>
        <w:top w:val="none" w:sz="0" w:space="0" w:color="auto"/>
        <w:left w:val="none" w:sz="0" w:space="0" w:color="auto"/>
        <w:bottom w:val="none" w:sz="0" w:space="0" w:color="auto"/>
        <w:right w:val="none" w:sz="0" w:space="0" w:color="auto"/>
      </w:divBdr>
    </w:div>
    <w:div w:id="727656665">
      <w:bodyDiv w:val="1"/>
      <w:marLeft w:val="0"/>
      <w:marRight w:val="0"/>
      <w:marTop w:val="0"/>
      <w:marBottom w:val="0"/>
      <w:divBdr>
        <w:top w:val="none" w:sz="0" w:space="0" w:color="auto"/>
        <w:left w:val="none" w:sz="0" w:space="0" w:color="auto"/>
        <w:bottom w:val="none" w:sz="0" w:space="0" w:color="auto"/>
        <w:right w:val="none" w:sz="0" w:space="0" w:color="auto"/>
      </w:divBdr>
    </w:div>
    <w:div w:id="728652302">
      <w:bodyDiv w:val="1"/>
      <w:marLeft w:val="0"/>
      <w:marRight w:val="0"/>
      <w:marTop w:val="0"/>
      <w:marBottom w:val="0"/>
      <w:divBdr>
        <w:top w:val="none" w:sz="0" w:space="0" w:color="auto"/>
        <w:left w:val="none" w:sz="0" w:space="0" w:color="auto"/>
        <w:bottom w:val="none" w:sz="0" w:space="0" w:color="auto"/>
        <w:right w:val="none" w:sz="0" w:space="0" w:color="auto"/>
      </w:divBdr>
    </w:div>
    <w:div w:id="729305823">
      <w:bodyDiv w:val="1"/>
      <w:marLeft w:val="0"/>
      <w:marRight w:val="0"/>
      <w:marTop w:val="0"/>
      <w:marBottom w:val="0"/>
      <w:divBdr>
        <w:top w:val="none" w:sz="0" w:space="0" w:color="auto"/>
        <w:left w:val="none" w:sz="0" w:space="0" w:color="auto"/>
        <w:bottom w:val="none" w:sz="0" w:space="0" w:color="auto"/>
        <w:right w:val="none" w:sz="0" w:space="0" w:color="auto"/>
      </w:divBdr>
    </w:div>
    <w:div w:id="731805351">
      <w:bodyDiv w:val="1"/>
      <w:marLeft w:val="0"/>
      <w:marRight w:val="0"/>
      <w:marTop w:val="0"/>
      <w:marBottom w:val="0"/>
      <w:divBdr>
        <w:top w:val="none" w:sz="0" w:space="0" w:color="auto"/>
        <w:left w:val="none" w:sz="0" w:space="0" w:color="auto"/>
        <w:bottom w:val="none" w:sz="0" w:space="0" w:color="auto"/>
        <w:right w:val="none" w:sz="0" w:space="0" w:color="auto"/>
      </w:divBdr>
    </w:div>
    <w:div w:id="731932393">
      <w:bodyDiv w:val="1"/>
      <w:marLeft w:val="0"/>
      <w:marRight w:val="0"/>
      <w:marTop w:val="0"/>
      <w:marBottom w:val="0"/>
      <w:divBdr>
        <w:top w:val="none" w:sz="0" w:space="0" w:color="auto"/>
        <w:left w:val="none" w:sz="0" w:space="0" w:color="auto"/>
        <w:bottom w:val="none" w:sz="0" w:space="0" w:color="auto"/>
        <w:right w:val="none" w:sz="0" w:space="0" w:color="auto"/>
      </w:divBdr>
    </w:div>
    <w:div w:id="735250666">
      <w:bodyDiv w:val="1"/>
      <w:marLeft w:val="0"/>
      <w:marRight w:val="0"/>
      <w:marTop w:val="0"/>
      <w:marBottom w:val="0"/>
      <w:divBdr>
        <w:top w:val="none" w:sz="0" w:space="0" w:color="auto"/>
        <w:left w:val="none" w:sz="0" w:space="0" w:color="auto"/>
        <w:bottom w:val="none" w:sz="0" w:space="0" w:color="auto"/>
        <w:right w:val="none" w:sz="0" w:space="0" w:color="auto"/>
      </w:divBdr>
    </w:div>
    <w:div w:id="736169392">
      <w:bodyDiv w:val="1"/>
      <w:marLeft w:val="0"/>
      <w:marRight w:val="0"/>
      <w:marTop w:val="0"/>
      <w:marBottom w:val="0"/>
      <w:divBdr>
        <w:top w:val="none" w:sz="0" w:space="0" w:color="auto"/>
        <w:left w:val="none" w:sz="0" w:space="0" w:color="auto"/>
        <w:bottom w:val="none" w:sz="0" w:space="0" w:color="auto"/>
        <w:right w:val="none" w:sz="0" w:space="0" w:color="auto"/>
      </w:divBdr>
    </w:div>
    <w:div w:id="736707398">
      <w:bodyDiv w:val="1"/>
      <w:marLeft w:val="0"/>
      <w:marRight w:val="0"/>
      <w:marTop w:val="0"/>
      <w:marBottom w:val="0"/>
      <w:divBdr>
        <w:top w:val="none" w:sz="0" w:space="0" w:color="auto"/>
        <w:left w:val="none" w:sz="0" w:space="0" w:color="auto"/>
        <w:bottom w:val="none" w:sz="0" w:space="0" w:color="auto"/>
        <w:right w:val="none" w:sz="0" w:space="0" w:color="auto"/>
      </w:divBdr>
    </w:div>
    <w:div w:id="738866413">
      <w:bodyDiv w:val="1"/>
      <w:marLeft w:val="0"/>
      <w:marRight w:val="0"/>
      <w:marTop w:val="0"/>
      <w:marBottom w:val="0"/>
      <w:divBdr>
        <w:top w:val="none" w:sz="0" w:space="0" w:color="auto"/>
        <w:left w:val="none" w:sz="0" w:space="0" w:color="auto"/>
        <w:bottom w:val="none" w:sz="0" w:space="0" w:color="auto"/>
        <w:right w:val="none" w:sz="0" w:space="0" w:color="auto"/>
      </w:divBdr>
    </w:div>
    <w:div w:id="739790345">
      <w:bodyDiv w:val="1"/>
      <w:marLeft w:val="0"/>
      <w:marRight w:val="0"/>
      <w:marTop w:val="0"/>
      <w:marBottom w:val="0"/>
      <w:divBdr>
        <w:top w:val="none" w:sz="0" w:space="0" w:color="auto"/>
        <w:left w:val="none" w:sz="0" w:space="0" w:color="auto"/>
        <w:bottom w:val="none" w:sz="0" w:space="0" w:color="auto"/>
        <w:right w:val="none" w:sz="0" w:space="0" w:color="auto"/>
      </w:divBdr>
    </w:div>
    <w:div w:id="742920929">
      <w:bodyDiv w:val="1"/>
      <w:marLeft w:val="0"/>
      <w:marRight w:val="0"/>
      <w:marTop w:val="0"/>
      <w:marBottom w:val="0"/>
      <w:divBdr>
        <w:top w:val="none" w:sz="0" w:space="0" w:color="auto"/>
        <w:left w:val="none" w:sz="0" w:space="0" w:color="auto"/>
        <w:bottom w:val="none" w:sz="0" w:space="0" w:color="auto"/>
        <w:right w:val="none" w:sz="0" w:space="0" w:color="auto"/>
      </w:divBdr>
    </w:div>
    <w:div w:id="743642263">
      <w:bodyDiv w:val="1"/>
      <w:marLeft w:val="0"/>
      <w:marRight w:val="0"/>
      <w:marTop w:val="0"/>
      <w:marBottom w:val="0"/>
      <w:divBdr>
        <w:top w:val="none" w:sz="0" w:space="0" w:color="auto"/>
        <w:left w:val="none" w:sz="0" w:space="0" w:color="auto"/>
        <w:bottom w:val="none" w:sz="0" w:space="0" w:color="auto"/>
        <w:right w:val="none" w:sz="0" w:space="0" w:color="auto"/>
      </w:divBdr>
    </w:div>
    <w:div w:id="745223265">
      <w:bodyDiv w:val="1"/>
      <w:marLeft w:val="0"/>
      <w:marRight w:val="0"/>
      <w:marTop w:val="0"/>
      <w:marBottom w:val="0"/>
      <w:divBdr>
        <w:top w:val="none" w:sz="0" w:space="0" w:color="auto"/>
        <w:left w:val="none" w:sz="0" w:space="0" w:color="auto"/>
        <w:bottom w:val="none" w:sz="0" w:space="0" w:color="auto"/>
        <w:right w:val="none" w:sz="0" w:space="0" w:color="auto"/>
      </w:divBdr>
    </w:div>
    <w:div w:id="745958582">
      <w:bodyDiv w:val="1"/>
      <w:marLeft w:val="0"/>
      <w:marRight w:val="0"/>
      <w:marTop w:val="0"/>
      <w:marBottom w:val="0"/>
      <w:divBdr>
        <w:top w:val="none" w:sz="0" w:space="0" w:color="auto"/>
        <w:left w:val="none" w:sz="0" w:space="0" w:color="auto"/>
        <w:bottom w:val="none" w:sz="0" w:space="0" w:color="auto"/>
        <w:right w:val="none" w:sz="0" w:space="0" w:color="auto"/>
      </w:divBdr>
    </w:div>
    <w:div w:id="746076312">
      <w:bodyDiv w:val="1"/>
      <w:marLeft w:val="0"/>
      <w:marRight w:val="0"/>
      <w:marTop w:val="0"/>
      <w:marBottom w:val="0"/>
      <w:divBdr>
        <w:top w:val="none" w:sz="0" w:space="0" w:color="auto"/>
        <w:left w:val="none" w:sz="0" w:space="0" w:color="auto"/>
        <w:bottom w:val="none" w:sz="0" w:space="0" w:color="auto"/>
        <w:right w:val="none" w:sz="0" w:space="0" w:color="auto"/>
      </w:divBdr>
    </w:div>
    <w:div w:id="749154265">
      <w:bodyDiv w:val="1"/>
      <w:marLeft w:val="0"/>
      <w:marRight w:val="0"/>
      <w:marTop w:val="0"/>
      <w:marBottom w:val="0"/>
      <w:divBdr>
        <w:top w:val="none" w:sz="0" w:space="0" w:color="auto"/>
        <w:left w:val="none" w:sz="0" w:space="0" w:color="auto"/>
        <w:bottom w:val="none" w:sz="0" w:space="0" w:color="auto"/>
        <w:right w:val="none" w:sz="0" w:space="0" w:color="auto"/>
      </w:divBdr>
    </w:div>
    <w:div w:id="750350969">
      <w:bodyDiv w:val="1"/>
      <w:marLeft w:val="0"/>
      <w:marRight w:val="0"/>
      <w:marTop w:val="0"/>
      <w:marBottom w:val="0"/>
      <w:divBdr>
        <w:top w:val="none" w:sz="0" w:space="0" w:color="auto"/>
        <w:left w:val="none" w:sz="0" w:space="0" w:color="auto"/>
        <w:bottom w:val="none" w:sz="0" w:space="0" w:color="auto"/>
        <w:right w:val="none" w:sz="0" w:space="0" w:color="auto"/>
      </w:divBdr>
    </w:div>
    <w:div w:id="750543004">
      <w:bodyDiv w:val="1"/>
      <w:marLeft w:val="0"/>
      <w:marRight w:val="0"/>
      <w:marTop w:val="0"/>
      <w:marBottom w:val="0"/>
      <w:divBdr>
        <w:top w:val="none" w:sz="0" w:space="0" w:color="auto"/>
        <w:left w:val="none" w:sz="0" w:space="0" w:color="auto"/>
        <w:bottom w:val="none" w:sz="0" w:space="0" w:color="auto"/>
        <w:right w:val="none" w:sz="0" w:space="0" w:color="auto"/>
      </w:divBdr>
    </w:div>
    <w:div w:id="751128192">
      <w:bodyDiv w:val="1"/>
      <w:marLeft w:val="0"/>
      <w:marRight w:val="0"/>
      <w:marTop w:val="0"/>
      <w:marBottom w:val="0"/>
      <w:divBdr>
        <w:top w:val="none" w:sz="0" w:space="0" w:color="auto"/>
        <w:left w:val="none" w:sz="0" w:space="0" w:color="auto"/>
        <w:bottom w:val="none" w:sz="0" w:space="0" w:color="auto"/>
        <w:right w:val="none" w:sz="0" w:space="0" w:color="auto"/>
      </w:divBdr>
    </w:div>
    <w:div w:id="755975909">
      <w:bodyDiv w:val="1"/>
      <w:marLeft w:val="0"/>
      <w:marRight w:val="0"/>
      <w:marTop w:val="0"/>
      <w:marBottom w:val="0"/>
      <w:divBdr>
        <w:top w:val="none" w:sz="0" w:space="0" w:color="auto"/>
        <w:left w:val="none" w:sz="0" w:space="0" w:color="auto"/>
        <w:bottom w:val="none" w:sz="0" w:space="0" w:color="auto"/>
        <w:right w:val="none" w:sz="0" w:space="0" w:color="auto"/>
      </w:divBdr>
    </w:div>
    <w:div w:id="756748612">
      <w:bodyDiv w:val="1"/>
      <w:marLeft w:val="0"/>
      <w:marRight w:val="0"/>
      <w:marTop w:val="0"/>
      <w:marBottom w:val="0"/>
      <w:divBdr>
        <w:top w:val="none" w:sz="0" w:space="0" w:color="auto"/>
        <w:left w:val="none" w:sz="0" w:space="0" w:color="auto"/>
        <w:bottom w:val="none" w:sz="0" w:space="0" w:color="auto"/>
        <w:right w:val="none" w:sz="0" w:space="0" w:color="auto"/>
      </w:divBdr>
    </w:div>
    <w:div w:id="757486009">
      <w:bodyDiv w:val="1"/>
      <w:marLeft w:val="0"/>
      <w:marRight w:val="0"/>
      <w:marTop w:val="0"/>
      <w:marBottom w:val="0"/>
      <w:divBdr>
        <w:top w:val="none" w:sz="0" w:space="0" w:color="auto"/>
        <w:left w:val="none" w:sz="0" w:space="0" w:color="auto"/>
        <w:bottom w:val="none" w:sz="0" w:space="0" w:color="auto"/>
        <w:right w:val="none" w:sz="0" w:space="0" w:color="auto"/>
      </w:divBdr>
    </w:div>
    <w:div w:id="763646639">
      <w:bodyDiv w:val="1"/>
      <w:marLeft w:val="0"/>
      <w:marRight w:val="0"/>
      <w:marTop w:val="0"/>
      <w:marBottom w:val="0"/>
      <w:divBdr>
        <w:top w:val="none" w:sz="0" w:space="0" w:color="auto"/>
        <w:left w:val="none" w:sz="0" w:space="0" w:color="auto"/>
        <w:bottom w:val="none" w:sz="0" w:space="0" w:color="auto"/>
        <w:right w:val="none" w:sz="0" w:space="0" w:color="auto"/>
      </w:divBdr>
    </w:div>
    <w:div w:id="766195066">
      <w:bodyDiv w:val="1"/>
      <w:marLeft w:val="0"/>
      <w:marRight w:val="0"/>
      <w:marTop w:val="0"/>
      <w:marBottom w:val="0"/>
      <w:divBdr>
        <w:top w:val="none" w:sz="0" w:space="0" w:color="auto"/>
        <w:left w:val="none" w:sz="0" w:space="0" w:color="auto"/>
        <w:bottom w:val="none" w:sz="0" w:space="0" w:color="auto"/>
        <w:right w:val="none" w:sz="0" w:space="0" w:color="auto"/>
      </w:divBdr>
    </w:div>
    <w:div w:id="766468027">
      <w:bodyDiv w:val="1"/>
      <w:marLeft w:val="0"/>
      <w:marRight w:val="0"/>
      <w:marTop w:val="0"/>
      <w:marBottom w:val="0"/>
      <w:divBdr>
        <w:top w:val="none" w:sz="0" w:space="0" w:color="auto"/>
        <w:left w:val="none" w:sz="0" w:space="0" w:color="auto"/>
        <w:bottom w:val="none" w:sz="0" w:space="0" w:color="auto"/>
        <w:right w:val="none" w:sz="0" w:space="0" w:color="auto"/>
      </w:divBdr>
    </w:div>
    <w:div w:id="769400266">
      <w:bodyDiv w:val="1"/>
      <w:marLeft w:val="0"/>
      <w:marRight w:val="0"/>
      <w:marTop w:val="0"/>
      <w:marBottom w:val="0"/>
      <w:divBdr>
        <w:top w:val="none" w:sz="0" w:space="0" w:color="auto"/>
        <w:left w:val="none" w:sz="0" w:space="0" w:color="auto"/>
        <w:bottom w:val="none" w:sz="0" w:space="0" w:color="auto"/>
        <w:right w:val="none" w:sz="0" w:space="0" w:color="auto"/>
      </w:divBdr>
    </w:div>
    <w:div w:id="770509361">
      <w:bodyDiv w:val="1"/>
      <w:marLeft w:val="0"/>
      <w:marRight w:val="0"/>
      <w:marTop w:val="0"/>
      <w:marBottom w:val="0"/>
      <w:divBdr>
        <w:top w:val="none" w:sz="0" w:space="0" w:color="auto"/>
        <w:left w:val="none" w:sz="0" w:space="0" w:color="auto"/>
        <w:bottom w:val="none" w:sz="0" w:space="0" w:color="auto"/>
        <w:right w:val="none" w:sz="0" w:space="0" w:color="auto"/>
      </w:divBdr>
    </w:div>
    <w:div w:id="771631794">
      <w:bodyDiv w:val="1"/>
      <w:marLeft w:val="0"/>
      <w:marRight w:val="0"/>
      <w:marTop w:val="0"/>
      <w:marBottom w:val="0"/>
      <w:divBdr>
        <w:top w:val="none" w:sz="0" w:space="0" w:color="auto"/>
        <w:left w:val="none" w:sz="0" w:space="0" w:color="auto"/>
        <w:bottom w:val="none" w:sz="0" w:space="0" w:color="auto"/>
        <w:right w:val="none" w:sz="0" w:space="0" w:color="auto"/>
      </w:divBdr>
    </w:div>
    <w:div w:id="772170741">
      <w:bodyDiv w:val="1"/>
      <w:marLeft w:val="0"/>
      <w:marRight w:val="0"/>
      <w:marTop w:val="0"/>
      <w:marBottom w:val="0"/>
      <w:divBdr>
        <w:top w:val="none" w:sz="0" w:space="0" w:color="auto"/>
        <w:left w:val="none" w:sz="0" w:space="0" w:color="auto"/>
        <w:bottom w:val="none" w:sz="0" w:space="0" w:color="auto"/>
        <w:right w:val="none" w:sz="0" w:space="0" w:color="auto"/>
      </w:divBdr>
    </w:div>
    <w:div w:id="774253836">
      <w:bodyDiv w:val="1"/>
      <w:marLeft w:val="0"/>
      <w:marRight w:val="0"/>
      <w:marTop w:val="0"/>
      <w:marBottom w:val="0"/>
      <w:divBdr>
        <w:top w:val="none" w:sz="0" w:space="0" w:color="auto"/>
        <w:left w:val="none" w:sz="0" w:space="0" w:color="auto"/>
        <w:bottom w:val="none" w:sz="0" w:space="0" w:color="auto"/>
        <w:right w:val="none" w:sz="0" w:space="0" w:color="auto"/>
      </w:divBdr>
    </w:div>
    <w:div w:id="775173479">
      <w:bodyDiv w:val="1"/>
      <w:marLeft w:val="0"/>
      <w:marRight w:val="0"/>
      <w:marTop w:val="0"/>
      <w:marBottom w:val="0"/>
      <w:divBdr>
        <w:top w:val="none" w:sz="0" w:space="0" w:color="auto"/>
        <w:left w:val="none" w:sz="0" w:space="0" w:color="auto"/>
        <w:bottom w:val="none" w:sz="0" w:space="0" w:color="auto"/>
        <w:right w:val="none" w:sz="0" w:space="0" w:color="auto"/>
      </w:divBdr>
    </w:div>
    <w:div w:id="776216929">
      <w:bodyDiv w:val="1"/>
      <w:marLeft w:val="0"/>
      <w:marRight w:val="0"/>
      <w:marTop w:val="0"/>
      <w:marBottom w:val="0"/>
      <w:divBdr>
        <w:top w:val="none" w:sz="0" w:space="0" w:color="auto"/>
        <w:left w:val="none" w:sz="0" w:space="0" w:color="auto"/>
        <w:bottom w:val="none" w:sz="0" w:space="0" w:color="auto"/>
        <w:right w:val="none" w:sz="0" w:space="0" w:color="auto"/>
      </w:divBdr>
    </w:div>
    <w:div w:id="776489516">
      <w:bodyDiv w:val="1"/>
      <w:marLeft w:val="0"/>
      <w:marRight w:val="0"/>
      <w:marTop w:val="0"/>
      <w:marBottom w:val="0"/>
      <w:divBdr>
        <w:top w:val="none" w:sz="0" w:space="0" w:color="auto"/>
        <w:left w:val="none" w:sz="0" w:space="0" w:color="auto"/>
        <w:bottom w:val="none" w:sz="0" w:space="0" w:color="auto"/>
        <w:right w:val="none" w:sz="0" w:space="0" w:color="auto"/>
      </w:divBdr>
    </w:div>
    <w:div w:id="778915114">
      <w:bodyDiv w:val="1"/>
      <w:marLeft w:val="0"/>
      <w:marRight w:val="0"/>
      <w:marTop w:val="0"/>
      <w:marBottom w:val="0"/>
      <w:divBdr>
        <w:top w:val="none" w:sz="0" w:space="0" w:color="auto"/>
        <w:left w:val="none" w:sz="0" w:space="0" w:color="auto"/>
        <w:bottom w:val="none" w:sz="0" w:space="0" w:color="auto"/>
        <w:right w:val="none" w:sz="0" w:space="0" w:color="auto"/>
      </w:divBdr>
    </w:div>
    <w:div w:id="779766062">
      <w:bodyDiv w:val="1"/>
      <w:marLeft w:val="0"/>
      <w:marRight w:val="0"/>
      <w:marTop w:val="0"/>
      <w:marBottom w:val="0"/>
      <w:divBdr>
        <w:top w:val="none" w:sz="0" w:space="0" w:color="auto"/>
        <w:left w:val="none" w:sz="0" w:space="0" w:color="auto"/>
        <w:bottom w:val="none" w:sz="0" w:space="0" w:color="auto"/>
        <w:right w:val="none" w:sz="0" w:space="0" w:color="auto"/>
      </w:divBdr>
    </w:div>
    <w:div w:id="779841007">
      <w:bodyDiv w:val="1"/>
      <w:marLeft w:val="0"/>
      <w:marRight w:val="0"/>
      <w:marTop w:val="0"/>
      <w:marBottom w:val="0"/>
      <w:divBdr>
        <w:top w:val="none" w:sz="0" w:space="0" w:color="auto"/>
        <w:left w:val="none" w:sz="0" w:space="0" w:color="auto"/>
        <w:bottom w:val="none" w:sz="0" w:space="0" w:color="auto"/>
        <w:right w:val="none" w:sz="0" w:space="0" w:color="auto"/>
      </w:divBdr>
    </w:div>
    <w:div w:id="779952257">
      <w:bodyDiv w:val="1"/>
      <w:marLeft w:val="0"/>
      <w:marRight w:val="0"/>
      <w:marTop w:val="0"/>
      <w:marBottom w:val="0"/>
      <w:divBdr>
        <w:top w:val="none" w:sz="0" w:space="0" w:color="auto"/>
        <w:left w:val="none" w:sz="0" w:space="0" w:color="auto"/>
        <w:bottom w:val="none" w:sz="0" w:space="0" w:color="auto"/>
        <w:right w:val="none" w:sz="0" w:space="0" w:color="auto"/>
      </w:divBdr>
    </w:div>
    <w:div w:id="780225441">
      <w:bodyDiv w:val="1"/>
      <w:marLeft w:val="0"/>
      <w:marRight w:val="0"/>
      <w:marTop w:val="0"/>
      <w:marBottom w:val="0"/>
      <w:divBdr>
        <w:top w:val="none" w:sz="0" w:space="0" w:color="auto"/>
        <w:left w:val="none" w:sz="0" w:space="0" w:color="auto"/>
        <w:bottom w:val="none" w:sz="0" w:space="0" w:color="auto"/>
        <w:right w:val="none" w:sz="0" w:space="0" w:color="auto"/>
      </w:divBdr>
    </w:div>
    <w:div w:id="783501528">
      <w:bodyDiv w:val="1"/>
      <w:marLeft w:val="0"/>
      <w:marRight w:val="0"/>
      <w:marTop w:val="0"/>
      <w:marBottom w:val="0"/>
      <w:divBdr>
        <w:top w:val="none" w:sz="0" w:space="0" w:color="auto"/>
        <w:left w:val="none" w:sz="0" w:space="0" w:color="auto"/>
        <w:bottom w:val="none" w:sz="0" w:space="0" w:color="auto"/>
        <w:right w:val="none" w:sz="0" w:space="0" w:color="auto"/>
      </w:divBdr>
    </w:div>
    <w:div w:id="783771958">
      <w:bodyDiv w:val="1"/>
      <w:marLeft w:val="0"/>
      <w:marRight w:val="0"/>
      <w:marTop w:val="0"/>
      <w:marBottom w:val="0"/>
      <w:divBdr>
        <w:top w:val="none" w:sz="0" w:space="0" w:color="auto"/>
        <w:left w:val="none" w:sz="0" w:space="0" w:color="auto"/>
        <w:bottom w:val="none" w:sz="0" w:space="0" w:color="auto"/>
        <w:right w:val="none" w:sz="0" w:space="0" w:color="auto"/>
      </w:divBdr>
    </w:div>
    <w:div w:id="784466262">
      <w:bodyDiv w:val="1"/>
      <w:marLeft w:val="0"/>
      <w:marRight w:val="0"/>
      <w:marTop w:val="0"/>
      <w:marBottom w:val="0"/>
      <w:divBdr>
        <w:top w:val="none" w:sz="0" w:space="0" w:color="auto"/>
        <w:left w:val="none" w:sz="0" w:space="0" w:color="auto"/>
        <w:bottom w:val="none" w:sz="0" w:space="0" w:color="auto"/>
        <w:right w:val="none" w:sz="0" w:space="0" w:color="auto"/>
      </w:divBdr>
    </w:div>
    <w:div w:id="784732352">
      <w:bodyDiv w:val="1"/>
      <w:marLeft w:val="0"/>
      <w:marRight w:val="0"/>
      <w:marTop w:val="0"/>
      <w:marBottom w:val="0"/>
      <w:divBdr>
        <w:top w:val="none" w:sz="0" w:space="0" w:color="auto"/>
        <w:left w:val="none" w:sz="0" w:space="0" w:color="auto"/>
        <w:bottom w:val="none" w:sz="0" w:space="0" w:color="auto"/>
        <w:right w:val="none" w:sz="0" w:space="0" w:color="auto"/>
      </w:divBdr>
    </w:div>
    <w:div w:id="786582109">
      <w:bodyDiv w:val="1"/>
      <w:marLeft w:val="0"/>
      <w:marRight w:val="0"/>
      <w:marTop w:val="0"/>
      <w:marBottom w:val="0"/>
      <w:divBdr>
        <w:top w:val="none" w:sz="0" w:space="0" w:color="auto"/>
        <w:left w:val="none" w:sz="0" w:space="0" w:color="auto"/>
        <w:bottom w:val="none" w:sz="0" w:space="0" w:color="auto"/>
        <w:right w:val="none" w:sz="0" w:space="0" w:color="auto"/>
      </w:divBdr>
    </w:div>
    <w:div w:id="787697746">
      <w:bodyDiv w:val="1"/>
      <w:marLeft w:val="0"/>
      <w:marRight w:val="0"/>
      <w:marTop w:val="0"/>
      <w:marBottom w:val="0"/>
      <w:divBdr>
        <w:top w:val="none" w:sz="0" w:space="0" w:color="auto"/>
        <w:left w:val="none" w:sz="0" w:space="0" w:color="auto"/>
        <w:bottom w:val="none" w:sz="0" w:space="0" w:color="auto"/>
        <w:right w:val="none" w:sz="0" w:space="0" w:color="auto"/>
      </w:divBdr>
    </w:div>
    <w:div w:id="788476823">
      <w:bodyDiv w:val="1"/>
      <w:marLeft w:val="0"/>
      <w:marRight w:val="0"/>
      <w:marTop w:val="0"/>
      <w:marBottom w:val="0"/>
      <w:divBdr>
        <w:top w:val="none" w:sz="0" w:space="0" w:color="auto"/>
        <w:left w:val="none" w:sz="0" w:space="0" w:color="auto"/>
        <w:bottom w:val="none" w:sz="0" w:space="0" w:color="auto"/>
        <w:right w:val="none" w:sz="0" w:space="0" w:color="auto"/>
      </w:divBdr>
    </w:div>
    <w:div w:id="788860020">
      <w:bodyDiv w:val="1"/>
      <w:marLeft w:val="0"/>
      <w:marRight w:val="0"/>
      <w:marTop w:val="0"/>
      <w:marBottom w:val="0"/>
      <w:divBdr>
        <w:top w:val="none" w:sz="0" w:space="0" w:color="auto"/>
        <w:left w:val="none" w:sz="0" w:space="0" w:color="auto"/>
        <w:bottom w:val="none" w:sz="0" w:space="0" w:color="auto"/>
        <w:right w:val="none" w:sz="0" w:space="0" w:color="auto"/>
      </w:divBdr>
    </w:div>
    <w:div w:id="789015443">
      <w:bodyDiv w:val="1"/>
      <w:marLeft w:val="0"/>
      <w:marRight w:val="0"/>
      <w:marTop w:val="0"/>
      <w:marBottom w:val="0"/>
      <w:divBdr>
        <w:top w:val="none" w:sz="0" w:space="0" w:color="auto"/>
        <w:left w:val="none" w:sz="0" w:space="0" w:color="auto"/>
        <w:bottom w:val="none" w:sz="0" w:space="0" w:color="auto"/>
        <w:right w:val="none" w:sz="0" w:space="0" w:color="auto"/>
      </w:divBdr>
    </w:div>
    <w:div w:id="789205321">
      <w:bodyDiv w:val="1"/>
      <w:marLeft w:val="0"/>
      <w:marRight w:val="0"/>
      <w:marTop w:val="0"/>
      <w:marBottom w:val="0"/>
      <w:divBdr>
        <w:top w:val="none" w:sz="0" w:space="0" w:color="auto"/>
        <w:left w:val="none" w:sz="0" w:space="0" w:color="auto"/>
        <w:bottom w:val="none" w:sz="0" w:space="0" w:color="auto"/>
        <w:right w:val="none" w:sz="0" w:space="0" w:color="auto"/>
      </w:divBdr>
    </w:div>
    <w:div w:id="791559288">
      <w:bodyDiv w:val="1"/>
      <w:marLeft w:val="0"/>
      <w:marRight w:val="0"/>
      <w:marTop w:val="0"/>
      <w:marBottom w:val="0"/>
      <w:divBdr>
        <w:top w:val="none" w:sz="0" w:space="0" w:color="auto"/>
        <w:left w:val="none" w:sz="0" w:space="0" w:color="auto"/>
        <w:bottom w:val="none" w:sz="0" w:space="0" w:color="auto"/>
        <w:right w:val="none" w:sz="0" w:space="0" w:color="auto"/>
      </w:divBdr>
    </w:div>
    <w:div w:id="793255684">
      <w:bodyDiv w:val="1"/>
      <w:marLeft w:val="0"/>
      <w:marRight w:val="0"/>
      <w:marTop w:val="0"/>
      <w:marBottom w:val="0"/>
      <w:divBdr>
        <w:top w:val="none" w:sz="0" w:space="0" w:color="auto"/>
        <w:left w:val="none" w:sz="0" w:space="0" w:color="auto"/>
        <w:bottom w:val="none" w:sz="0" w:space="0" w:color="auto"/>
        <w:right w:val="none" w:sz="0" w:space="0" w:color="auto"/>
      </w:divBdr>
    </w:div>
    <w:div w:id="793672452">
      <w:bodyDiv w:val="1"/>
      <w:marLeft w:val="0"/>
      <w:marRight w:val="0"/>
      <w:marTop w:val="0"/>
      <w:marBottom w:val="0"/>
      <w:divBdr>
        <w:top w:val="none" w:sz="0" w:space="0" w:color="auto"/>
        <w:left w:val="none" w:sz="0" w:space="0" w:color="auto"/>
        <w:bottom w:val="none" w:sz="0" w:space="0" w:color="auto"/>
        <w:right w:val="none" w:sz="0" w:space="0" w:color="auto"/>
      </w:divBdr>
    </w:div>
    <w:div w:id="795607269">
      <w:bodyDiv w:val="1"/>
      <w:marLeft w:val="0"/>
      <w:marRight w:val="0"/>
      <w:marTop w:val="0"/>
      <w:marBottom w:val="0"/>
      <w:divBdr>
        <w:top w:val="none" w:sz="0" w:space="0" w:color="auto"/>
        <w:left w:val="none" w:sz="0" w:space="0" w:color="auto"/>
        <w:bottom w:val="none" w:sz="0" w:space="0" w:color="auto"/>
        <w:right w:val="none" w:sz="0" w:space="0" w:color="auto"/>
      </w:divBdr>
    </w:div>
    <w:div w:id="799613430">
      <w:bodyDiv w:val="1"/>
      <w:marLeft w:val="0"/>
      <w:marRight w:val="0"/>
      <w:marTop w:val="0"/>
      <w:marBottom w:val="0"/>
      <w:divBdr>
        <w:top w:val="none" w:sz="0" w:space="0" w:color="auto"/>
        <w:left w:val="none" w:sz="0" w:space="0" w:color="auto"/>
        <w:bottom w:val="none" w:sz="0" w:space="0" w:color="auto"/>
        <w:right w:val="none" w:sz="0" w:space="0" w:color="auto"/>
      </w:divBdr>
    </w:div>
    <w:div w:id="800686008">
      <w:bodyDiv w:val="1"/>
      <w:marLeft w:val="0"/>
      <w:marRight w:val="0"/>
      <w:marTop w:val="0"/>
      <w:marBottom w:val="0"/>
      <w:divBdr>
        <w:top w:val="none" w:sz="0" w:space="0" w:color="auto"/>
        <w:left w:val="none" w:sz="0" w:space="0" w:color="auto"/>
        <w:bottom w:val="none" w:sz="0" w:space="0" w:color="auto"/>
        <w:right w:val="none" w:sz="0" w:space="0" w:color="auto"/>
      </w:divBdr>
    </w:div>
    <w:div w:id="801460531">
      <w:bodyDiv w:val="1"/>
      <w:marLeft w:val="0"/>
      <w:marRight w:val="0"/>
      <w:marTop w:val="0"/>
      <w:marBottom w:val="0"/>
      <w:divBdr>
        <w:top w:val="none" w:sz="0" w:space="0" w:color="auto"/>
        <w:left w:val="none" w:sz="0" w:space="0" w:color="auto"/>
        <w:bottom w:val="none" w:sz="0" w:space="0" w:color="auto"/>
        <w:right w:val="none" w:sz="0" w:space="0" w:color="auto"/>
      </w:divBdr>
    </w:div>
    <w:div w:id="801969190">
      <w:bodyDiv w:val="1"/>
      <w:marLeft w:val="0"/>
      <w:marRight w:val="0"/>
      <w:marTop w:val="0"/>
      <w:marBottom w:val="0"/>
      <w:divBdr>
        <w:top w:val="none" w:sz="0" w:space="0" w:color="auto"/>
        <w:left w:val="none" w:sz="0" w:space="0" w:color="auto"/>
        <w:bottom w:val="none" w:sz="0" w:space="0" w:color="auto"/>
        <w:right w:val="none" w:sz="0" w:space="0" w:color="auto"/>
      </w:divBdr>
    </w:div>
    <w:div w:id="802044098">
      <w:bodyDiv w:val="1"/>
      <w:marLeft w:val="0"/>
      <w:marRight w:val="0"/>
      <w:marTop w:val="0"/>
      <w:marBottom w:val="0"/>
      <w:divBdr>
        <w:top w:val="none" w:sz="0" w:space="0" w:color="auto"/>
        <w:left w:val="none" w:sz="0" w:space="0" w:color="auto"/>
        <w:bottom w:val="none" w:sz="0" w:space="0" w:color="auto"/>
        <w:right w:val="none" w:sz="0" w:space="0" w:color="auto"/>
      </w:divBdr>
    </w:div>
    <w:div w:id="802314219">
      <w:bodyDiv w:val="1"/>
      <w:marLeft w:val="0"/>
      <w:marRight w:val="0"/>
      <w:marTop w:val="0"/>
      <w:marBottom w:val="0"/>
      <w:divBdr>
        <w:top w:val="none" w:sz="0" w:space="0" w:color="auto"/>
        <w:left w:val="none" w:sz="0" w:space="0" w:color="auto"/>
        <w:bottom w:val="none" w:sz="0" w:space="0" w:color="auto"/>
        <w:right w:val="none" w:sz="0" w:space="0" w:color="auto"/>
      </w:divBdr>
    </w:div>
    <w:div w:id="804195812">
      <w:bodyDiv w:val="1"/>
      <w:marLeft w:val="0"/>
      <w:marRight w:val="0"/>
      <w:marTop w:val="0"/>
      <w:marBottom w:val="0"/>
      <w:divBdr>
        <w:top w:val="none" w:sz="0" w:space="0" w:color="auto"/>
        <w:left w:val="none" w:sz="0" w:space="0" w:color="auto"/>
        <w:bottom w:val="none" w:sz="0" w:space="0" w:color="auto"/>
        <w:right w:val="none" w:sz="0" w:space="0" w:color="auto"/>
      </w:divBdr>
    </w:div>
    <w:div w:id="805048163">
      <w:bodyDiv w:val="1"/>
      <w:marLeft w:val="0"/>
      <w:marRight w:val="0"/>
      <w:marTop w:val="0"/>
      <w:marBottom w:val="0"/>
      <w:divBdr>
        <w:top w:val="none" w:sz="0" w:space="0" w:color="auto"/>
        <w:left w:val="none" w:sz="0" w:space="0" w:color="auto"/>
        <w:bottom w:val="none" w:sz="0" w:space="0" w:color="auto"/>
        <w:right w:val="none" w:sz="0" w:space="0" w:color="auto"/>
      </w:divBdr>
    </w:div>
    <w:div w:id="805589777">
      <w:bodyDiv w:val="1"/>
      <w:marLeft w:val="0"/>
      <w:marRight w:val="0"/>
      <w:marTop w:val="0"/>
      <w:marBottom w:val="0"/>
      <w:divBdr>
        <w:top w:val="none" w:sz="0" w:space="0" w:color="auto"/>
        <w:left w:val="none" w:sz="0" w:space="0" w:color="auto"/>
        <w:bottom w:val="none" w:sz="0" w:space="0" w:color="auto"/>
        <w:right w:val="none" w:sz="0" w:space="0" w:color="auto"/>
      </w:divBdr>
    </w:div>
    <w:div w:id="806901007">
      <w:bodyDiv w:val="1"/>
      <w:marLeft w:val="0"/>
      <w:marRight w:val="0"/>
      <w:marTop w:val="0"/>
      <w:marBottom w:val="0"/>
      <w:divBdr>
        <w:top w:val="none" w:sz="0" w:space="0" w:color="auto"/>
        <w:left w:val="none" w:sz="0" w:space="0" w:color="auto"/>
        <w:bottom w:val="none" w:sz="0" w:space="0" w:color="auto"/>
        <w:right w:val="none" w:sz="0" w:space="0" w:color="auto"/>
      </w:divBdr>
    </w:div>
    <w:div w:id="807012038">
      <w:bodyDiv w:val="1"/>
      <w:marLeft w:val="0"/>
      <w:marRight w:val="0"/>
      <w:marTop w:val="0"/>
      <w:marBottom w:val="0"/>
      <w:divBdr>
        <w:top w:val="none" w:sz="0" w:space="0" w:color="auto"/>
        <w:left w:val="none" w:sz="0" w:space="0" w:color="auto"/>
        <w:bottom w:val="none" w:sz="0" w:space="0" w:color="auto"/>
        <w:right w:val="none" w:sz="0" w:space="0" w:color="auto"/>
      </w:divBdr>
    </w:div>
    <w:div w:id="808060046">
      <w:bodyDiv w:val="1"/>
      <w:marLeft w:val="0"/>
      <w:marRight w:val="0"/>
      <w:marTop w:val="0"/>
      <w:marBottom w:val="0"/>
      <w:divBdr>
        <w:top w:val="none" w:sz="0" w:space="0" w:color="auto"/>
        <w:left w:val="none" w:sz="0" w:space="0" w:color="auto"/>
        <w:bottom w:val="none" w:sz="0" w:space="0" w:color="auto"/>
        <w:right w:val="none" w:sz="0" w:space="0" w:color="auto"/>
      </w:divBdr>
    </w:div>
    <w:div w:id="809253078">
      <w:bodyDiv w:val="1"/>
      <w:marLeft w:val="0"/>
      <w:marRight w:val="0"/>
      <w:marTop w:val="0"/>
      <w:marBottom w:val="0"/>
      <w:divBdr>
        <w:top w:val="none" w:sz="0" w:space="0" w:color="auto"/>
        <w:left w:val="none" w:sz="0" w:space="0" w:color="auto"/>
        <w:bottom w:val="none" w:sz="0" w:space="0" w:color="auto"/>
        <w:right w:val="none" w:sz="0" w:space="0" w:color="auto"/>
      </w:divBdr>
    </w:div>
    <w:div w:id="809325075">
      <w:bodyDiv w:val="1"/>
      <w:marLeft w:val="0"/>
      <w:marRight w:val="0"/>
      <w:marTop w:val="0"/>
      <w:marBottom w:val="0"/>
      <w:divBdr>
        <w:top w:val="none" w:sz="0" w:space="0" w:color="auto"/>
        <w:left w:val="none" w:sz="0" w:space="0" w:color="auto"/>
        <w:bottom w:val="none" w:sz="0" w:space="0" w:color="auto"/>
        <w:right w:val="none" w:sz="0" w:space="0" w:color="auto"/>
      </w:divBdr>
    </w:div>
    <w:div w:id="817841625">
      <w:bodyDiv w:val="1"/>
      <w:marLeft w:val="0"/>
      <w:marRight w:val="0"/>
      <w:marTop w:val="0"/>
      <w:marBottom w:val="0"/>
      <w:divBdr>
        <w:top w:val="none" w:sz="0" w:space="0" w:color="auto"/>
        <w:left w:val="none" w:sz="0" w:space="0" w:color="auto"/>
        <w:bottom w:val="none" w:sz="0" w:space="0" w:color="auto"/>
        <w:right w:val="none" w:sz="0" w:space="0" w:color="auto"/>
      </w:divBdr>
    </w:div>
    <w:div w:id="820196324">
      <w:bodyDiv w:val="1"/>
      <w:marLeft w:val="0"/>
      <w:marRight w:val="0"/>
      <w:marTop w:val="0"/>
      <w:marBottom w:val="0"/>
      <w:divBdr>
        <w:top w:val="none" w:sz="0" w:space="0" w:color="auto"/>
        <w:left w:val="none" w:sz="0" w:space="0" w:color="auto"/>
        <w:bottom w:val="none" w:sz="0" w:space="0" w:color="auto"/>
        <w:right w:val="none" w:sz="0" w:space="0" w:color="auto"/>
      </w:divBdr>
    </w:div>
    <w:div w:id="820199794">
      <w:bodyDiv w:val="1"/>
      <w:marLeft w:val="0"/>
      <w:marRight w:val="0"/>
      <w:marTop w:val="0"/>
      <w:marBottom w:val="0"/>
      <w:divBdr>
        <w:top w:val="none" w:sz="0" w:space="0" w:color="auto"/>
        <w:left w:val="none" w:sz="0" w:space="0" w:color="auto"/>
        <w:bottom w:val="none" w:sz="0" w:space="0" w:color="auto"/>
        <w:right w:val="none" w:sz="0" w:space="0" w:color="auto"/>
      </w:divBdr>
    </w:div>
    <w:div w:id="820267645">
      <w:bodyDiv w:val="1"/>
      <w:marLeft w:val="0"/>
      <w:marRight w:val="0"/>
      <w:marTop w:val="0"/>
      <w:marBottom w:val="0"/>
      <w:divBdr>
        <w:top w:val="none" w:sz="0" w:space="0" w:color="auto"/>
        <w:left w:val="none" w:sz="0" w:space="0" w:color="auto"/>
        <w:bottom w:val="none" w:sz="0" w:space="0" w:color="auto"/>
        <w:right w:val="none" w:sz="0" w:space="0" w:color="auto"/>
      </w:divBdr>
    </w:div>
    <w:div w:id="821509394">
      <w:bodyDiv w:val="1"/>
      <w:marLeft w:val="0"/>
      <w:marRight w:val="0"/>
      <w:marTop w:val="0"/>
      <w:marBottom w:val="0"/>
      <w:divBdr>
        <w:top w:val="none" w:sz="0" w:space="0" w:color="auto"/>
        <w:left w:val="none" w:sz="0" w:space="0" w:color="auto"/>
        <w:bottom w:val="none" w:sz="0" w:space="0" w:color="auto"/>
        <w:right w:val="none" w:sz="0" w:space="0" w:color="auto"/>
      </w:divBdr>
    </w:div>
    <w:div w:id="822430712">
      <w:bodyDiv w:val="1"/>
      <w:marLeft w:val="0"/>
      <w:marRight w:val="0"/>
      <w:marTop w:val="0"/>
      <w:marBottom w:val="0"/>
      <w:divBdr>
        <w:top w:val="none" w:sz="0" w:space="0" w:color="auto"/>
        <w:left w:val="none" w:sz="0" w:space="0" w:color="auto"/>
        <w:bottom w:val="none" w:sz="0" w:space="0" w:color="auto"/>
        <w:right w:val="none" w:sz="0" w:space="0" w:color="auto"/>
      </w:divBdr>
    </w:div>
    <w:div w:id="822508223">
      <w:bodyDiv w:val="1"/>
      <w:marLeft w:val="0"/>
      <w:marRight w:val="0"/>
      <w:marTop w:val="0"/>
      <w:marBottom w:val="0"/>
      <w:divBdr>
        <w:top w:val="none" w:sz="0" w:space="0" w:color="auto"/>
        <w:left w:val="none" w:sz="0" w:space="0" w:color="auto"/>
        <w:bottom w:val="none" w:sz="0" w:space="0" w:color="auto"/>
        <w:right w:val="none" w:sz="0" w:space="0" w:color="auto"/>
      </w:divBdr>
    </w:div>
    <w:div w:id="825784751">
      <w:bodyDiv w:val="1"/>
      <w:marLeft w:val="0"/>
      <w:marRight w:val="0"/>
      <w:marTop w:val="0"/>
      <w:marBottom w:val="0"/>
      <w:divBdr>
        <w:top w:val="none" w:sz="0" w:space="0" w:color="auto"/>
        <w:left w:val="none" w:sz="0" w:space="0" w:color="auto"/>
        <w:bottom w:val="none" w:sz="0" w:space="0" w:color="auto"/>
        <w:right w:val="none" w:sz="0" w:space="0" w:color="auto"/>
      </w:divBdr>
    </w:div>
    <w:div w:id="826828074">
      <w:bodyDiv w:val="1"/>
      <w:marLeft w:val="0"/>
      <w:marRight w:val="0"/>
      <w:marTop w:val="0"/>
      <w:marBottom w:val="0"/>
      <w:divBdr>
        <w:top w:val="none" w:sz="0" w:space="0" w:color="auto"/>
        <w:left w:val="none" w:sz="0" w:space="0" w:color="auto"/>
        <w:bottom w:val="none" w:sz="0" w:space="0" w:color="auto"/>
        <w:right w:val="none" w:sz="0" w:space="0" w:color="auto"/>
      </w:divBdr>
    </w:div>
    <w:div w:id="827405907">
      <w:bodyDiv w:val="1"/>
      <w:marLeft w:val="0"/>
      <w:marRight w:val="0"/>
      <w:marTop w:val="0"/>
      <w:marBottom w:val="0"/>
      <w:divBdr>
        <w:top w:val="none" w:sz="0" w:space="0" w:color="auto"/>
        <w:left w:val="none" w:sz="0" w:space="0" w:color="auto"/>
        <w:bottom w:val="none" w:sz="0" w:space="0" w:color="auto"/>
        <w:right w:val="none" w:sz="0" w:space="0" w:color="auto"/>
      </w:divBdr>
    </w:div>
    <w:div w:id="827474623">
      <w:bodyDiv w:val="1"/>
      <w:marLeft w:val="0"/>
      <w:marRight w:val="0"/>
      <w:marTop w:val="0"/>
      <w:marBottom w:val="0"/>
      <w:divBdr>
        <w:top w:val="none" w:sz="0" w:space="0" w:color="auto"/>
        <w:left w:val="none" w:sz="0" w:space="0" w:color="auto"/>
        <w:bottom w:val="none" w:sz="0" w:space="0" w:color="auto"/>
        <w:right w:val="none" w:sz="0" w:space="0" w:color="auto"/>
      </w:divBdr>
    </w:div>
    <w:div w:id="827594910">
      <w:bodyDiv w:val="1"/>
      <w:marLeft w:val="0"/>
      <w:marRight w:val="0"/>
      <w:marTop w:val="0"/>
      <w:marBottom w:val="0"/>
      <w:divBdr>
        <w:top w:val="none" w:sz="0" w:space="0" w:color="auto"/>
        <w:left w:val="none" w:sz="0" w:space="0" w:color="auto"/>
        <w:bottom w:val="none" w:sz="0" w:space="0" w:color="auto"/>
        <w:right w:val="none" w:sz="0" w:space="0" w:color="auto"/>
      </w:divBdr>
    </w:div>
    <w:div w:id="830213104">
      <w:bodyDiv w:val="1"/>
      <w:marLeft w:val="0"/>
      <w:marRight w:val="0"/>
      <w:marTop w:val="0"/>
      <w:marBottom w:val="0"/>
      <w:divBdr>
        <w:top w:val="none" w:sz="0" w:space="0" w:color="auto"/>
        <w:left w:val="none" w:sz="0" w:space="0" w:color="auto"/>
        <w:bottom w:val="none" w:sz="0" w:space="0" w:color="auto"/>
        <w:right w:val="none" w:sz="0" w:space="0" w:color="auto"/>
      </w:divBdr>
    </w:div>
    <w:div w:id="830216782">
      <w:bodyDiv w:val="1"/>
      <w:marLeft w:val="0"/>
      <w:marRight w:val="0"/>
      <w:marTop w:val="0"/>
      <w:marBottom w:val="0"/>
      <w:divBdr>
        <w:top w:val="none" w:sz="0" w:space="0" w:color="auto"/>
        <w:left w:val="none" w:sz="0" w:space="0" w:color="auto"/>
        <w:bottom w:val="none" w:sz="0" w:space="0" w:color="auto"/>
        <w:right w:val="none" w:sz="0" w:space="0" w:color="auto"/>
      </w:divBdr>
    </w:div>
    <w:div w:id="830871424">
      <w:bodyDiv w:val="1"/>
      <w:marLeft w:val="0"/>
      <w:marRight w:val="0"/>
      <w:marTop w:val="0"/>
      <w:marBottom w:val="0"/>
      <w:divBdr>
        <w:top w:val="none" w:sz="0" w:space="0" w:color="auto"/>
        <w:left w:val="none" w:sz="0" w:space="0" w:color="auto"/>
        <w:bottom w:val="none" w:sz="0" w:space="0" w:color="auto"/>
        <w:right w:val="none" w:sz="0" w:space="0" w:color="auto"/>
      </w:divBdr>
    </w:div>
    <w:div w:id="834031605">
      <w:bodyDiv w:val="1"/>
      <w:marLeft w:val="0"/>
      <w:marRight w:val="0"/>
      <w:marTop w:val="0"/>
      <w:marBottom w:val="0"/>
      <w:divBdr>
        <w:top w:val="none" w:sz="0" w:space="0" w:color="auto"/>
        <w:left w:val="none" w:sz="0" w:space="0" w:color="auto"/>
        <w:bottom w:val="none" w:sz="0" w:space="0" w:color="auto"/>
        <w:right w:val="none" w:sz="0" w:space="0" w:color="auto"/>
      </w:divBdr>
    </w:div>
    <w:div w:id="836457479">
      <w:bodyDiv w:val="1"/>
      <w:marLeft w:val="0"/>
      <w:marRight w:val="0"/>
      <w:marTop w:val="0"/>
      <w:marBottom w:val="0"/>
      <w:divBdr>
        <w:top w:val="none" w:sz="0" w:space="0" w:color="auto"/>
        <w:left w:val="none" w:sz="0" w:space="0" w:color="auto"/>
        <w:bottom w:val="none" w:sz="0" w:space="0" w:color="auto"/>
        <w:right w:val="none" w:sz="0" w:space="0" w:color="auto"/>
      </w:divBdr>
    </w:div>
    <w:div w:id="837574595">
      <w:bodyDiv w:val="1"/>
      <w:marLeft w:val="0"/>
      <w:marRight w:val="0"/>
      <w:marTop w:val="0"/>
      <w:marBottom w:val="0"/>
      <w:divBdr>
        <w:top w:val="none" w:sz="0" w:space="0" w:color="auto"/>
        <w:left w:val="none" w:sz="0" w:space="0" w:color="auto"/>
        <w:bottom w:val="none" w:sz="0" w:space="0" w:color="auto"/>
        <w:right w:val="none" w:sz="0" w:space="0" w:color="auto"/>
      </w:divBdr>
    </w:div>
    <w:div w:id="841747571">
      <w:bodyDiv w:val="1"/>
      <w:marLeft w:val="0"/>
      <w:marRight w:val="0"/>
      <w:marTop w:val="0"/>
      <w:marBottom w:val="0"/>
      <w:divBdr>
        <w:top w:val="none" w:sz="0" w:space="0" w:color="auto"/>
        <w:left w:val="none" w:sz="0" w:space="0" w:color="auto"/>
        <w:bottom w:val="none" w:sz="0" w:space="0" w:color="auto"/>
        <w:right w:val="none" w:sz="0" w:space="0" w:color="auto"/>
      </w:divBdr>
    </w:div>
    <w:div w:id="842162553">
      <w:bodyDiv w:val="1"/>
      <w:marLeft w:val="0"/>
      <w:marRight w:val="0"/>
      <w:marTop w:val="0"/>
      <w:marBottom w:val="0"/>
      <w:divBdr>
        <w:top w:val="none" w:sz="0" w:space="0" w:color="auto"/>
        <w:left w:val="none" w:sz="0" w:space="0" w:color="auto"/>
        <w:bottom w:val="none" w:sz="0" w:space="0" w:color="auto"/>
        <w:right w:val="none" w:sz="0" w:space="0" w:color="auto"/>
      </w:divBdr>
    </w:div>
    <w:div w:id="842359077">
      <w:bodyDiv w:val="1"/>
      <w:marLeft w:val="0"/>
      <w:marRight w:val="0"/>
      <w:marTop w:val="0"/>
      <w:marBottom w:val="0"/>
      <w:divBdr>
        <w:top w:val="none" w:sz="0" w:space="0" w:color="auto"/>
        <w:left w:val="none" w:sz="0" w:space="0" w:color="auto"/>
        <w:bottom w:val="none" w:sz="0" w:space="0" w:color="auto"/>
        <w:right w:val="none" w:sz="0" w:space="0" w:color="auto"/>
      </w:divBdr>
    </w:div>
    <w:div w:id="844131580">
      <w:bodyDiv w:val="1"/>
      <w:marLeft w:val="0"/>
      <w:marRight w:val="0"/>
      <w:marTop w:val="0"/>
      <w:marBottom w:val="0"/>
      <w:divBdr>
        <w:top w:val="none" w:sz="0" w:space="0" w:color="auto"/>
        <w:left w:val="none" w:sz="0" w:space="0" w:color="auto"/>
        <w:bottom w:val="none" w:sz="0" w:space="0" w:color="auto"/>
        <w:right w:val="none" w:sz="0" w:space="0" w:color="auto"/>
      </w:divBdr>
    </w:div>
    <w:div w:id="844977320">
      <w:bodyDiv w:val="1"/>
      <w:marLeft w:val="0"/>
      <w:marRight w:val="0"/>
      <w:marTop w:val="0"/>
      <w:marBottom w:val="0"/>
      <w:divBdr>
        <w:top w:val="none" w:sz="0" w:space="0" w:color="auto"/>
        <w:left w:val="none" w:sz="0" w:space="0" w:color="auto"/>
        <w:bottom w:val="none" w:sz="0" w:space="0" w:color="auto"/>
        <w:right w:val="none" w:sz="0" w:space="0" w:color="auto"/>
      </w:divBdr>
    </w:div>
    <w:div w:id="845561708">
      <w:bodyDiv w:val="1"/>
      <w:marLeft w:val="0"/>
      <w:marRight w:val="0"/>
      <w:marTop w:val="0"/>
      <w:marBottom w:val="0"/>
      <w:divBdr>
        <w:top w:val="none" w:sz="0" w:space="0" w:color="auto"/>
        <w:left w:val="none" w:sz="0" w:space="0" w:color="auto"/>
        <w:bottom w:val="none" w:sz="0" w:space="0" w:color="auto"/>
        <w:right w:val="none" w:sz="0" w:space="0" w:color="auto"/>
      </w:divBdr>
    </w:div>
    <w:div w:id="846097540">
      <w:bodyDiv w:val="1"/>
      <w:marLeft w:val="0"/>
      <w:marRight w:val="0"/>
      <w:marTop w:val="0"/>
      <w:marBottom w:val="0"/>
      <w:divBdr>
        <w:top w:val="none" w:sz="0" w:space="0" w:color="auto"/>
        <w:left w:val="none" w:sz="0" w:space="0" w:color="auto"/>
        <w:bottom w:val="none" w:sz="0" w:space="0" w:color="auto"/>
        <w:right w:val="none" w:sz="0" w:space="0" w:color="auto"/>
      </w:divBdr>
    </w:div>
    <w:div w:id="846407562">
      <w:bodyDiv w:val="1"/>
      <w:marLeft w:val="0"/>
      <w:marRight w:val="0"/>
      <w:marTop w:val="0"/>
      <w:marBottom w:val="0"/>
      <w:divBdr>
        <w:top w:val="none" w:sz="0" w:space="0" w:color="auto"/>
        <w:left w:val="none" w:sz="0" w:space="0" w:color="auto"/>
        <w:bottom w:val="none" w:sz="0" w:space="0" w:color="auto"/>
        <w:right w:val="none" w:sz="0" w:space="0" w:color="auto"/>
      </w:divBdr>
    </w:div>
    <w:div w:id="849610249">
      <w:bodyDiv w:val="1"/>
      <w:marLeft w:val="0"/>
      <w:marRight w:val="0"/>
      <w:marTop w:val="0"/>
      <w:marBottom w:val="0"/>
      <w:divBdr>
        <w:top w:val="none" w:sz="0" w:space="0" w:color="auto"/>
        <w:left w:val="none" w:sz="0" w:space="0" w:color="auto"/>
        <w:bottom w:val="none" w:sz="0" w:space="0" w:color="auto"/>
        <w:right w:val="none" w:sz="0" w:space="0" w:color="auto"/>
      </w:divBdr>
    </w:div>
    <w:div w:id="849610427">
      <w:bodyDiv w:val="1"/>
      <w:marLeft w:val="0"/>
      <w:marRight w:val="0"/>
      <w:marTop w:val="0"/>
      <w:marBottom w:val="0"/>
      <w:divBdr>
        <w:top w:val="none" w:sz="0" w:space="0" w:color="auto"/>
        <w:left w:val="none" w:sz="0" w:space="0" w:color="auto"/>
        <w:bottom w:val="none" w:sz="0" w:space="0" w:color="auto"/>
        <w:right w:val="none" w:sz="0" w:space="0" w:color="auto"/>
      </w:divBdr>
    </w:div>
    <w:div w:id="850604799">
      <w:bodyDiv w:val="1"/>
      <w:marLeft w:val="0"/>
      <w:marRight w:val="0"/>
      <w:marTop w:val="0"/>
      <w:marBottom w:val="0"/>
      <w:divBdr>
        <w:top w:val="none" w:sz="0" w:space="0" w:color="auto"/>
        <w:left w:val="none" w:sz="0" w:space="0" w:color="auto"/>
        <w:bottom w:val="none" w:sz="0" w:space="0" w:color="auto"/>
        <w:right w:val="none" w:sz="0" w:space="0" w:color="auto"/>
      </w:divBdr>
    </w:div>
    <w:div w:id="851723849">
      <w:bodyDiv w:val="1"/>
      <w:marLeft w:val="0"/>
      <w:marRight w:val="0"/>
      <w:marTop w:val="0"/>
      <w:marBottom w:val="0"/>
      <w:divBdr>
        <w:top w:val="none" w:sz="0" w:space="0" w:color="auto"/>
        <w:left w:val="none" w:sz="0" w:space="0" w:color="auto"/>
        <w:bottom w:val="none" w:sz="0" w:space="0" w:color="auto"/>
        <w:right w:val="none" w:sz="0" w:space="0" w:color="auto"/>
      </w:divBdr>
    </w:div>
    <w:div w:id="853496949">
      <w:bodyDiv w:val="1"/>
      <w:marLeft w:val="0"/>
      <w:marRight w:val="0"/>
      <w:marTop w:val="0"/>
      <w:marBottom w:val="0"/>
      <w:divBdr>
        <w:top w:val="none" w:sz="0" w:space="0" w:color="auto"/>
        <w:left w:val="none" w:sz="0" w:space="0" w:color="auto"/>
        <w:bottom w:val="none" w:sz="0" w:space="0" w:color="auto"/>
        <w:right w:val="none" w:sz="0" w:space="0" w:color="auto"/>
      </w:divBdr>
    </w:div>
    <w:div w:id="855928153">
      <w:bodyDiv w:val="1"/>
      <w:marLeft w:val="0"/>
      <w:marRight w:val="0"/>
      <w:marTop w:val="0"/>
      <w:marBottom w:val="0"/>
      <w:divBdr>
        <w:top w:val="none" w:sz="0" w:space="0" w:color="auto"/>
        <w:left w:val="none" w:sz="0" w:space="0" w:color="auto"/>
        <w:bottom w:val="none" w:sz="0" w:space="0" w:color="auto"/>
        <w:right w:val="none" w:sz="0" w:space="0" w:color="auto"/>
      </w:divBdr>
    </w:div>
    <w:div w:id="856389160">
      <w:bodyDiv w:val="1"/>
      <w:marLeft w:val="0"/>
      <w:marRight w:val="0"/>
      <w:marTop w:val="0"/>
      <w:marBottom w:val="0"/>
      <w:divBdr>
        <w:top w:val="none" w:sz="0" w:space="0" w:color="auto"/>
        <w:left w:val="none" w:sz="0" w:space="0" w:color="auto"/>
        <w:bottom w:val="none" w:sz="0" w:space="0" w:color="auto"/>
        <w:right w:val="none" w:sz="0" w:space="0" w:color="auto"/>
      </w:divBdr>
    </w:div>
    <w:div w:id="857426754">
      <w:bodyDiv w:val="1"/>
      <w:marLeft w:val="0"/>
      <w:marRight w:val="0"/>
      <w:marTop w:val="0"/>
      <w:marBottom w:val="0"/>
      <w:divBdr>
        <w:top w:val="none" w:sz="0" w:space="0" w:color="auto"/>
        <w:left w:val="none" w:sz="0" w:space="0" w:color="auto"/>
        <w:bottom w:val="none" w:sz="0" w:space="0" w:color="auto"/>
        <w:right w:val="none" w:sz="0" w:space="0" w:color="auto"/>
      </w:divBdr>
    </w:div>
    <w:div w:id="860239795">
      <w:bodyDiv w:val="1"/>
      <w:marLeft w:val="0"/>
      <w:marRight w:val="0"/>
      <w:marTop w:val="0"/>
      <w:marBottom w:val="0"/>
      <w:divBdr>
        <w:top w:val="none" w:sz="0" w:space="0" w:color="auto"/>
        <w:left w:val="none" w:sz="0" w:space="0" w:color="auto"/>
        <w:bottom w:val="none" w:sz="0" w:space="0" w:color="auto"/>
        <w:right w:val="none" w:sz="0" w:space="0" w:color="auto"/>
      </w:divBdr>
    </w:div>
    <w:div w:id="861282990">
      <w:bodyDiv w:val="1"/>
      <w:marLeft w:val="0"/>
      <w:marRight w:val="0"/>
      <w:marTop w:val="0"/>
      <w:marBottom w:val="0"/>
      <w:divBdr>
        <w:top w:val="none" w:sz="0" w:space="0" w:color="auto"/>
        <w:left w:val="none" w:sz="0" w:space="0" w:color="auto"/>
        <w:bottom w:val="none" w:sz="0" w:space="0" w:color="auto"/>
        <w:right w:val="none" w:sz="0" w:space="0" w:color="auto"/>
      </w:divBdr>
    </w:div>
    <w:div w:id="862017235">
      <w:bodyDiv w:val="1"/>
      <w:marLeft w:val="0"/>
      <w:marRight w:val="0"/>
      <w:marTop w:val="0"/>
      <w:marBottom w:val="0"/>
      <w:divBdr>
        <w:top w:val="none" w:sz="0" w:space="0" w:color="auto"/>
        <w:left w:val="none" w:sz="0" w:space="0" w:color="auto"/>
        <w:bottom w:val="none" w:sz="0" w:space="0" w:color="auto"/>
        <w:right w:val="none" w:sz="0" w:space="0" w:color="auto"/>
      </w:divBdr>
    </w:div>
    <w:div w:id="863055059">
      <w:bodyDiv w:val="1"/>
      <w:marLeft w:val="0"/>
      <w:marRight w:val="0"/>
      <w:marTop w:val="0"/>
      <w:marBottom w:val="0"/>
      <w:divBdr>
        <w:top w:val="none" w:sz="0" w:space="0" w:color="auto"/>
        <w:left w:val="none" w:sz="0" w:space="0" w:color="auto"/>
        <w:bottom w:val="none" w:sz="0" w:space="0" w:color="auto"/>
        <w:right w:val="none" w:sz="0" w:space="0" w:color="auto"/>
      </w:divBdr>
    </w:div>
    <w:div w:id="863129099">
      <w:bodyDiv w:val="1"/>
      <w:marLeft w:val="0"/>
      <w:marRight w:val="0"/>
      <w:marTop w:val="0"/>
      <w:marBottom w:val="0"/>
      <w:divBdr>
        <w:top w:val="none" w:sz="0" w:space="0" w:color="auto"/>
        <w:left w:val="none" w:sz="0" w:space="0" w:color="auto"/>
        <w:bottom w:val="none" w:sz="0" w:space="0" w:color="auto"/>
        <w:right w:val="none" w:sz="0" w:space="0" w:color="auto"/>
      </w:divBdr>
    </w:div>
    <w:div w:id="864514740">
      <w:bodyDiv w:val="1"/>
      <w:marLeft w:val="0"/>
      <w:marRight w:val="0"/>
      <w:marTop w:val="0"/>
      <w:marBottom w:val="0"/>
      <w:divBdr>
        <w:top w:val="none" w:sz="0" w:space="0" w:color="auto"/>
        <w:left w:val="none" w:sz="0" w:space="0" w:color="auto"/>
        <w:bottom w:val="none" w:sz="0" w:space="0" w:color="auto"/>
        <w:right w:val="none" w:sz="0" w:space="0" w:color="auto"/>
      </w:divBdr>
    </w:div>
    <w:div w:id="866410488">
      <w:bodyDiv w:val="1"/>
      <w:marLeft w:val="0"/>
      <w:marRight w:val="0"/>
      <w:marTop w:val="0"/>
      <w:marBottom w:val="0"/>
      <w:divBdr>
        <w:top w:val="none" w:sz="0" w:space="0" w:color="auto"/>
        <w:left w:val="none" w:sz="0" w:space="0" w:color="auto"/>
        <w:bottom w:val="none" w:sz="0" w:space="0" w:color="auto"/>
        <w:right w:val="none" w:sz="0" w:space="0" w:color="auto"/>
      </w:divBdr>
    </w:div>
    <w:div w:id="869415049">
      <w:bodyDiv w:val="1"/>
      <w:marLeft w:val="0"/>
      <w:marRight w:val="0"/>
      <w:marTop w:val="0"/>
      <w:marBottom w:val="0"/>
      <w:divBdr>
        <w:top w:val="none" w:sz="0" w:space="0" w:color="auto"/>
        <w:left w:val="none" w:sz="0" w:space="0" w:color="auto"/>
        <w:bottom w:val="none" w:sz="0" w:space="0" w:color="auto"/>
        <w:right w:val="none" w:sz="0" w:space="0" w:color="auto"/>
      </w:divBdr>
    </w:div>
    <w:div w:id="870799361">
      <w:bodyDiv w:val="1"/>
      <w:marLeft w:val="0"/>
      <w:marRight w:val="0"/>
      <w:marTop w:val="0"/>
      <w:marBottom w:val="0"/>
      <w:divBdr>
        <w:top w:val="none" w:sz="0" w:space="0" w:color="auto"/>
        <w:left w:val="none" w:sz="0" w:space="0" w:color="auto"/>
        <w:bottom w:val="none" w:sz="0" w:space="0" w:color="auto"/>
        <w:right w:val="none" w:sz="0" w:space="0" w:color="auto"/>
      </w:divBdr>
    </w:div>
    <w:div w:id="870800099">
      <w:bodyDiv w:val="1"/>
      <w:marLeft w:val="0"/>
      <w:marRight w:val="0"/>
      <w:marTop w:val="0"/>
      <w:marBottom w:val="0"/>
      <w:divBdr>
        <w:top w:val="none" w:sz="0" w:space="0" w:color="auto"/>
        <w:left w:val="none" w:sz="0" w:space="0" w:color="auto"/>
        <w:bottom w:val="none" w:sz="0" w:space="0" w:color="auto"/>
        <w:right w:val="none" w:sz="0" w:space="0" w:color="auto"/>
      </w:divBdr>
    </w:div>
    <w:div w:id="871458666">
      <w:bodyDiv w:val="1"/>
      <w:marLeft w:val="0"/>
      <w:marRight w:val="0"/>
      <w:marTop w:val="0"/>
      <w:marBottom w:val="0"/>
      <w:divBdr>
        <w:top w:val="none" w:sz="0" w:space="0" w:color="auto"/>
        <w:left w:val="none" w:sz="0" w:space="0" w:color="auto"/>
        <w:bottom w:val="none" w:sz="0" w:space="0" w:color="auto"/>
        <w:right w:val="none" w:sz="0" w:space="0" w:color="auto"/>
      </w:divBdr>
    </w:div>
    <w:div w:id="872839367">
      <w:bodyDiv w:val="1"/>
      <w:marLeft w:val="0"/>
      <w:marRight w:val="0"/>
      <w:marTop w:val="0"/>
      <w:marBottom w:val="0"/>
      <w:divBdr>
        <w:top w:val="none" w:sz="0" w:space="0" w:color="auto"/>
        <w:left w:val="none" w:sz="0" w:space="0" w:color="auto"/>
        <w:bottom w:val="none" w:sz="0" w:space="0" w:color="auto"/>
        <w:right w:val="none" w:sz="0" w:space="0" w:color="auto"/>
      </w:divBdr>
    </w:div>
    <w:div w:id="874540816">
      <w:bodyDiv w:val="1"/>
      <w:marLeft w:val="0"/>
      <w:marRight w:val="0"/>
      <w:marTop w:val="0"/>
      <w:marBottom w:val="0"/>
      <w:divBdr>
        <w:top w:val="none" w:sz="0" w:space="0" w:color="auto"/>
        <w:left w:val="none" w:sz="0" w:space="0" w:color="auto"/>
        <w:bottom w:val="none" w:sz="0" w:space="0" w:color="auto"/>
        <w:right w:val="none" w:sz="0" w:space="0" w:color="auto"/>
      </w:divBdr>
    </w:div>
    <w:div w:id="874806759">
      <w:bodyDiv w:val="1"/>
      <w:marLeft w:val="0"/>
      <w:marRight w:val="0"/>
      <w:marTop w:val="0"/>
      <w:marBottom w:val="0"/>
      <w:divBdr>
        <w:top w:val="none" w:sz="0" w:space="0" w:color="auto"/>
        <w:left w:val="none" w:sz="0" w:space="0" w:color="auto"/>
        <w:bottom w:val="none" w:sz="0" w:space="0" w:color="auto"/>
        <w:right w:val="none" w:sz="0" w:space="0" w:color="auto"/>
      </w:divBdr>
    </w:div>
    <w:div w:id="875239529">
      <w:bodyDiv w:val="1"/>
      <w:marLeft w:val="0"/>
      <w:marRight w:val="0"/>
      <w:marTop w:val="0"/>
      <w:marBottom w:val="0"/>
      <w:divBdr>
        <w:top w:val="none" w:sz="0" w:space="0" w:color="auto"/>
        <w:left w:val="none" w:sz="0" w:space="0" w:color="auto"/>
        <w:bottom w:val="none" w:sz="0" w:space="0" w:color="auto"/>
        <w:right w:val="none" w:sz="0" w:space="0" w:color="auto"/>
      </w:divBdr>
    </w:div>
    <w:div w:id="876158124">
      <w:bodyDiv w:val="1"/>
      <w:marLeft w:val="0"/>
      <w:marRight w:val="0"/>
      <w:marTop w:val="0"/>
      <w:marBottom w:val="0"/>
      <w:divBdr>
        <w:top w:val="none" w:sz="0" w:space="0" w:color="auto"/>
        <w:left w:val="none" w:sz="0" w:space="0" w:color="auto"/>
        <w:bottom w:val="none" w:sz="0" w:space="0" w:color="auto"/>
        <w:right w:val="none" w:sz="0" w:space="0" w:color="auto"/>
      </w:divBdr>
    </w:div>
    <w:div w:id="877426312">
      <w:bodyDiv w:val="1"/>
      <w:marLeft w:val="0"/>
      <w:marRight w:val="0"/>
      <w:marTop w:val="0"/>
      <w:marBottom w:val="0"/>
      <w:divBdr>
        <w:top w:val="none" w:sz="0" w:space="0" w:color="auto"/>
        <w:left w:val="none" w:sz="0" w:space="0" w:color="auto"/>
        <w:bottom w:val="none" w:sz="0" w:space="0" w:color="auto"/>
        <w:right w:val="none" w:sz="0" w:space="0" w:color="auto"/>
      </w:divBdr>
    </w:div>
    <w:div w:id="878934064">
      <w:bodyDiv w:val="1"/>
      <w:marLeft w:val="0"/>
      <w:marRight w:val="0"/>
      <w:marTop w:val="0"/>
      <w:marBottom w:val="0"/>
      <w:divBdr>
        <w:top w:val="none" w:sz="0" w:space="0" w:color="auto"/>
        <w:left w:val="none" w:sz="0" w:space="0" w:color="auto"/>
        <w:bottom w:val="none" w:sz="0" w:space="0" w:color="auto"/>
        <w:right w:val="none" w:sz="0" w:space="0" w:color="auto"/>
      </w:divBdr>
    </w:div>
    <w:div w:id="880898727">
      <w:bodyDiv w:val="1"/>
      <w:marLeft w:val="0"/>
      <w:marRight w:val="0"/>
      <w:marTop w:val="0"/>
      <w:marBottom w:val="0"/>
      <w:divBdr>
        <w:top w:val="none" w:sz="0" w:space="0" w:color="auto"/>
        <w:left w:val="none" w:sz="0" w:space="0" w:color="auto"/>
        <w:bottom w:val="none" w:sz="0" w:space="0" w:color="auto"/>
        <w:right w:val="none" w:sz="0" w:space="0" w:color="auto"/>
      </w:divBdr>
    </w:div>
    <w:div w:id="881747939">
      <w:bodyDiv w:val="1"/>
      <w:marLeft w:val="0"/>
      <w:marRight w:val="0"/>
      <w:marTop w:val="0"/>
      <w:marBottom w:val="0"/>
      <w:divBdr>
        <w:top w:val="none" w:sz="0" w:space="0" w:color="auto"/>
        <w:left w:val="none" w:sz="0" w:space="0" w:color="auto"/>
        <w:bottom w:val="none" w:sz="0" w:space="0" w:color="auto"/>
        <w:right w:val="none" w:sz="0" w:space="0" w:color="auto"/>
      </w:divBdr>
    </w:div>
    <w:div w:id="881944384">
      <w:bodyDiv w:val="1"/>
      <w:marLeft w:val="0"/>
      <w:marRight w:val="0"/>
      <w:marTop w:val="0"/>
      <w:marBottom w:val="0"/>
      <w:divBdr>
        <w:top w:val="none" w:sz="0" w:space="0" w:color="auto"/>
        <w:left w:val="none" w:sz="0" w:space="0" w:color="auto"/>
        <w:bottom w:val="none" w:sz="0" w:space="0" w:color="auto"/>
        <w:right w:val="none" w:sz="0" w:space="0" w:color="auto"/>
      </w:divBdr>
    </w:div>
    <w:div w:id="887763142">
      <w:bodyDiv w:val="1"/>
      <w:marLeft w:val="0"/>
      <w:marRight w:val="0"/>
      <w:marTop w:val="0"/>
      <w:marBottom w:val="0"/>
      <w:divBdr>
        <w:top w:val="none" w:sz="0" w:space="0" w:color="auto"/>
        <w:left w:val="none" w:sz="0" w:space="0" w:color="auto"/>
        <w:bottom w:val="none" w:sz="0" w:space="0" w:color="auto"/>
        <w:right w:val="none" w:sz="0" w:space="0" w:color="auto"/>
      </w:divBdr>
    </w:div>
    <w:div w:id="888103854">
      <w:bodyDiv w:val="1"/>
      <w:marLeft w:val="0"/>
      <w:marRight w:val="0"/>
      <w:marTop w:val="0"/>
      <w:marBottom w:val="0"/>
      <w:divBdr>
        <w:top w:val="none" w:sz="0" w:space="0" w:color="auto"/>
        <w:left w:val="none" w:sz="0" w:space="0" w:color="auto"/>
        <w:bottom w:val="none" w:sz="0" w:space="0" w:color="auto"/>
        <w:right w:val="none" w:sz="0" w:space="0" w:color="auto"/>
      </w:divBdr>
    </w:div>
    <w:div w:id="888222512">
      <w:bodyDiv w:val="1"/>
      <w:marLeft w:val="0"/>
      <w:marRight w:val="0"/>
      <w:marTop w:val="0"/>
      <w:marBottom w:val="0"/>
      <w:divBdr>
        <w:top w:val="none" w:sz="0" w:space="0" w:color="auto"/>
        <w:left w:val="none" w:sz="0" w:space="0" w:color="auto"/>
        <w:bottom w:val="none" w:sz="0" w:space="0" w:color="auto"/>
        <w:right w:val="none" w:sz="0" w:space="0" w:color="auto"/>
      </w:divBdr>
    </w:div>
    <w:div w:id="889028382">
      <w:bodyDiv w:val="1"/>
      <w:marLeft w:val="0"/>
      <w:marRight w:val="0"/>
      <w:marTop w:val="0"/>
      <w:marBottom w:val="0"/>
      <w:divBdr>
        <w:top w:val="none" w:sz="0" w:space="0" w:color="auto"/>
        <w:left w:val="none" w:sz="0" w:space="0" w:color="auto"/>
        <w:bottom w:val="none" w:sz="0" w:space="0" w:color="auto"/>
        <w:right w:val="none" w:sz="0" w:space="0" w:color="auto"/>
      </w:divBdr>
    </w:div>
    <w:div w:id="889849165">
      <w:bodyDiv w:val="1"/>
      <w:marLeft w:val="0"/>
      <w:marRight w:val="0"/>
      <w:marTop w:val="0"/>
      <w:marBottom w:val="0"/>
      <w:divBdr>
        <w:top w:val="none" w:sz="0" w:space="0" w:color="auto"/>
        <w:left w:val="none" w:sz="0" w:space="0" w:color="auto"/>
        <w:bottom w:val="none" w:sz="0" w:space="0" w:color="auto"/>
        <w:right w:val="none" w:sz="0" w:space="0" w:color="auto"/>
      </w:divBdr>
    </w:div>
    <w:div w:id="890001690">
      <w:bodyDiv w:val="1"/>
      <w:marLeft w:val="0"/>
      <w:marRight w:val="0"/>
      <w:marTop w:val="0"/>
      <w:marBottom w:val="0"/>
      <w:divBdr>
        <w:top w:val="none" w:sz="0" w:space="0" w:color="auto"/>
        <w:left w:val="none" w:sz="0" w:space="0" w:color="auto"/>
        <w:bottom w:val="none" w:sz="0" w:space="0" w:color="auto"/>
        <w:right w:val="none" w:sz="0" w:space="0" w:color="auto"/>
      </w:divBdr>
    </w:div>
    <w:div w:id="894661277">
      <w:bodyDiv w:val="1"/>
      <w:marLeft w:val="0"/>
      <w:marRight w:val="0"/>
      <w:marTop w:val="0"/>
      <w:marBottom w:val="0"/>
      <w:divBdr>
        <w:top w:val="none" w:sz="0" w:space="0" w:color="auto"/>
        <w:left w:val="none" w:sz="0" w:space="0" w:color="auto"/>
        <w:bottom w:val="none" w:sz="0" w:space="0" w:color="auto"/>
        <w:right w:val="none" w:sz="0" w:space="0" w:color="auto"/>
      </w:divBdr>
    </w:div>
    <w:div w:id="898521335">
      <w:bodyDiv w:val="1"/>
      <w:marLeft w:val="0"/>
      <w:marRight w:val="0"/>
      <w:marTop w:val="0"/>
      <w:marBottom w:val="0"/>
      <w:divBdr>
        <w:top w:val="none" w:sz="0" w:space="0" w:color="auto"/>
        <w:left w:val="none" w:sz="0" w:space="0" w:color="auto"/>
        <w:bottom w:val="none" w:sz="0" w:space="0" w:color="auto"/>
        <w:right w:val="none" w:sz="0" w:space="0" w:color="auto"/>
      </w:divBdr>
    </w:div>
    <w:div w:id="898789893">
      <w:bodyDiv w:val="1"/>
      <w:marLeft w:val="0"/>
      <w:marRight w:val="0"/>
      <w:marTop w:val="0"/>
      <w:marBottom w:val="0"/>
      <w:divBdr>
        <w:top w:val="none" w:sz="0" w:space="0" w:color="auto"/>
        <w:left w:val="none" w:sz="0" w:space="0" w:color="auto"/>
        <w:bottom w:val="none" w:sz="0" w:space="0" w:color="auto"/>
        <w:right w:val="none" w:sz="0" w:space="0" w:color="auto"/>
      </w:divBdr>
    </w:div>
    <w:div w:id="899554551">
      <w:bodyDiv w:val="1"/>
      <w:marLeft w:val="0"/>
      <w:marRight w:val="0"/>
      <w:marTop w:val="0"/>
      <w:marBottom w:val="0"/>
      <w:divBdr>
        <w:top w:val="none" w:sz="0" w:space="0" w:color="auto"/>
        <w:left w:val="none" w:sz="0" w:space="0" w:color="auto"/>
        <w:bottom w:val="none" w:sz="0" w:space="0" w:color="auto"/>
        <w:right w:val="none" w:sz="0" w:space="0" w:color="auto"/>
      </w:divBdr>
    </w:div>
    <w:div w:id="903637441">
      <w:bodyDiv w:val="1"/>
      <w:marLeft w:val="0"/>
      <w:marRight w:val="0"/>
      <w:marTop w:val="0"/>
      <w:marBottom w:val="0"/>
      <w:divBdr>
        <w:top w:val="none" w:sz="0" w:space="0" w:color="auto"/>
        <w:left w:val="none" w:sz="0" w:space="0" w:color="auto"/>
        <w:bottom w:val="none" w:sz="0" w:space="0" w:color="auto"/>
        <w:right w:val="none" w:sz="0" w:space="0" w:color="auto"/>
      </w:divBdr>
    </w:div>
    <w:div w:id="903683736">
      <w:bodyDiv w:val="1"/>
      <w:marLeft w:val="0"/>
      <w:marRight w:val="0"/>
      <w:marTop w:val="0"/>
      <w:marBottom w:val="0"/>
      <w:divBdr>
        <w:top w:val="none" w:sz="0" w:space="0" w:color="auto"/>
        <w:left w:val="none" w:sz="0" w:space="0" w:color="auto"/>
        <w:bottom w:val="none" w:sz="0" w:space="0" w:color="auto"/>
        <w:right w:val="none" w:sz="0" w:space="0" w:color="auto"/>
      </w:divBdr>
    </w:div>
    <w:div w:id="904417632">
      <w:bodyDiv w:val="1"/>
      <w:marLeft w:val="0"/>
      <w:marRight w:val="0"/>
      <w:marTop w:val="0"/>
      <w:marBottom w:val="0"/>
      <w:divBdr>
        <w:top w:val="none" w:sz="0" w:space="0" w:color="auto"/>
        <w:left w:val="none" w:sz="0" w:space="0" w:color="auto"/>
        <w:bottom w:val="none" w:sz="0" w:space="0" w:color="auto"/>
        <w:right w:val="none" w:sz="0" w:space="0" w:color="auto"/>
      </w:divBdr>
    </w:div>
    <w:div w:id="904948447">
      <w:bodyDiv w:val="1"/>
      <w:marLeft w:val="0"/>
      <w:marRight w:val="0"/>
      <w:marTop w:val="0"/>
      <w:marBottom w:val="0"/>
      <w:divBdr>
        <w:top w:val="none" w:sz="0" w:space="0" w:color="auto"/>
        <w:left w:val="none" w:sz="0" w:space="0" w:color="auto"/>
        <w:bottom w:val="none" w:sz="0" w:space="0" w:color="auto"/>
        <w:right w:val="none" w:sz="0" w:space="0" w:color="auto"/>
      </w:divBdr>
    </w:div>
    <w:div w:id="905915597">
      <w:bodyDiv w:val="1"/>
      <w:marLeft w:val="0"/>
      <w:marRight w:val="0"/>
      <w:marTop w:val="0"/>
      <w:marBottom w:val="0"/>
      <w:divBdr>
        <w:top w:val="none" w:sz="0" w:space="0" w:color="auto"/>
        <w:left w:val="none" w:sz="0" w:space="0" w:color="auto"/>
        <w:bottom w:val="none" w:sz="0" w:space="0" w:color="auto"/>
        <w:right w:val="none" w:sz="0" w:space="0" w:color="auto"/>
      </w:divBdr>
    </w:div>
    <w:div w:id="907300904">
      <w:bodyDiv w:val="1"/>
      <w:marLeft w:val="0"/>
      <w:marRight w:val="0"/>
      <w:marTop w:val="0"/>
      <w:marBottom w:val="0"/>
      <w:divBdr>
        <w:top w:val="none" w:sz="0" w:space="0" w:color="auto"/>
        <w:left w:val="none" w:sz="0" w:space="0" w:color="auto"/>
        <w:bottom w:val="none" w:sz="0" w:space="0" w:color="auto"/>
        <w:right w:val="none" w:sz="0" w:space="0" w:color="auto"/>
      </w:divBdr>
    </w:div>
    <w:div w:id="907348607">
      <w:bodyDiv w:val="1"/>
      <w:marLeft w:val="0"/>
      <w:marRight w:val="0"/>
      <w:marTop w:val="0"/>
      <w:marBottom w:val="0"/>
      <w:divBdr>
        <w:top w:val="none" w:sz="0" w:space="0" w:color="auto"/>
        <w:left w:val="none" w:sz="0" w:space="0" w:color="auto"/>
        <w:bottom w:val="none" w:sz="0" w:space="0" w:color="auto"/>
        <w:right w:val="none" w:sz="0" w:space="0" w:color="auto"/>
      </w:divBdr>
    </w:div>
    <w:div w:id="912277796">
      <w:bodyDiv w:val="1"/>
      <w:marLeft w:val="0"/>
      <w:marRight w:val="0"/>
      <w:marTop w:val="0"/>
      <w:marBottom w:val="0"/>
      <w:divBdr>
        <w:top w:val="none" w:sz="0" w:space="0" w:color="auto"/>
        <w:left w:val="none" w:sz="0" w:space="0" w:color="auto"/>
        <w:bottom w:val="none" w:sz="0" w:space="0" w:color="auto"/>
        <w:right w:val="none" w:sz="0" w:space="0" w:color="auto"/>
      </w:divBdr>
    </w:div>
    <w:div w:id="918632186">
      <w:bodyDiv w:val="1"/>
      <w:marLeft w:val="0"/>
      <w:marRight w:val="0"/>
      <w:marTop w:val="0"/>
      <w:marBottom w:val="0"/>
      <w:divBdr>
        <w:top w:val="none" w:sz="0" w:space="0" w:color="auto"/>
        <w:left w:val="none" w:sz="0" w:space="0" w:color="auto"/>
        <w:bottom w:val="none" w:sz="0" w:space="0" w:color="auto"/>
        <w:right w:val="none" w:sz="0" w:space="0" w:color="auto"/>
      </w:divBdr>
    </w:div>
    <w:div w:id="920872063">
      <w:bodyDiv w:val="1"/>
      <w:marLeft w:val="0"/>
      <w:marRight w:val="0"/>
      <w:marTop w:val="0"/>
      <w:marBottom w:val="0"/>
      <w:divBdr>
        <w:top w:val="none" w:sz="0" w:space="0" w:color="auto"/>
        <w:left w:val="none" w:sz="0" w:space="0" w:color="auto"/>
        <w:bottom w:val="none" w:sz="0" w:space="0" w:color="auto"/>
        <w:right w:val="none" w:sz="0" w:space="0" w:color="auto"/>
      </w:divBdr>
    </w:div>
    <w:div w:id="920985346">
      <w:bodyDiv w:val="1"/>
      <w:marLeft w:val="0"/>
      <w:marRight w:val="0"/>
      <w:marTop w:val="0"/>
      <w:marBottom w:val="0"/>
      <w:divBdr>
        <w:top w:val="none" w:sz="0" w:space="0" w:color="auto"/>
        <w:left w:val="none" w:sz="0" w:space="0" w:color="auto"/>
        <w:bottom w:val="none" w:sz="0" w:space="0" w:color="auto"/>
        <w:right w:val="none" w:sz="0" w:space="0" w:color="auto"/>
      </w:divBdr>
    </w:div>
    <w:div w:id="921374757">
      <w:bodyDiv w:val="1"/>
      <w:marLeft w:val="0"/>
      <w:marRight w:val="0"/>
      <w:marTop w:val="0"/>
      <w:marBottom w:val="0"/>
      <w:divBdr>
        <w:top w:val="none" w:sz="0" w:space="0" w:color="auto"/>
        <w:left w:val="none" w:sz="0" w:space="0" w:color="auto"/>
        <w:bottom w:val="none" w:sz="0" w:space="0" w:color="auto"/>
        <w:right w:val="none" w:sz="0" w:space="0" w:color="auto"/>
      </w:divBdr>
    </w:div>
    <w:div w:id="922299658">
      <w:bodyDiv w:val="1"/>
      <w:marLeft w:val="0"/>
      <w:marRight w:val="0"/>
      <w:marTop w:val="0"/>
      <w:marBottom w:val="0"/>
      <w:divBdr>
        <w:top w:val="none" w:sz="0" w:space="0" w:color="auto"/>
        <w:left w:val="none" w:sz="0" w:space="0" w:color="auto"/>
        <w:bottom w:val="none" w:sz="0" w:space="0" w:color="auto"/>
        <w:right w:val="none" w:sz="0" w:space="0" w:color="auto"/>
      </w:divBdr>
    </w:div>
    <w:div w:id="924992268">
      <w:bodyDiv w:val="1"/>
      <w:marLeft w:val="0"/>
      <w:marRight w:val="0"/>
      <w:marTop w:val="0"/>
      <w:marBottom w:val="0"/>
      <w:divBdr>
        <w:top w:val="none" w:sz="0" w:space="0" w:color="auto"/>
        <w:left w:val="none" w:sz="0" w:space="0" w:color="auto"/>
        <w:bottom w:val="none" w:sz="0" w:space="0" w:color="auto"/>
        <w:right w:val="none" w:sz="0" w:space="0" w:color="auto"/>
      </w:divBdr>
    </w:div>
    <w:div w:id="927007850">
      <w:bodyDiv w:val="1"/>
      <w:marLeft w:val="0"/>
      <w:marRight w:val="0"/>
      <w:marTop w:val="0"/>
      <w:marBottom w:val="0"/>
      <w:divBdr>
        <w:top w:val="none" w:sz="0" w:space="0" w:color="auto"/>
        <w:left w:val="none" w:sz="0" w:space="0" w:color="auto"/>
        <w:bottom w:val="none" w:sz="0" w:space="0" w:color="auto"/>
        <w:right w:val="none" w:sz="0" w:space="0" w:color="auto"/>
      </w:divBdr>
    </w:div>
    <w:div w:id="928543728">
      <w:bodyDiv w:val="1"/>
      <w:marLeft w:val="0"/>
      <w:marRight w:val="0"/>
      <w:marTop w:val="0"/>
      <w:marBottom w:val="0"/>
      <w:divBdr>
        <w:top w:val="none" w:sz="0" w:space="0" w:color="auto"/>
        <w:left w:val="none" w:sz="0" w:space="0" w:color="auto"/>
        <w:bottom w:val="none" w:sz="0" w:space="0" w:color="auto"/>
        <w:right w:val="none" w:sz="0" w:space="0" w:color="auto"/>
      </w:divBdr>
    </w:div>
    <w:div w:id="930163852">
      <w:bodyDiv w:val="1"/>
      <w:marLeft w:val="0"/>
      <w:marRight w:val="0"/>
      <w:marTop w:val="0"/>
      <w:marBottom w:val="0"/>
      <w:divBdr>
        <w:top w:val="none" w:sz="0" w:space="0" w:color="auto"/>
        <w:left w:val="none" w:sz="0" w:space="0" w:color="auto"/>
        <w:bottom w:val="none" w:sz="0" w:space="0" w:color="auto"/>
        <w:right w:val="none" w:sz="0" w:space="0" w:color="auto"/>
      </w:divBdr>
    </w:div>
    <w:div w:id="930165482">
      <w:bodyDiv w:val="1"/>
      <w:marLeft w:val="0"/>
      <w:marRight w:val="0"/>
      <w:marTop w:val="0"/>
      <w:marBottom w:val="0"/>
      <w:divBdr>
        <w:top w:val="none" w:sz="0" w:space="0" w:color="auto"/>
        <w:left w:val="none" w:sz="0" w:space="0" w:color="auto"/>
        <w:bottom w:val="none" w:sz="0" w:space="0" w:color="auto"/>
        <w:right w:val="none" w:sz="0" w:space="0" w:color="auto"/>
      </w:divBdr>
    </w:div>
    <w:div w:id="934358886">
      <w:bodyDiv w:val="1"/>
      <w:marLeft w:val="0"/>
      <w:marRight w:val="0"/>
      <w:marTop w:val="0"/>
      <w:marBottom w:val="0"/>
      <w:divBdr>
        <w:top w:val="none" w:sz="0" w:space="0" w:color="auto"/>
        <w:left w:val="none" w:sz="0" w:space="0" w:color="auto"/>
        <w:bottom w:val="none" w:sz="0" w:space="0" w:color="auto"/>
        <w:right w:val="none" w:sz="0" w:space="0" w:color="auto"/>
      </w:divBdr>
    </w:div>
    <w:div w:id="936063308">
      <w:bodyDiv w:val="1"/>
      <w:marLeft w:val="0"/>
      <w:marRight w:val="0"/>
      <w:marTop w:val="0"/>
      <w:marBottom w:val="0"/>
      <w:divBdr>
        <w:top w:val="none" w:sz="0" w:space="0" w:color="auto"/>
        <w:left w:val="none" w:sz="0" w:space="0" w:color="auto"/>
        <w:bottom w:val="none" w:sz="0" w:space="0" w:color="auto"/>
        <w:right w:val="none" w:sz="0" w:space="0" w:color="auto"/>
      </w:divBdr>
    </w:div>
    <w:div w:id="937564366">
      <w:bodyDiv w:val="1"/>
      <w:marLeft w:val="0"/>
      <w:marRight w:val="0"/>
      <w:marTop w:val="0"/>
      <w:marBottom w:val="0"/>
      <w:divBdr>
        <w:top w:val="none" w:sz="0" w:space="0" w:color="auto"/>
        <w:left w:val="none" w:sz="0" w:space="0" w:color="auto"/>
        <w:bottom w:val="none" w:sz="0" w:space="0" w:color="auto"/>
        <w:right w:val="none" w:sz="0" w:space="0" w:color="auto"/>
      </w:divBdr>
    </w:div>
    <w:div w:id="938292535">
      <w:bodyDiv w:val="1"/>
      <w:marLeft w:val="0"/>
      <w:marRight w:val="0"/>
      <w:marTop w:val="0"/>
      <w:marBottom w:val="0"/>
      <w:divBdr>
        <w:top w:val="none" w:sz="0" w:space="0" w:color="auto"/>
        <w:left w:val="none" w:sz="0" w:space="0" w:color="auto"/>
        <w:bottom w:val="none" w:sz="0" w:space="0" w:color="auto"/>
        <w:right w:val="none" w:sz="0" w:space="0" w:color="auto"/>
      </w:divBdr>
    </w:div>
    <w:div w:id="938832003">
      <w:bodyDiv w:val="1"/>
      <w:marLeft w:val="0"/>
      <w:marRight w:val="0"/>
      <w:marTop w:val="0"/>
      <w:marBottom w:val="0"/>
      <w:divBdr>
        <w:top w:val="none" w:sz="0" w:space="0" w:color="auto"/>
        <w:left w:val="none" w:sz="0" w:space="0" w:color="auto"/>
        <w:bottom w:val="none" w:sz="0" w:space="0" w:color="auto"/>
        <w:right w:val="none" w:sz="0" w:space="0" w:color="auto"/>
      </w:divBdr>
    </w:div>
    <w:div w:id="939221494">
      <w:bodyDiv w:val="1"/>
      <w:marLeft w:val="0"/>
      <w:marRight w:val="0"/>
      <w:marTop w:val="0"/>
      <w:marBottom w:val="0"/>
      <w:divBdr>
        <w:top w:val="none" w:sz="0" w:space="0" w:color="auto"/>
        <w:left w:val="none" w:sz="0" w:space="0" w:color="auto"/>
        <w:bottom w:val="none" w:sz="0" w:space="0" w:color="auto"/>
        <w:right w:val="none" w:sz="0" w:space="0" w:color="auto"/>
      </w:divBdr>
    </w:div>
    <w:div w:id="939725542">
      <w:bodyDiv w:val="1"/>
      <w:marLeft w:val="0"/>
      <w:marRight w:val="0"/>
      <w:marTop w:val="0"/>
      <w:marBottom w:val="0"/>
      <w:divBdr>
        <w:top w:val="none" w:sz="0" w:space="0" w:color="auto"/>
        <w:left w:val="none" w:sz="0" w:space="0" w:color="auto"/>
        <w:bottom w:val="none" w:sz="0" w:space="0" w:color="auto"/>
        <w:right w:val="none" w:sz="0" w:space="0" w:color="auto"/>
      </w:divBdr>
    </w:div>
    <w:div w:id="942615631">
      <w:bodyDiv w:val="1"/>
      <w:marLeft w:val="0"/>
      <w:marRight w:val="0"/>
      <w:marTop w:val="0"/>
      <w:marBottom w:val="0"/>
      <w:divBdr>
        <w:top w:val="none" w:sz="0" w:space="0" w:color="auto"/>
        <w:left w:val="none" w:sz="0" w:space="0" w:color="auto"/>
        <w:bottom w:val="none" w:sz="0" w:space="0" w:color="auto"/>
        <w:right w:val="none" w:sz="0" w:space="0" w:color="auto"/>
      </w:divBdr>
    </w:div>
    <w:div w:id="943925997">
      <w:bodyDiv w:val="1"/>
      <w:marLeft w:val="0"/>
      <w:marRight w:val="0"/>
      <w:marTop w:val="0"/>
      <w:marBottom w:val="0"/>
      <w:divBdr>
        <w:top w:val="none" w:sz="0" w:space="0" w:color="auto"/>
        <w:left w:val="none" w:sz="0" w:space="0" w:color="auto"/>
        <w:bottom w:val="none" w:sz="0" w:space="0" w:color="auto"/>
        <w:right w:val="none" w:sz="0" w:space="0" w:color="auto"/>
      </w:divBdr>
    </w:div>
    <w:div w:id="945037843">
      <w:bodyDiv w:val="1"/>
      <w:marLeft w:val="0"/>
      <w:marRight w:val="0"/>
      <w:marTop w:val="0"/>
      <w:marBottom w:val="0"/>
      <w:divBdr>
        <w:top w:val="none" w:sz="0" w:space="0" w:color="auto"/>
        <w:left w:val="none" w:sz="0" w:space="0" w:color="auto"/>
        <w:bottom w:val="none" w:sz="0" w:space="0" w:color="auto"/>
        <w:right w:val="none" w:sz="0" w:space="0" w:color="auto"/>
      </w:divBdr>
    </w:div>
    <w:div w:id="947085316">
      <w:bodyDiv w:val="1"/>
      <w:marLeft w:val="0"/>
      <w:marRight w:val="0"/>
      <w:marTop w:val="0"/>
      <w:marBottom w:val="0"/>
      <w:divBdr>
        <w:top w:val="none" w:sz="0" w:space="0" w:color="auto"/>
        <w:left w:val="none" w:sz="0" w:space="0" w:color="auto"/>
        <w:bottom w:val="none" w:sz="0" w:space="0" w:color="auto"/>
        <w:right w:val="none" w:sz="0" w:space="0" w:color="auto"/>
      </w:divBdr>
    </w:div>
    <w:div w:id="947195942">
      <w:bodyDiv w:val="1"/>
      <w:marLeft w:val="0"/>
      <w:marRight w:val="0"/>
      <w:marTop w:val="0"/>
      <w:marBottom w:val="0"/>
      <w:divBdr>
        <w:top w:val="none" w:sz="0" w:space="0" w:color="auto"/>
        <w:left w:val="none" w:sz="0" w:space="0" w:color="auto"/>
        <w:bottom w:val="none" w:sz="0" w:space="0" w:color="auto"/>
        <w:right w:val="none" w:sz="0" w:space="0" w:color="auto"/>
      </w:divBdr>
    </w:div>
    <w:div w:id="948925517">
      <w:bodyDiv w:val="1"/>
      <w:marLeft w:val="0"/>
      <w:marRight w:val="0"/>
      <w:marTop w:val="0"/>
      <w:marBottom w:val="0"/>
      <w:divBdr>
        <w:top w:val="none" w:sz="0" w:space="0" w:color="auto"/>
        <w:left w:val="none" w:sz="0" w:space="0" w:color="auto"/>
        <w:bottom w:val="none" w:sz="0" w:space="0" w:color="auto"/>
        <w:right w:val="none" w:sz="0" w:space="0" w:color="auto"/>
      </w:divBdr>
    </w:div>
    <w:div w:id="954138825">
      <w:bodyDiv w:val="1"/>
      <w:marLeft w:val="0"/>
      <w:marRight w:val="0"/>
      <w:marTop w:val="0"/>
      <w:marBottom w:val="0"/>
      <w:divBdr>
        <w:top w:val="none" w:sz="0" w:space="0" w:color="auto"/>
        <w:left w:val="none" w:sz="0" w:space="0" w:color="auto"/>
        <w:bottom w:val="none" w:sz="0" w:space="0" w:color="auto"/>
        <w:right w:val="none" w:sz="0" w:space="0" w:color="auto"/>
      </w:divBdr>
    </w:div>
    <w:div w:id="954366081">
      <w:bodyDiv w:val="1"/>
      <w:marLeft w:val="0"/>
      <w:marRight w:val="0"/>
      <w:marTop w:val="0"/>
      <w:marBottom w:val="0"/>
      <w:divBdr>
        <w:top w:val="none" w:sz="0" w:space="0" w:color="auto"/>
        <w:left w:val="none" w:sz="0" w:space="0" w:color="auto"/>
        <w:bottom w:val="none" w:sz="0" w:space="0" w:color="auto"/>
        <w:right w:val="none" w:sz="0" w:space="0" w:color="auto"/>
      </w:divBdr>
    </w:div>
    <w:div w:id="954486550">
      <w:bodyDiv w:val="1"/>
      <w:marLeft w:val="0"/>
      <w:marRight w:val="0"/>
      <w:marTop w:val="0"/>
      <w:marBottom w:val="0"/>
      <w:divBdr>
        <w:top w:val="none" w:sz="0" w:space="0" w:color="auto"/>
        <w:left w:val="none" w:sz="0" w:space="0" w:color="auto"/>
        <w:bottom w:val="none" w:sz="0" w:space="0" w:color="auto"/>
        <w:right w:val="none" w:sz="0" w:space="0" w:color="auto"/>
      </w:divBdr>
    </w:div>
    <w:div w:id="955871503">
      <w:bodyDiv w:val="1"/>
      <w:marLeft w:val="0"/>
      <w:marRight w:val="0"/>
      <w:marTop w:val="0"/>
      <w:marBottom w:val="0"/>
      <w:divBdr>
        <w:top w:val="none" w:sz="0" w:space="0" w:color="auto"/>
        <w:left w:val="none" w:sz="0" w:space="0" w:color="auto"/>
        <w:bottom w:val="none" w:sz="0" w:space="0" w:color="auto"/>
        <w:right w:val="none" w:sz="0" w:space="0" w:color="auto"/>
      </w:divBdr>
    </w:div>
    <w:div w:id="955913721">
      <w:bodyDiv w:val="1"/>
      <w:marLeft w:val="0"/>
      <w:marRight w:val="0"/>
      <w:marTop w:val="0"/>
      <w:marBottom w:val="0"/>
      <w:divBdr>
        <w:top w:val="none" w:sz="0" w:space="0" w:color="auto"/>
        <w:left w:val="none" w:sz="0" w:space="0" w:color="auto"/>
        <w:bottom w:val="none" w:sz="0" w:space="0" w:color="auto"/>
        <w:right w:val="none" w:sz="0" w:space="0" w:color="auto"/>
      </w:divBdr>
    </w:div>
    <w:div w:id="956257303">
      <w:bodyDiv w:val="1"/>
      <w:marLeft w:val="0"/>
      <w:marRight w:val="0"/>
      <w:marTop w:val="0"/>
      <w:marBottom w:val="0"/>
      <w:divBdr>
        <w:top w:val="none" w:sz="0" w:space="0" w:color="auto"/>
        <w:left w:val="none" w:sz="0" w:space="0" w:color="auto"/>
        <w:bottom w:val="none" w:sz="0" w:space="0" w:color="auto"/>
        <w:right w:val="none" w:sz="0" w:space="0" w:color="auto"/>
      </w:divBdr>
    </w:div>
    <w:div w:id="956644682">
      <w:bodyDiv w:val="1"/>
      <w:marLeft w:val="0"/>
      <w:marRight w:val="0"/>
      <w:marTop w:val="0"/>
      <w:marBottom w:val="0"/>
      <w:divBdr>
        <w:top w:val="none" w:sz="0" w:space="0" w:color="auto"/>
        <w:left w:val="none" w:sz="0" w:space="0" w:color="auto"/>
        <w:bottom w:val="none" w:sz="0" w:space="0" w:color="auto"/>
        <w:right w:val="none" w:sz="0" w:space="0" w:color="auto"/>
      </w:divBdr>
    </w:div>
    <w:div w:id="957176796">
      <w:bodyDiv w:val="1"/>
      <w:marLeft w:val="0"/>
      <w:marRight w:val="0"/>
      <w:marTop w:val="0"/>
      <w:marBottom w:val="0"/>
      <w:divBdr>
        <w:top w:val="none" w:sz="0" w:space="0" w:color="auto"/>
        <w:left w:val="none" w:sz="0" w:space="0" w:color="auto"/>
        <w:bottom w:val="none" w:sz="0" w:space="0" w:color="auto"/>
        <w:right w:val="none" w:sz="0" w:space="0" w:color="auto"/>
      </w:divBdr>
    </w:div>
    <w:div w:id="958411148">
      <w:bodyDiv w:val="1"/>
      <w:marLeft w:val="0"/>
      <w:marRight w:val="0"/>
      <w:marTop w:val="0"/>
      <w:marBottom w:val="0"/>
      <w:divBdr>
        <w:top w:val="none" w:sz="0" w:space="0" w:color="auto"/>
        <w:left w:val="none" w:sz="0" w:space="0" w:color="auto"/>
        <w:bottom w:val="none" w:sz="0" w:space="0" w:color="auto"/>
        <w:right w:val="none" w:sz="0" w:space="0" w:color="auto"/>
      </w:divBdr>
    </w:div>
    <w:div w:id="958804542">
      <w:bodyDiv w:val="1"/>
      <w:marLeft w:val="0"/>
      <w:marRight w:val="0"/>
      <w:marTop w:val="0"/>
      <w:marBottom w:val="0"/>
      <w:divBdr>
        <w:top w:val="none" w:sz="0" w:space="0" w:color="auto"/>
        <w:left w:val="none" w:sz="0" w:space="0" w:color="auto"/>
        <w:bottom w:val="none" w:sz="0" w:space="0" w:color="auto"/>
        <w:right w:val="none" w:sz="0" w:space="0" w:color="auto"/>
      </w:divBdr>
    </w:div>
    <w:div w:id="960527197">
      <w:bodyDiv w:val="1"/>
      <w:marLeft w:val="0"/>
      <w:marRight w:val="0"/>
      <w:marTop w:val="0"/>
      <w:marBottom w:val="0"/>
      <w:divBdr>
        <w:top w:val="none" w:sz="0" w:space="0" w:color="auto"/>
        <w:left w:val="none" w:sz="0" w:space="0" w:color="auto"/>
        <w:bottom w:val="none" w:sz="0" w:space="0" w:color="auto"/>
        <w:right w:val="none" w:sz="0" w:space="0" w:color="auto"/>
      </w:divBdr>
    </w:div>
    <w:div w:id="964433386">
      <w:bodyDiv w:val="1"/>
      <w:marLeft w:val="0"/>
      <w:marRight w:val="0"/>
      <w:marTop w:val="0"/>
      <w:marBottom w:val="0"/>
      <w:divBdr>
        <w:top w:val="none" w:sz="0" w:space="0" w:color="auto"/>
        <w:left w:val="none" w:sz="0" w:space="0" w:color="auto"/>
        <w:bottom w:val="none" w:sz="0" w:space="0" w:color="auto"/>
        <w:right w:val="none" w:sz="0" w:space="0" w:color="auto"/>
      </w:divBdr>
    </w:div>
    <w:div w:id="964776979">
      <w:bodyDiv w:val="1"/>
      <w:marLeft w:val="0"/>
      <w:marRight w:val="0"/>
      <w:marTop w:val="0"/>
      <w:marBottom w:val="0"/>
      <w:divBdr>
        <w:top w:val="none" w:sz="0" w:space="0" w:color="auto"/>
        <w:left w:val="none" w:sz="0" w:space="0" w:color="auto"/>
        <w:bottom w:val="none" w:sz="0" w:space="0" w:color="auto"/>
        <w:right w:val="none" w:sz="0" w:space="0" w:color="auto"/>
      </w:divBdr>
    </w:div>
    <w:div w:id="964848746">
      <w:bodyDiv w:val="1"/>
      <w:marLeft w:val="0"/>
      <w:marRight w:val="0"/>
      <w:marTop w:val="0"/>
      <w:marBottom w:val="0"/>
      <w:divBdr>
        <w:top w:val="none" w:sz="0" w:space="0" w:color="auto"/>
        <w:left w:val="none" w:sz="0" w:space="0" w:color="auto"/>
        <w:bottom w:val="none" w:sz="0" w:space="0" w:color="auto"/>
        <w:right w:val="none" w:sz="0" w:space="0" w:color="auto"/>
      </w:divBdr>
    </w:div>
    <w:div w:id="966206968">
      <w:bodyDiv w:val="1"/>
      <w:marLeft w:val="0"/>
      <w:marRight w:val="0"/>
      <w:marTop w:val="0"/>
      <w:marBottom w:val="0"/>
      <w:divBdr>
        <w:top w:val="none" w:sz="0" w:space="0" w:color="auto"/>
        <w:left w:val="none" w:sz="0" w:space="0" w:color="auto"/>
        <w:bottom w:val="none" w:sz="0" w:space="0" w:color="auto"/>
        <w:right w:val="none" w:sz="0" w:space="0" w:color="auto"/>
      </w:divBdr>
    </w:div>
    <w:div w:id="966545676">
      <w:bodyDiv w:val="1"/>
      <w:marLeft w:val="0"/>
      <w:marRight w:val="0"/>
      <w:marTop w:val="0"/>
      <w:marBottom w:val="0"/>
      <w:divBdr>
        <w:top w:val="none" w:sz="0" w:space="0" w:color="auto"/>
        <w:left w:val="none" w:sz="0" w:space="0" w:color="auto"/>
        <w:bottom w:val="none" w:sz="0" w:space="0" w:color="auto"/>
        <w:right w:val="none" w:sz="0" w:space="0" w:color="auto"/>
      </w:divBdr>
    </w:div>
    <w:div w:id="967585114">
      <w:bodyDiv w:val="1"/>
      <w:marLeft w:val="0"/>
      <w:marRight w:val="0"/>
      <w:marTop w:val="0"/>
      <w:marBottom w:val="0"/>
      <w:divBdr>
        <w:top w:val="none" w:sz="0" w:space="0" w:color="auto"/>
        <w:left w:val="none" w:sz="0" w:space="0" w:color="auto"/>
        <w:bottom w:val="none" w:sz="0" w:space="0" w:color="auto"/>
        <w:right w:val="none" w:sz="0" w:space="0" w:color="auto"/>
      </w:divBdr>
    </w:div>
    <w:div w:id="968706958">
      <w:bodyDiv w:val="1"/>
      <w:marLeft w:val="0"/>
      <w:marRight w:val="0"/>
      <w:marTop w:val="0"/>
      <w:marBottom w:val="0"/>
      <w:divBdr>
        <w:top w:val="none" w:sz="0" w:space="0" w:color="auto"/>
        <w:left w:val="none" w:sz="0" w:space="0" w:color="auto"/>
        <w:bottom w:val="none" w:sz="0" w:space="0" w:color="auto"/>
        <w:right w:val="none" w:sz="0" w:space="0" w:color="auto"/>
      </w:divBdr>
    </w:div>
    <w:div w:id="973870188">
      <w:bodyDiv w:val="1"/>
      <w:marLeft w:val="0"/>
      <w:marRight w:val="0"/>
      <w:marTop w:val="0"/>
      <w:marBottom w:val="0"/>
      <w:divBdr>
        <w:top w:val="none" w:sz="0" w:space="0" w:color="auto"/>
        <w:left w:val="none" w:sz="0" w:space="0" w:color="auto"/>
        <w:bottom w:val="none" w:sz="0" w:space="0" w:color="auto"/>
        <w:right w:val="none" w:sz="0" w:space="0" w:color="auto"/>
      </w:divBdr>
    </w:div>
    <w:div w:id="975909658">
      <w:bodyDiv w:val="1"/>
      <w:marLeft w:val="0"/>
      <w:marRight w:val="0"/>
      <w:marTop w:val="0"/>
      <w:marBottom w:val="0"/>
      <w:divBdr>
        <w:top w:val="none" w:sz="0" w:space="0" w:color="auto"/>
        <w:left w:val="none" w:sz="0" w:space="0" w:color="auto"/>
        <w:bottom w:val="none" w:sz="0" w:space="0" w:color="auto"/>
        <w:right w:val="none" w:sz="0" w:space="0" w:color="auto"/>
      </w:divBdr>
    </w:div>
    <w:div w:id="976103038">
      <w:bodyDiv w:val="1"/>
      <w:marLeft w:val="0"/>
      <w:marRight w:val="0"/>
      <w:marTop w:val="0"/>
      <w:marBottom w:val="0"/>
      <w:divBdr>
        <w:top w:val="none" w:sz="0" w:space="0" w:color="auto"/>
        <w:left w:val="none" w:sz="0" w:space="0" w:color="auto"/>
        <w:bottom w:val="none" w:sz="0" w:space="0" w:color="auto"/>
        <w:right w:val="none" w:sz="0" w:space="0" w:color="auto"/>
      </w:divBdr>
    </w:div>
    <w:div w:id="976884726">
      <w:bodyDiv w:val="1"/>
      <w:marLeft w:val="0"/>
      <w:marRight w:val="0"/>
      <w:marTop w:val="0"/>
      <w:marBottom w:val="0"/>
      <w:divBdr>
        <w:top w:val="none" w:sz="0" w:space="0" w:color="auto"/>
        <w:left w:val="none" w:sz="0" w:space="0" w:color="auto"/>
        <w:bottom w:val="none" w:sz="0" w:space="0" w:color="auto"/>
        <w:right w:val="none" w:sz="0" w:space="0" w:color="auto"/>
      </w:divBdr>
    </w:div>
    <w:div w:id="978075850">
      <w:bodyDiv w:val="1"/>
      <w:marLeft w:val="0"/>
      <w:marRight w:val="0"/>
      <w:marTop w:val="0"/>
      <w:marBottom w:val="0"/>
      <w:divBdr>
        <w:top w:val="none" w:sz="0" w:space="0" w:color="auto"/>
        <w:left w:val="none" w:sz="0" w:space="0" w:color="auto"/>
        <w:bottom w:val="none" w:sz="0" w:space="0" w:color="auto"/>
        <w:right w:val="none" w:sz="0" w:space="0" w:color="auto"/>
      </w:divBdr>
    </w:div>
    <w:div w:id="978681795">
      <w:bodyDiv w:val="1"/>
      <w:marLeft w:val="0"/>
      <w:marRight w:val="0"/>
      <w:marTop w:val="0"/>
      <w:marBottom w:val="0"/>
      <w:divBdr>
        <w:top w:val="none" w:sz="0" w:space="0" w:color="auto"/>
        <w:left w:val="none" w:sz="0" w:space="0" w:color="auto"/>
        <w:bottom w:val="none" w:sz="0" w:space="0" w:color="auto"/>
        <w:right w:val="none" w:sz="0" w:space="0" w:color="auto"/>
      </w:divBdr>
    </w:div>
    <w:div w:id="978997601">
      <w:bodyDiv w:val="1"/>
      <w:marLeft w:val="0"/>
      <w:marRight w:val="0"/>
      <w:marTop w:val="0"/>
      <w:marBottom w:val="0"/>
      <w:divBdr>
        <w:top w:val="none" w:sz="0" w:space="0" w:color="auto"/>
        <w:left w:val="none" w:sz="0" w:space="0" w:color="auto"/>
        <w:bottom w:val="none" w:sz="0" w:space="0" w:color="auto"/>
        <w:right w:val="none" w:sz="0" w:space="0" w:color="auto"/>
      </w:divBdr>
    </w:div>
    <w:div w:id="982462935">
      <w:bodyDiv w:val="1"/>
      <w:marLeft w:val="0"/>
      <w:marRight w:val="0"/>
      <w:marTop w:val="0"/>
      <w:marBottom w:val="0"/>
      <w:divBdr>
        <w:top w:val="none" w:sz="0" w:space="0" w:color="auto"/>
        <w:left w:val="none" w:sz="0" w:space="0" w:color="auto"/>
        <w:bottom w:val="none" w:sz="0" w:space="0" w:color="auto"/>
        <w:right w:val="none" w:sz="0" w:space="0" w:color="auto"/>
      </w:divBdr>
    </w:div>
    <w:div w:id="982927588">
      <w:bodyDiv w:val="1"/>
      <w:marLeft w:val="0"/>
      <w:marRight w:val="0"/>
      <w:marTop w:val="0"/>
      <w:marBottom w:val="0"/>
      <w:divBdr>
        <w:top w:val="none" w:sz="0" w:space="0" w:color="auto"/>
        <w:left w:val="none" w:sz="0" w:space="0" w:color="auto"/>
        <w:bottom w:val="none" w:sz="0" w:space="0" w:color="auto"/>
        <w:right w:val="none" w:sz="0" w:space="0" w:color="auto"/>
      </w:divBdr>
    </w:div>
    <w:div w:id="983465508">
      <w:bodyDiv w:val="1"/>
      <w:marLeft w:val="0"/>
      <w:marRight w:val="0"/>
      <w:marTop w:val="0"/>
      <w:marBottom w:val="0"/>
      <w:divBdr>
        <w:top w:val="none" w:sz="0" w:space="0" w:color="auto"/>
        <w:left w:val="none" w:sz="0" w:space="0" w:color="auto"/>
        <w:bottom w:val="none" w:sz="0" w:space="0" w:color="auto"/>
        <w:right w:val="none" w:sz="0" w:space="0" w:color="auto"/>
      </w:divBdr>
    </w:div>
    <w:div w:id="985210406">
      <w:bodyDiv w:val="1"/>
      <w:marLeft w:val="0"/>
      <w:marRight w:val="0"/>
      <w:marTop w:val="0"/>
      <w:marBottom w:val="0"/>
      <w:divBdr>
        <w:top w:val="none" w:sz="0" w:space="0" w:color="auto"/>
        <w:left w:val="none" w:sz="0" w:space="0" w:color="auto"/>
        <w:bottom w:val="none" w:sz="0" w:space="0" w:color="auto"/>
        <w:right w:val="none" w:sz="0" w:space="0" w:color="auto"/>
      </w:divBdr>
    </w:div>
    <w:div w:id="986015355">
      <w:bodyDiv w:val="1"/>
      <w:marLeft w:val="0"/>
      <w:marRight w:val="0"/>
      <w:marTop w:val="0"/>
      <w:marBottom w:val="0"/>
      <w:divBdr>
        <w:top w:val="none" w:sz="0" w:space="0" w:color="auto"/>
        <w:left w:val="none" w:sz="0" w:space="0" w:color="auto"/>
        <w:bottom w:val="none" w:sz="0" w:space="0" w:color="auto"/>
        <w:right w:val="none" w:sz="0" w:space="0" w:color="auto"/>
      </w:divBdr>
    </w:div>
    <w:div w:id="986279627">
      <w:bodyDiv w:val="1"/>
      <w:marLeft w:val="0"/>
      <w:marRight w:val="0"/>
      <w:marTop w:val="0"/>
      <w:marBottom w:val="0"/>
      <w:divBdr>
        <w:top w:val="none" w:sz="0" w:space="0" w:color="auto"/>
        <w:left w:val="none" w:sz="0" w:space="0" w:color="auto"/>
        <w:bottom w:val="none" w:sz="0" w:space="0" w:color="auto"/>
        <w:right w:val="none" w:sz="0" w:space="0" w:color="auto"/>
      </w:divBdr>
    </w:div>
    <w:div w:id="987779343">
      <w:bodyDiv w:val="1"/>
      <w:marLeft w:val="0"/>
      <w:marRight w:val="0"/>
      <w:marTop w:val="0"/>
      <w:marBottom w:val="0"/>
      <w:divBdr>
        <w:top w:val="none" w:sz="0" w:space="0" w:color="auto"/>
        <w:left w:val="none" w:sz="0" w:space="0" w:color="auto"/>
        <w:bottom w:val="none" w:sz="0" w:space="0" w:color="auto"/>
        <w:right w:val="none" w:sz="0" w:space="0" w:color="auto"/>
      </w:divBdr>
    </w:div>
    <w:div w:id="989212840">
      <w:bodyDiv w:val="1"/>
      <w:marLeft w:val="0"/>
      <w:marRight w:val="0"/>
      <w:marTop w:val="0"/>
      <w:marBottom w:val="0"/>
      <w:divBdr>
        <w:top w:val="none" w:sz="0" w:space="0" w:color="auto"/>
        <w:left w:val="none" w:sz="0" w:space="0" w:color="auto"/>
        <w:bottom w:val="none" w:sz="0" w:space="0" w:color="auto"/>
        <w:right w:val="none" w:sz="0" w:space="0" w:color="auto"/>
      </w:divBdr>
    </w:div>
    <w:div w:id="991568952">
      <w:bodyDiv w:val="1"/>
      <w:marLeft w:val="0"/>
      <w:marRight w:val="0"/>
      <w:marTop w:val="0"/>
      <w:marBottom w:val="0"/>
      <w:divBdr>
        <w:top w:val="none" w:sz="0" w:space="0" w:color="auto"/>
        <w:left w:val="none" w:sz="0" w:space="0" w:color="auto"/>
        <w:bottom w:val="none" w:sz="0" w:space="0" w:color="auto"/>
        <w:right w:val="none" w:sz="0" w:space="0" w:color="auto"/>
      </w:divBdr>
    </w:div>
    <w:div w:id="993987806">
      <w:bodyDiv w:val="1"/>
      <w:marLeft w:val="0"/>
      <w:marRight w:val="0"/>
      <w:marTop w:val="0"/>
      <w:marBottom w:val="0"/>
      <w:divBdr>
        <w:top w:val="none" w:sz="0" w:space="0" w:color="auto"/>
        <w:left w:val="none" w:sz="0" w:space="0" w:color="auto"/>
        <w:bottom w:val="none" w:sz="0" w:space="0" w:color="auto"/>
        <w:right w:val="none" w:sz="0" w:space="0" w:color="auto"/>
      </w:divBdr>
    </w:div>
    <w:div w:id="994527887">
      <w:bodyDiv w:val="1"/>
      <w:marLeft w:val="0"/>
      <w:marRight w:val="0"/>
      <w:marTop w:val="0"/>
      <w:marBottom w:val="0"/>
      <w:divBdr>
        <w:top w:val="none" w:sz="0" w:space="0" w:color="auto"/>
        <w:left w:val="none" w:sz="0" w:space="0" w:color="auto"/>
        <w:bottom w:val="none" w:sz="0" w:space="0" w:color="auto"/>
        <w:right w:val="none" w:sz="0" w:space="0" w:color="auto"/>
      </w:divBdr>
    </w:div>
    <w:div w:id="994995433">
      <w:bodyDiv w:val="1"/>
      <w:marLeft w:val="0"/>
      <w:marRight w:val="0"/>
      <w:marTop w:val="0"/>
      <w:marBottom w:val="0"/>
      <w:divBdr>
        <w:top w:val="none" w:sz="0" w:space="0" w:color="auto"/>
        <w:left w:val="none" w:sz="0" w:space="0" w:color="auto"/>
        <w:bottom w:val="none" w:sz="0" w:space="0" w:color="auto"/>
        <w:right w:val="none" w:sz="0" w:space="0" w:color="auto"/>
      </w:divBdr>
    </w:div>
    <w:div w:id="995114562">
      <w:bodyDiv w:val="1"/>
      <w:marLeft w:val="0"/>
      <w:marRight w:val="0"/>
      <w:marTop w:val="0"/>
      <w:marBottom w:val="0"/>
      <w:divBdr>
        <w:top w:val="none" w:sz="0" w:space="0" w:color="auto"/>
        <w:left w:val="none" w:sz="0" w:space="0" w:color="auto"/>
        <w:bottom w:val="none" w:sz="0" w:space="0" w:color="auto"/>
        <w:right w:val="none" w:sz="0" w:space="0" w:color="auto"/>
      </w:divBdr>
    </w:div>
    <w:div w:id="995499138">
      <w:bodyDiv w:val="1"/>
      <w:marLeft w:val="0"/>
      <w:marRight w:val="0"/>
      <w:marTop w:val="0"/>
      <w:marBottom w:val="0"/>
      <w:divBdr>
        <w:top w:val="none" w:sz="0" w:space="0" w:color="auto"/>
        <w:left w:val="none" w:sz="0" w:space="0" w:color="auto"/>
        <w:bottom w:val="none" w:sz="0" w:space="0" w:color="auto"/>
        <w:right w:val="none" w:sz="0" w:space="0" w:color="auto"/>
      </w:divBdr>
    </w:div>
    <w:div w:id="995961571">
      <w:bodyDiv w:val="1"/>
      <w:marLeft w:val="0"/>
      <w:marRight w:val="0"/>
      <w:marTop w:val="0"/>
      <w:marBottom w:val="0"/>
      <w:divBdr>
        <w:top w:val="none" w:sz="0" w:space="0" w:color="auto"/>
        <w:left w:val="none" w:sz="0" w:space="0" w:color="auto"/>
        <w:bottom w:val="none" w:sz="0" w:space="0" w:color="auto"/>
        <w:right w:val="none" w:sz="0" w:space="0" w:color="auto"/>
      </w:divBdr>
    </w:div>
    <w:div w:id="996953500">
      <w:bodyDiv w:val="1"/>
      <w:marLeft w:val="0"/>
      <w:marRight w:val="0"/>
      <w:marTop w:val="0"/>
      <w:marBottom w:val="0"/>
      <w:divBdr>
        <w:top w:val="none" w:sz="0" w:space="0" w:color="auto"/>
        <w:left w:val="none" w:sz="0" w:space="0" w:color="auto"/>
        <w:bottom w:val="none" w:sz="0" w:space="0" w:color="auto"/>
        <w:right w:val="none" w:sz="0" w:space="0" w:color="auto"/>
      </w:divBdr>
    </w:div>
    <w:div w:id="997882919">
      <w:bodyDiv w:val="1"/>
      <w:marLeft w:val="0"/>
      <w:marRight w:val="0"/>
      <w:marTop w:val="0"/>
      <w:marBottom w:val="0"/>
      <w:divBdr>
        <w:top w:val="none" w:sz="0" w:space="0" w:color="auto"/>
        <w:left w:val="none" w:sz="0" w:space="0" w:color="auto"/>
        <w:bottom w:val="none" w:sz="0" w:space="0" w:color="auto"/>
        <w:right w:val="none" w:sz="0" w:space="0" w:color="auto"/>
      </w:divBdr>
    </w:div>
    <w:div w:id="999501426">
      <w:bodyDiv w:val="1"/>
      <w:marLeft w:val="0"/>
      <w:marRight w:val="0"/>
      <w:marTop w:val="0"/>
      <w:marBottom w:val="0"/>
      <w:divBdr>
        <w:top w:val="none" w:sz="0" w:space="0" w:color="auto"/>
        <w:left w:val="none" w:sz="0" w:space="0" w:color="auto"/>
        <w:bottom w:val="none" w:sz="0" w:space="0" w:color="auto"/>
        <w:right w:val="none" w:sz="0" w:space="0" w:color="auto"/>
      </w:divBdr>
    </w:div>
    <w:div w:id="1003892725">
      <w:bodyDiv w:val="1"/>
      <w:marLeft w:val="0"/>
      <w:marRight w:val="0"/>
      <w:marTop w:val="0"/>
      <w:marBottom w:val="0"/>
      <w:divBdr>
        <w:top w:val="none" w:sz="0" w:space="0" w:color="auto"/>
        <w:left w:val="none" w:sz="0" w:space="0" w:color="auto"/>
        <w:bottom w:val="none" w:sz="0" w:space="0" w:color="auto"/>
        <w:right w:val="none" w:sz="0" w:space="0" w:color="auto"/>
      </w:divBdr>
    </w:div>
    <w:div w:id="1007751441">
      <w:bodyDiv w:val="1"/>
      <w:marLeft w:val="0"/>
      <w:marRight w:val="0"/>
      <w:marTop w:val="0"/>
      <w:marBottom w:val="0"/>
      <w:divBdr>
        <w:top w:val="none" w:sz="0" w:space="0" w:color="auto"/>
        <w:left w:val="none" w:sz="0" w:space="0" w:color="auto"/>
        <w:bottom w:val="none" w:sz="0" w:space="0" w:color="auto"/>
        <w:right w:val="none" w:sz="0" w:space="0" w:color="auto"/>
      </w:divBdr>
    </w:div>
    <w:div w:id="1009067621">
      <w:bodyDiv w:val="1"/>
      <w:marLeft w:val="0"/>
      <w:marRight w:val="0"/>
      <w:marTop w:val="0"/>
      <w:marBottom w:val="0"/>
      <w:divBdr>
        <w:top w:val="none" w:sz="0" w:space="0" w:color="auto"/>
        <w:left w:val="none" w:sz="0" w:space="0" w:color="auto"/>
        <w:bottom w:val="none" w:sz="0" w:space="0" w:color="auto"/>
        <w:right w:val="none" w:sz="0" w:space="0" w:color="auto"/>
      </w:divBdr>
    </w:div>
    <w:div w:id="1009136969">
      <w:bodyDiv w:val="1"/>
      <w:marLeft w:val="0"/>
      <w:marRight w:val="0"/>
      <w:marTop w:val="0"/>
      <w:marBottom w:val="0"/>
      <w:divBdr>
        <w:top w:val="none" w:sz="0" w:space="0" w:color="auto"/>
        <w:left w:val="none" w:sz="0" w:space="0" w:color="auto"/>
        <w:bottom w:val="none" w:sz="0" w:space="0" w:color="auto"/>
        <w:right w:val="none" w:sz="0" w:space="0" w:color="auto"/>
      </w:divBdr>
    </w:div>
    <w:div w:id="1009869516">
      <w:bodyDiv w:val="1"/>
      <w:marLeft w:val="0"/>
      <w:marRight w:val="0"/>
      <w:marTop w:val="0"/>
      <w:marBottom w:val="0"/>
      <w:divBdr>
        <w:top w:val="none" w:sz="0" w:space="0" w:color="auto"/>
        <w:left w:val="none" w:sz="0" w:space="0" w:color="auto"/>
        <w:bottom w:val="none" w:sz="0" w:space="0" w:color="auto"/>
        <w:right w:val="none" w:sz="0" w:space="0" w:color="auto"/>
      </w:divBdr>
    </w:div>
    <w:div w:id="1010137791">
      <w:bodyDiv w:val="1"/>
      <w:marLeft w:val="0"/>
      <w:marRight w:val="0"/>
      <w:marTop w:val="0"/>
      <w:marBottom w:val="0"/>
      <w:divBdr>
        <w:top w:val="none" w:sz="0" w:space="0" w:color="auto"/>
        <w:left w:val="none" w:sz="0" w:space="0" w:color="auto"/>
        <w:bottom w:val="none" w:sz="0" w:space="0" w:color="auto"/>
        <w:right w:val="none" w:sz="0" w:space="0" w:color="auto"/>
      </w:divBdr>
    </w:div>
    <w:div w:id="1011176961">
      <w:bodyDiv w:val="1"/>
      <w:marLeft w:val="0"/>
      <w:marRight w:val="0"/>
      <w:marTop w:val="0"/>
      <w:marBottom w:val="0"/>
      <w:divBdr>
        <w:top w:val="none" w:sz="0" w:space="0" w:color="auto"/>
        <w:left w:val="none" w:sz="0" w:space="0" w:color="auto"/>
        <w:bottom w:val="none" w:sz="0" w:space="0" w:color="auto"/>
        <w:right w:val="none" w:sz="0" w:space="0" w:color="auto"/>
      </w:divBdr>
    </w:div>
    <w:div w:id="1011495771">
      <w:bodyDiv w:val="1"/>
      <w:marLeft w:val="0"/>
      <w:marRight w:val="0"/>
      <w:marTop w:val="0"/>
      <w:marBottom w:val="0"/>
      <w:divBdr>
        <w:top w:val="none" w:sz="0" w:space="0" w:color="auto"/>
        <w:left w:val="none" w:sz="0" w:space="0" w:color="auto"/>
        <w:bottom w:val="none" w:sz="0" w:space="0" w:color="auto"/>
        <w:right w:val="none" w:sz="0" w:space="0" w:color="auto"/>
      </w:divBdr>
    </w:div>
    <w:div w:id="1011568836">
      <w:bodyDiv w:val="1"/>
      <w:marLeft w:val="0"/>
      <w:marRight w:val="0"/>
      <w:marTop w:val="0"/>
      <w:marBottom w:val="0"/>
      <w:divBdr>
        <w:top w:val="none" w:sz="0" w:space="0" w:color="auto"/>
        <w:left w:val="none" w:sz="0" w:space="0" w:color="auto"/>
        <w:bottom w:val="none" w:sz="0" w:space="0" w:color="auto"/>
        <w:right w:val="none" w:sz="0" w:space="0" w:color="auto"/>
      </w:divBdr>
    </w:div>
    <w:div w:id="1016227579">
      <w:bodyDiv w:val="1"/>
      <w:marLeft w:val="0"/>
      <w:marRight w:val="0"/>
      <w:marTop w:val="0"/>
      <w:marBottom w:val="0"/>
      <w:divBdr>
        <w:top w:val="none" w:sz="0" w:space="0" w:color="auto"/>
        <w:left w:val="none" w:sz="0" w:space="0" w:color="auto"/>
        <w:bottom w:val="none" w:sz="0" w:space="0" w:color="auto"/>
        <w:right w:val="none" w:sz="0" w:space="0" w:color="auto"/>
      </w:divBdr>
    </w:div>
    <w:div w:id="1016927740">
      <w:bodyDiv w:val="1"/>
      <w:marLeft w:val="0"/>
      <w:marRight w:val="0"/>
      <w:marTop w:val="0"/>
      <w:marBottom w:val="0"/>
      <w:divBdr>
        <w:top w:val="none" w:sz="0" w:space="0" w:color="auto"/>
        <w:left w:val="none" w:sz="0" w:space="0" w:color="auto"/>
        <w:bottom w:val="none" w:sz="0" w:space="0" w:color="auto"/>
        <w:right w:val="none" w:sz="0" w:space="0" w:color="auto"/>
      </w:divBdr>
    </w:div>
    <w:div w:id="1020474205">
      <w:bodyDiv w:val="1"/>
      <w:marLeft w:val="0"/>
      <w:marRight w:val="0"/>
      <w:marTop w:val="0"/>
      <w:marBottom w:val="0"/>
      <w:divBdr>
        <w:top w:val="none" w:sz="0" w:space="0" w:color="auto"/>
        <w:left w:val="none" w:sz="0" w:space="0" w:color="auto"/>
        <w:bottom w:val="none" w:sz="0" w:space="0" w:color="auto"/>
        <w:right w:val="none" w:sz="0" w:space="0" w:color="auto"/>
      </w:divBdr>
    </w:div>
    <w:div w:id="1020547192">
      <w:bodyDiv w:val="1"/>
      <w:marLeft w:val="0"/>
      <w:marRight w:val="0"/>
      <w:marTop w:val="0"/>
      <w:marBottom w:val="0"/>
      <w:divBdr>
        <w:top w:val="none" w:sz="0" w:space="0" w:color="auto"/>
        <w:left w:val="none" w:sz="0" w:space="0" w:color="auto"/>
        <w:bottom w:val="none" w:sz="0" w:space="0" w:color="auto"/>
        <w:right w:val="none" w:sz="0" w:space="0" w:color="auto"/>
      </w:divBdr>
    </w:div>
    <w:div w:id="1021398128">
      <w:bodyDiv w:val="1"/>
      <w:marLeft w:val="0"/>
      <w:marRight w:val="0"/>
      <w:marTop w:val="0"/>
      <w:marBottom w:val="0"/>
      <w:divBdr>
        <w:top w:val="none" w:sz="0" w:space="0" w:color="auto"/>
        <w:left w:val="none" w:sz="0" w:space="0" w:color="auto"/>
        <w:bottom w:val="none" w:sz="0" w:space="0" w:color="auto"/>
        <w:right w:val="none" w:sz="0" w:space="0" w:color="auto"/>
      </w:divBdr>
    </w:div>
    <w:div w:id="1021664183">
      <w:bodyDiv w:val="1"/>
      <w:marLeft w:val="0"/>
      <w:marRight w:val="0"/>
      <w:marTop w:val="0"/>
      <w:marBottom w:val="0"/>
      <w:divBdr>
        <w:top w:val="none" w:sz="0" w:space="0" w:color="auto"/>
        <w:left w:val="none" w:sz="0" w:space="0" w:color="auto"/>
        <w:bottom w:val="none" w:sz="0" w:space="0" w:color="auto"/>
        <w:right w:val="none" w:sz="0" w:space="0" w:color="auto"/>
      </w:divBdr>
    </w:div>
    <w:div w:id="1022054049">
      <w:bodyDiv w:val="1"/>
      <w:marLeft w:val="0"/>
      <w:marRight w:val="0"/>
      <w:marTop w:val="0"/>
      <w:marBottom w:val="0"/>
      <w:divBdr>
        <w:top w:val="none" w:sz="0" w:space="0" w:color="auto"/>
        <w:left w:val="none" w:sz="0" w:space="0" w:color="auto"/>
        <w:bottom w:val="none" w:sz="0" w:space="0" w:color="auto"/>
        <w:right w:val="none" w:sz="0" w:space="0" w:color="auto"/>
      </w:divBdr>
    </w:div>
    <w:div w:id="1022590637">
      <w:bodyDiv w:val="1"/>
      <w:marLeft w:val="0"/>
      <w:marRight w:val="0"/>
      <w:marTop w:val="0"/>
      <w:marBottom w:val="0"/>
      <w:divBdr>
        <w:top w:val="none" w:sz="0" w:space="0" w:color="auto"/>
        <w:left w:val="none" w:sz="0" w:space="0" w:color="auto"/>
        <w:bottom w:val="none" w:sz="0" w:space="0" w:color="auto"/>
        <w:right w:val="none" w:sz="0" w:space="0" w:color="auto"/>
      </w:divBdr>
    </w:div>
    <w:div w:id="1027176202">
      <w:bodyDiv w:val="1"/>
      <w:marLeft w:val="0"/>
      <w:marRight w:val="0"/>
      <w:marTop w:val="0"/>
      <w:marBottom w:val="0"/>
      <w:divBdr>
        <w:top w:val="none" w:sz="0" w:space="0" w:color="auto"/>
        <w:left w:val="none" w:sz="0" w:space="0" w:color="auto"/>
        <w:bottom w:val="none" w:sz="0" w:space="0" w:color="auto"/>
        <w:right w:val="none" w:sz="0" w:space="0" w:color="auto"/>
      </w:divBdr>
    </w:div>
    <w:div w:id="1027217769">
      <w:bodyDiv w:val="1"/>
      <w:marLeft w:val="0"/>
      <w:marRight w:val="0"/>
      <w:marTop w:val="0"/>
      <w:marBottom w:val="0"/>
      <w:divBdr>
        <w:top w:val="none" w:sz="0" w:space="0" w:color="auto"/>
        <w:left w:val="none" w:sz="0" w:space="0" w:color="auto"/>
        <w:bottom w:val="none" w:sz="0" w:space="0" w:color="auto"/>
        <w:right w:val="none" w:sz="0" w:space="0" w:color="auto"/>
      </w:divBdr>
    </w:div>
    <w:div w:id="1028871780">
      <w:bodyDiv w:val="1"/>
      <w:marLeft w:val="0"/>
      <w:marRight w:val="0"/>
      <w:marTop w:val="0"/>
      <w:marBottom w:val="0"/>
      <w:divBdr>
        <w:top w:val="none" w:sz="0" w:space="0" w:color="auto"/>
        <w:left w:val="none" w:sz="0" w:space="0" w:color="auto"/>
        <w:bottom w:val="none" w:sz="0" w:space="0" w:color="auto"/>
        <w:right w:val="none" w:sz="0" w:space="0" w:color="auto"/>
      </w:divBdr>
    </w:div>
    <w:div w:id="1032725889">
      <w:bodyDiv w:val="1"/>
      <w:marLeft w:val="0"/>
      <w:marRight w:val="0"/>
      <w:marTop w:val="0"/>
      <w:marBottom w:val="0"/>
      <w:divBdr>
        <w:top w:val="none" w:sz="0" w:space="0" w:color="auto"/>
        <w:left w:val="none" w:sz="0" w:space="0" w:color="auto"/>
        <w:bottom w:val="none" w:sz="0" w:space="0" w:color="auto"/>
        <w:right w:val="none" w:sz="0" w:space="0" w:color="auto"/>
      </w:divBdr>
    </w:div>
    <w:div w:id="1038164024">
      <w:bodyDiv w:val="1"/>
      <w:marLeft w:val="0"/>
      <w:marRight w:val="0"/>
      <w:marTop w:val="0"/>
      <w:marBottom w:val="0"/>
      <w:divBdr>
        <w:top w:val="none" w:sz="0" w:space="0" w:color="auto"/>
        <w:left w:val="none" w:sz="0" w:space="0" w:color="auto"/>
        <w:bottom w:val="none" w:sz="0" w:space="0" w:color="auto"/>
        <w:right w:val="none" w:sz="0" w:space="0" w:color="auto"/>
      </w:divBdr>
    </w:div>
    <w:div w:id="1038244576">
      <w:bodyDiv w:val="1"/>
      <w:marLeft w:val="0"/>
      <w:marRight w:val="0"/>
      <w:marTop w:val="0"/>
      <w:marBottom w:val="0"/>
      <w:divBdr>
        <w:top w:val="none" w:sz="0" w:space="0" w:color="auto"/>
        <w:left w:val="none" w:sz="0" w:space="0" w:color="auto"/>
        <w:bottom w:val="none" w:sz="0" w:space="0" w:color="auto"/>
        <w:right w:val="none" w:sz="0" w:space="0" w:color="auto"/>
      </w:divBdr>
    </w:div>
    <w:div w:id="1039817442">
      <w:bodyDiv w:val="1"/>
      <w:marLeft w:val="0"/>
      <w:marRight w:val="0"/>
      <w:marTop w:val="0"/>
      <w:marBottom w:val="0"/>
      <w:divBdr>
        <w:top w:val="none" w:sz="0" w:space="0" w:color="auto"/>
        <w:left w:val="none" w:sz="0" w:space="0" w:color="auto"/>
        <w:bottom w:val="none" w:sz="0" w:space="0" w:color="auto"/>
        <w:right w:val="none" w:sz="0" w:space="0" w:color="auto"/>
      </w:divBdr>
    </w:div>
    <w:div w:id="1041901532">
      <w:bodyDiv w:val="1"/>
      <w:marLeft w:val="0"/>
      <w:marRight w:val="0"/>
      <w:marTop w:val="0"/>
      <w:marBottom w:val="0"/>
      <w:divBdr>
        <w:top w:val="none" w:sz="0" w:space="0" w:color="auto"/>
        <w:left w:val="none" w:sz="0" w:space="0" w:color="auto"/>
        <w:bottom w:val="none" w:sz="0" w:space="0" w:color="auto"/>
        <w:right w:val="none" w:sz="0" w:space="0" w:color="auto"/>
      </w:divBdr>
    </w:div>
    <w:div w:id="1043597552">
      <w:bodyDiv w:val="1"/>
      <w:marLeft w:val="0"/>
      <w:marRight w:val="0"/>
      <w:marTop w:val="0"/>
      <w:marBottom w:val="0"/>
      <w:divBdr>
        <w:top w:val="none" w:sz="0" w:space="0" w:color="auto"/>
        <w:left w:val="none" w:sz="0" w:space="0" w:color="auto"/>
        <w:bottom w:val="none" w:sz="0" w:space="0" w:color="auto"/>
        <w:right w:val="none" w:sz="0" w:space="0" w:color="auto"/>
      </w:divBdr>
    </w:div>
    <w:div w:id="1045370420">
      <w:bodyDiv w:val="1"/>
      <w:marLeft w:val="0"/>
      <w:marRight w:val="0"/>
      <w:marTop w:val="0"/>
      <w:marBottom w:val="0"/>
      <w:divBdr>
        <w:top w:val="none" w:sz="0" w:space="0" w:color="auto"/>
        <w:left w:val="none" w:sz="0" w:space="0" w:color="auto"/>
        <w:bottom w:val="none" w:sz="0" w:space="0" w:color="auto"/>
        <w:right w:val="none" w:sz="0" w:space="0" w:color="auto"/>
      </w:divBdr>
    </w:div>
    <w:div w:id="1045447108">
      <w:bodyDiv w:val="1"/>
      <w:marLeft w:val="0"/>
      <w:marRight w:val="0"/>
      <w:marTop w:val="0"/>
      <w:marBottom w:val="0"/>
      <w:divBdr>
        <w:top w:val="none" w:sz="0" w:space="0" w:color="auto"/>
        <w:left w:val="none" w:sz="0" w:space="0" w:color="auto"/>
        <w:bottom w:val="none" w:sz="0" w:space="0" w:color="auto"/>
        <w:right w:val="none" w:sz="0" w:space="0" w:color="auto"/>
      </w:divBdr>
    </w:div>
    <w:div w:id="1045570205">
      <w:bodyDiv w:val="1"/>
      <w:marLeft w:val="0"/>
      <w:marRight w:val="0"/>
      <w:marTop w:val="0"/>
      <w:marBottom w:val="0"/>
      <w:divBdr>
        <w:top w:val="none" w:sz="0" w:space="0" w:color="auto"/>
        <w:left w:val="none" w:sz="0" w:space="0" w:color="auto"/>
        <w:bottom w:val="none" w:sz="0" w:space="0" w:color="auto"/>
        <w:right w:val="none" w:sz="0" w:space="0" w:color="auto"/>
      </w:divBdr>
    </w:div>
    <w:div w:id="1046904321">
      <w:bodyDiv w:val="1"/>
      <w:marLeft w:val="0"/>
      <w:marRight w:val="0"/>
      <w:marTop w:val="0"/>
      <w:marBottom w:val="0"/>
      <w:divBdr>
        <w:top w:val="none" w:sz="0" w:space="0" w:color="auto"/>
        <w:left w:val="none" w:sz="0" w:space="0" w:color="auto"/>
        <w:bottom w:val="none" w:sz="0" w:space="0" w:color="auto"/>
        <w:right w:val="none" w:sz="0" w:space="0" w:color="auto"/>
      </w:divBdr>
    </w:div>
    <w:div w:id="1047418254">
      <w:bodyDiv w:val="1"/>
      <w:marLeft w:val="0"/>
      <w:marRight w:val="0"/>
      <w:marTop w:val="0"/>
      <w:marBottom w:val="0"/>
      <w:divBdr>
        <w:top w:val="none" w:sz="0" w:space="0" w:color="auto"/>
        <w:left w:val="none" w:sz="0" w:space="0" w:color="auto"/>
        <w:bottom w:val="none" w:sz="0" w:space="0" w:color="auto"/>
        <w:right w:val="none" w:sz="0" w:space="0" w:color="auto"/>
      </w:divBdr>
    </w:div>
    <w:div w:id="1047753198">
      <w:bodyDiv w:val="1"/>
      <w:marLeft w:val="0"/>
      <w:marRight w:val="0"/>
      <w:marTop w:val="0"/>
      <w:marBottom w:val="0"/>
      <w:divBdr>
        <w:top w:val="none" w:sz="0" w:space="0" w:color="auto"/>
        <w:left w:val="none" w:sz="0" w:space="0" w:color="auto"/>
        <w:bottom w:val="none" w:sz="0" w:space="0" w:color="auto"/>
        <w:right w:val="none" w:sz="0" w:space="0" w:color="auto"/>
      </w:divBdr>
    </w:div>
    <w:div w:id="1047990520">
      <w:bodyDiv w:val="1"/>
      <w:marLeft w:val="0"/>
      <w:marRight w:val="0"/>
      <w:marTop w:val="0"/>
      <w:marBottom w:val="0"/>
      <w:divBdr>
        <w:top w:val="none" w:sz="0" w:space="0" w:color="auto"/>
        <w:left w:val="none" w:sz="0" w:space="0" w:color="auto"/>
        <w:bottom w:val="none" w:sz="0" w:space="0" w:color="auto"/>
        <w:right w:val="none" w:sz="0" w:space="0" w:color="auto"/>
      </w:divBdr>
    </w:div>
    <w:div w:id="1048381440">
      <w:bodyDiv w:val="1"/>
      <w:marLeft w:val="0"/>
      <w:marRight w:val="0"/>
      <w:marTop w:val="0"/>
      <w:marBottom w:val="0"/>
      <w:divBdr>
        <w:top w:val="none" w:sz="0" w:space="0" w:color="auto"/>
        <w:left w:val="none" w:sz="0" w:space="0" w:color="auto"/>
        <w:bottom w:val="none" w:sz="0" w:space="0" w:color="auto"/>
        <w:right w:val="none" w:sz="0" w:space="0" w:color="auto"/>
      </w:divBdr>
    </w:div>
    <w:div w:id="1049954990">
      <w:bodyDiv w:val="1"/>
      <w:marLeft w:val="0"/>
      <w:marRight w:val="0"/>
      <w:marTop w:val="0"/>
      <w:marBottom w:val="0"/>
      <w:divBdr>
        <w:top w:val="none" w:sz="0" w:space="0" w:color="auto"/>
        <w:left w:val="none" w:sz="0" w:space="0" w:color="auto"/>
        <w:bottom w:val="none" w:sz="0" w:space="0" w:color="auto"/>
        <w:right w:val="none" w:sz="0" w:space="0" w:color="auto"/>
      </w:divBdr>
    </w:div>
    <w:div w:id="1050303223">
      <w:bodyDiv w:val="1"/>
      <w:marLeft w:val="0"/>
      <w:marRight w:val="0"/>
      <w:marTop w:val="0"/>
      <w:marBottom w:val="0"/>
      <w:divBdr>
        <w:top w:val="none" w:sz="0" w:space="0" w:color="auto"/>
        <w:left w:val="none" w:sz="0" w:space="0" w:color="auto"/>
        <w:bottom w:val="none" w:sz="0" w:space="0" w:color="auto"/>
        <w:right w:val="none" w:sz="0" w:space="0" w:color="auto"/>
      </w:divBdr>
    </w:div>
    <w:div w:id="1051806052">
      <w:bodyDiv w:val="1"/>
      <w:marLeft w:val="0"/>
      <w:marRight w:val="0"/>
      <w:marTop w:val="0"/>
      <w:marBottom w:val="0"/>
      <w:divBdr>
        <w:top w:val="none" w:sz="0" w:space="0" w:color="auto"/>
        <w:left w:val="none" w:sz="0" w:space="0" w:color="auto"/>
        <w:bottom w:val="none" w:sz="0" w:space="0" w:color="auto"/>
        <w:right w:val="none" w:sz="0" w:space="0" w:color="auto"/>
      </w:divBdr>
    </w:div>
    <w:div w:id="1052728315">
      <w:bodyDiv w:val="1"/>
      <w:marLeft w:val="0"/>
      <w:marRight w:val="0"/>
      <w:marTop w:val="0"/>
      <w:marBottom w:val="0"/>
      <w:divBdr>
        <w:top w:val="none" w:sz="0" w:space="0" w:color="auto"/>
        <w:left w:val="none" w:sz="0" w:space="0" w:color="auto"/>
        <w:bottom w:val="none" w:sz="0" w:space="0" w:color="auto"/>
        <w:right w:val="none" w:sz="0" w:space="0" w:color="auto"/>
      </w:divBdr>
    </w:div>
    <w:div w:id="1052776530">
      <w:bodyDiv w:val="1"/>
      <w:marLeft w:val="0"/>
      <w:marRight w:val="0"/>
      <w:marTop w:val="0"/>
      <w:marBottom w:val="0"/>
      <w:divBdr>
        <w:top w:val="none" w:sz="0" w:space="0" w:color="auto"/>
        <w:left w:val="none" w:sz="0" w:space="0" w:color="auto"/>
        <w:bottom w:val="none" w:sz="0" w:space="0" w:color="auto"/>
        <w:right w:val="none" w:sz="0" w:space="0" w:color="auto"/>
      </w:divBdr>
    </w:div>
    <w:div w:id="1054814980">
      <w:bodyDiv w:val="1"/>
      <w:marLeft w:val="0"/>
      <w:marRight w:val="0"/>
      <w:marTop w:val="0"/>
      <w:marBottom w:val="0"/>
      <w:divBdr>
        <w:top w:val="none" w:sz="0" w:space="0" w:color="auto"/>
        <w:left w:val="none" w:sz="0" w:space="0" w:color="auto"/>
        <w:bottom w:val="none" w:sz="0" w:space="0" w:color="auto"/>
        <w:right w:val="none" w:sz="0" w:space="0" w:color="auto"/>
      </w:divBdr>
    </w:div>
    <w:div w:id="1054936143">
      <w:bodyDiv w:val="1"/>
      <w:marLeft w:val="0"/>
      <w:marRight w:val="0"/>
      <w:marTop w:val="0"/>
      <w:marBottom w:val="0"/>
      <w:divBdr>
        <w:top w:val="none" w:sz="0" w:space="0" w:color="auto"/>
        <w:left w:val="none" w:sz="0" w:space="0" w:color="auto"/>
        <w:bottom w:val="none" w:sz="0" w:space="0" w:color="auto"/>
        <w:right w:val="none" w:sz="0" w:space="0" w:color="auto"/>
      </w:divBdr>
    </w:div>
    <w:div w:id="1055668001">
      <w:bodyDiv w:val="1"/>
      <w:marLeft w:val="0"/>
      <w:marRight w:val="0"/>
      <w:marTop w:val="0"/>
      <w:marBottom w:val="0"/>
      <w:divBdr>
        <w:top w:val="none" w:sz="0" w:space="0" w:color="auto"/>
        <w:left w:val="none" w:sz="0" w:space="0" w:color="auto"/>
        <w:bottom w:val="none" w:sz="0" w:space="0" w:color="auto"/>
        <w:right w:val="none" w:sz="0" w:space="0" w:color="auto"/>
      </w:divBdr>
    </w:div>
    <w:div w:id="1059284401">
      <w:bodyDiv w:val="1"/>
      <w:marLeft w:val="0"/>
      <w:marRight w:val="0"/>
      <w:marTop w:val="0"/>
      <w:marBottom w:val="0"/>
      <w:divBdr>
        <w:top w:val="none" w:sz="0" w:space="0" w:color="auto"/>
        <w:left w:val="none" w:sz="0" w:space="0" w:color="auto"/>
        <w:bottom w:val="none" w:sz="0" w:space="0" w:color="auto"/>
        <w:right w:val="none" w:sz="0" w:space="0" w:color="auto"/>
      </w:divBdr>
    </w:div>
    <w:div w:id="1060247676">
      <w:bodyDiv w:val="1"/>
      <w:marLeft w:val="0"/>
      <w:marRight w:val="0"/>
      <w:marTop w:val="0"/>
      <w:marBottom w:val="0"/>
      <w:divBdr>
        <w:top w:val="none" w:sz="0" w:space="0" w:color="auto"/>
        <w:left w:val="none" w:sz="0" w:space="0" w:color="auto"/>
        <w:bottom w:val="none" w:sz="0" w:space="0" w:color="auto"/>
        <w:right w:val="none" w:sz="0" w:space="0" w:color="auto"/>
      </w:divBdr>
    </w:div>
    <w:div w:id="1064136026">
      <w:bodyDiv w:val="1"/>
      <w:marLeft w:val="0"/>
      <w:marRight w:val="0"/>
      <w:marTop w:val="0"/>
      <w:marBottom w:val="0"/>
      <w:divBdr>
        <w:top w:val="none" w:sz="0" w:space="0" w:color="auto"/>
        <w:left w:val="none" w:sz="0" w:space="0" w:color="auto"/>
        <w:bottom w:val="none" w:sz="0" w:space="0" w:color="auto"/>
        <w:right w:val="none" w:sz="0" w:space="0" w:color="auto"/>
      </w:divBdr>
    </w:div>
    <w:div w:id="1065566191">
      <w:bodyDiv w:val="1"/>
      <w:marLeft w:val="0"/>
      <w:marRight w:val="0"/>
      <w:marTop w:val="0"/>
      <w:marBottom w:val="0"/>
      <w:divBdr>
        <w:top w:val="none" w:sz="0" w:space="0" w:color="auto"/>
        <w:left w:val="none" w:sz="0" w:space="0" w:color="auto"/>
        <w:bottom w:val="none" w:sz="0" w:space="0" w:color="auto"/>
        <w:right w:val="none" w:sz="0" w:space="0" w:color="auto"/>
      </w:divBdr>
    </w:div>
    <w:div w:id="1070541406">
      <w:bodyDiv w:val="1"/>
      <w:marLeft w:val="0"/>
      <w:marRight w:val="0"/>
      <w:marTop w:val="0"/>
      <w:marBottom w:val="0"/>
      <w:divBdr>
        <w:top w:val="none" w:sz="0" w:space="0" w:color="auto"/>
        <w:left w:val="none" w:sz="0" w:space="0" w:color="auto"/>
        <w:bottom w:val="none" w:sz="0" w:space="0" w:color="auto"/>
        <w:right w:val="none" w:sz="0" w:space="0" w:color="auto"/>
      </w:divBdr>
    </w:div>
    <w:div w:id="1070890007">
      <w:bodyDiv w:val="1"/>
      <w:marLeft w:val="0"/>
      <w:marRight w:val="0"/>
      <w:marTop w:val="0"/>
      <w:marBottom w:val="0"/>
      <w:divBdr>
        <w:top w:val="none" w:sz="0" w:space="0" w:color="auto"/>
        <w:left w:val="none" w:sz="0" w:space="0" w:color="auto"/>
        <w:bottom w:val="none" w:sz="0" w:space="0" w:color="auto"/>
        <w:right w:val="none" w:sz="0" w:space="0" w:color="auto"/>
      </w:divBdr>
    </w:div>
    <w:div w:id="1073355189">
      <w:bodyDiv w:val="1"/>
      <w:marLeft w:val="0"/>
      <w:marRight w:val="0"/>
      <w:marTop w:val="0"/>
      <w:marBottom w:val="0"/>
      <w:divBdr>
        <w:top w:val="none" w:sz="0" w:space="0" w:color="auto"/>
        <w:left w:val="none" w:sz="0" w:space="0" w:color="auto"/>
        <w:bottom w:val="none" w:sz="0" w:space="0" w:color="auto"/>
        <w:right w:val="none" w:sz="0" w:space="0" w:color="auto"/>
      </w:divBdr>
    </w:div>
    <w:div w:id="1076825530">
      <w:bodyDiv w:val="1"/>
      <w:marLeft w:val="0"/>
      <w:marRight w:val="0"/>
      <w:marTop w:val="0"/>
      <w:marBottom w:val="0"/>
      <w:divBdr>
        <w:top w:val="none" w:sz="0" w:space="0" w:color="auto"/>
        <w:left w:val="none" w:sz="0" w:space="0" w:color="auto"/>
        <w:bottom w:val="none" w:sz="0" w:space="0" w:color="auto"/>
        <w:right w:val="none" w:sz="0" w:space="0" w:color="auto"/>
      </w:divBdr>
    </w:div>
    <w:div w:id="1078333471">
      <w:bodyDiv w:val="1"/>
      <w:marLeft w:val="0"/>
      <w:marRight w:val="0"/>
      <w:marTop w:val="0"/>
      <w:marBottom w:val="0"/>
      <w:divBdr>
        <w:top w:val="none" w:sz="0" w:space="0" w:color="auto"/>
        <w:left w:val="none" w:sz="0" w:space="0" w:color="auto"/>
        <w:bottom w:val="none" w:sz="0" w:space="0" w:color="auto"/>
        <w:right w:val="none" w:sz="0" w:space="0" w:color="auto"/>
      </w:divBdr>
    </w:div>
    <w:div w:id="1082261791">
      <w:bodyDiv w:val="1"/>
      <w:marLeft w:val="0"/>
      <w:marRight w:val="0"/>
      <w:marTop w:val="0"/>
      <w:marBottom w:val="0"/>
      <w:divBdr>
        <w:top w:val="none" w:sz="0" w:space="0" w:color="auto"/>
        <w:left w:val="none" w:sz="0" w:space="0" w:color="auto"/>
        <w:bottom w:val="none" w:sz="0" w:space="0" w:color="auto"/>
        <w:right w:val="none" w:sz="0" w:space="0" w:color="auto"/>
      </w:divBdr>
    </w:div>
    <w:div w:id="1085565833">
      <w:bodyDiv w:val="1"/>
      <w:marLeft w:val="0"/>
      <w:marRight w:val="0"/>
      <w:marTop w:val="0"/>
      <w:marBottom w:val="0"/>
      <w:divBdr>
        <w:top w:val="none" w:sz="0" w:space="0" w:color="auto"/>
        <w:left w:val="none" w:sz="0" w:space="0" w:color="auto"/>
        <w:bottom w:val="none" w:sz="0" w:space="0" w:color="auto"/>
        <w:right w:val="none" w:sz="0" w:space="0" w:color="auto"/>
      </w:divBdr>
    </w:div>
    <w:div w:id="1089694093">
      <w:bodyDiv w:val="1"/>
      <w:marLeft w:val="0"/>
      <w:marRight w:val="0"/>
      <w:marTop w:val="0"/>
      <w:marBottom w:val="0"/>
      <w:divBdr>
        <w:top w:val="none" w:sz="0" w:space="0" w:color="auto"/>
        <w:left w:val="none" w:sz="0" w:space="0" w:color="auto"/>
        <w:bottom w:val="none" w:sz="0" w:space="0" w:color="auto"/>
        <w:right w:val="none" w:sz="0" w:space="0" w:color="auto"/>
      </w:divBdr>
    </w:div>
    <w:div w:id="1089733927">
      <w:bodyDiv w:val="1"/>
      <w:marLeft w:val="0"/>
      <w:marRight w:val="0"/>
      <w:marTop w:val="0"/>
      <w:marBottom w:val="0"/>
      <w:divBdr>
        <w:top w:val="none" w:sz="0" w:space="0" w:color="auto"/>
        <w:left w:val="none" w:sz="0" w:space="0" w:color="auto"/>
        <w:bottom w:val="none" w:sz="0" w:space="0" w:color="auto"/>
        <w:right w:val="none" w:sz="0" w:space="0" w:color="auto"/>
      </w:divBdr>
    </w:div>
    <w:div w:id="1094862403">
      <w:bodyDiv w:val="1"/>
      <w:marLeft w:val="0"/>
      <w:marRight w:val="0"/>
      <w:marTop w:val="0"/>
      <w:marBottom w:val="0"/>
      <w:divBdr>
        <w:top w:val="none" w:sz="0" w:space="0" w:color="auto"/>
        <w:left w:val="none" w:sz="0" w:space="0" w:color="auto"/>
        <w:bottom w:val="none" w:sz="0" w:space="0" w:color="auto"/>
        <w:right w:val="none" w:sz="0" w:space="0" w:color="auto"/>
      </w:divBdr>
    </w:div>
    <w:div w:id="1096558268">
      <w:bodyDiv w:val="1"/>
      <w:marLeft w:val="0"/>
      <w:marRight w:val="0"/>
      <w:marTop w:val="0"/>
      <w:marBottom w:val="0"/>
      <w:divBdr>
        <w:top w:val="none" w:sz="0" w:space="0" w:color="auto"/>
        <w:left w:val="none" w:sz="0" w:space="0" w:color="auto"/>
        <w:bottom w:val="none" w:sz="0" w:space="0" w:color="auto"/>
        <w:right w:val="none" w:sz="0" w:space="0" w:color="auto"/>
      </w:divBdr>
    </w:div>
    <w:div w:id="1096941989">
      <w:bodyDiv w:val="1"/>
      <w:marLeft w:val="0"/>
      <w:marRight w:val="0"/>
      <w:marTop w:val="0"/>
      <w:marBottom w:val="0"/>
      <w:divBdr>
        <w:top w:val="none" w:sz="0" w:space="0" w:color="auto"/>
        <w:left w:val="none" w:sz="0" w:space="0" w:color="auto"/>
        <w:bottom w:val="none" w:sz="0" w:space="0" w:color="auto"/>
        <w:right w:val="none" w:sz="0" w:space="0" w:color="auto"/>
      </w:divBdr>
    </w:div>
    <w:div w:id="1098527792">
      <w:bodyDiv w:val="1"/>
      <w:marLeft w:val="0"/>
      <w:marRight w:val="0"/>
      <w:marTop w:val="0"/>
      <w:marBottom w:val="0"/>
      <w:divBdr>
        <w:top w:val="none" w:sz="0" w:space="0" w:color="auto"/>
        <w:left w:val="none" w:sz="0" w:space="0" w:color="auto"/>
        <w:bottom w:val="none" w:sz="0" w:space="0" w:color="auto"/>
        <w:right w:val="none" w:sz="0" w:space="0" w:color="auto"/>
      </w:divBdr>
    </w:div>
    <w:div w:id="1102991391">
      <w:bodyDiv w:val="1"/>
      <w:marLeft w:val="0"/>
      <w:marRight w:val="0"/>
      <w:marTop w:val="0"/>
      <w:marBottom w:val="0"/>
      <w:divBdr>
        <w:top w:val="none" w:sz="0" w:space="0" w:color="auto"/>
        <w:left w:val="none" w:sz="0" w:space="0" w:color="auto"/>
        <w:bottom w:val="none" w:sz="0" w:space="0" w:color="auto"/>
        <w:right w:val="none" w:sz="0" w:space="0" w:color="auto"/>
      </w:divBdr>
    </w:div>
    <w:div w:id="1106119576">
      <w:bodyDiv w:val="1"/>
      <w:marLeft w:val="0"/>
      <w:marRight w:val="0"/>
      <w:marTop w:val="0"/>
      <w:marBottom w:val="0"/>
      <w:divBdr>
        <w:top w:val="none" w:sz="0" w:space="0" w:color="auto"/>
        <w:left w:val="none" w:sz="0" w:space="0" w:color="auto"/>
        <w:bottom w:val="none" w:sz="0" w:space="0" w:color="auto"/>
        <w:right w:val="none" w:sz="0" w:space="0" w:color="auto"/>
      </w:divBdr>
    </w:div>
    <w:div w:id="1111627930">
      <w:bodyDiv w:val="1"/>
      <w:marLeft w:val="0"/>
      <w:marRight w:val="0"/>
      <w:marTop w:val="0"/>
      <w:marBottom w:val="0"/>
      <w:divBdr>
        <w:top w:val="none" w:sz="0" w:space="0" w:color="auto"/>
        <w:left w:val="none" w:sz="0" w:space="0" w:color="auto"/>
        <w:bottom w:val="none" w:sz="0" w:space="0" w:color="auto"/>
        <w:right w:val="none" w:sz="0" w:space="0" w:color="auto"/>
      </w:divBdr>
    </w:div>
    <w:div w:id="1112094408">
      <w:bodyDiv w:val="1"/>
      <w:marLeft w:val="0"/>
      <w:marRight w:val="0"/>
      <w:marTop w:val="0"/>
      <w:marBottom w:val="0"/>
      <w:divBdr>
        <w:top w:val="none" w:sz="0" w:space="0" w:color="auto"/>
        <w:left w:val="none" w:sz="0" w:space="0" w:color="auto"/>
        <w:bottom w:val="none" w:sz="0" w:space="0" w:color="auto"/>
        <w:right w:val="none" w:sz="0" w:space="0" w:color="auto"/>
      </w:divBdr>
    </w:div>
    <w:div w:id="1112826270">
      <w:bodyDiv w:val="1"/>
      <w:marLeft w:val="0"/>
      <w:marRight w:val="0"/>
      <w:marTop w:val="0"/>
      <w:marBottom w:val="0"/>
      <w:divBdr>
        <w:top w:val="none" w:sz="0" w:space="0" w:color="auto"/>
        <w:left w:val="none" w:sz="0" w:space="0" w:color="auto"/>
        <w:bottom w:val="none" w:sz="0" w:space="0" w:color="auto"/>
        <w:right w:val="none" w:sz="0" w:space="0" w:color="auto"/>
      </w:divBdr>
    </w:div>
    <w:div w:id="1113666252">
      <w:bodyDiv w:val="1"/>
      <w:marLeft w:val="0"/>
      <w:marRight w:val="0"/>
      <w:marTop w:val="0"/>
      <w:marBottom w:val="0"/>
      <w:divBdr>
        <w:top w:val="none" w:sz="0" w:space="0" w:color="auto"/>
        <w:left w:val="none" w:sz="0" w:space="0" w:color="auto"/>
        <w:bottom w:val="none" w:sz="0" w:space="0" w:color="auto"/>
        <w:right w:val="none" w:sz="0" w:space="0" w:color="auto"/>
      </w:divBdr>
    </w:div>
    <w:div w:id="1118909976">
      <w:bodyDiv w:val="1"/>
      <w:marLeft w:val="0"/>
      <w:marRight w:val="0"/>
      <w:marTop w:val="0"/>
      <w:marBottom w:val="0"/>
      <w:divBdr>
        <w:top w:val="none" w:sz="0" w:space="0" w:color="auto"/>
        <w:left w:val="none" w:sz="0" w:space="0" w:color="auto"/>
        <w:bottom w:val="none" w:sz="0" w:space="0" w:color="auto"/>
        <w:right w:val="none" w:sz="0" w:space="0" w:color="auto"/>
      </w:divBdr>
    </w:div>
    <w:div w:id="1125390920">
      <w:bodyDiv w:val="1"/>
      <w:marLeft w:val="0"/>
      <w:marRight w:val="0"/>
      <w:marTop w:val="0"/>
      <w:marBottom w:val="0"/>
      <w:divBdr>
        <w:top w:val="none" w:sz="0" w:space="0" w:color="auto"/>
        <w:left w:val="none" w:sz="0" w:space="0" w:color="auto"/>
        <w:bottom w:val="none" w:sz="0" w:space="0" w:color="auto"/>
        <w:right w:val="none" w:sz="0" w:space="0" w:color="auto"/>
      </w:divBdr>
    </w:div>
    <w:div w:id="1127047835">
      <w:bodyDiv w:val="1"/>
      <w:marLeft w:val="0"/>
      <w:marRight w:val="0"/>
      <w:marTop w:val="0"/>
      <w:marBottom w:val="0"/>
      <w:divBdr>
        <w:top w:val="none" w:sz="0" w:space="0" w:color="auto"/>
        <w:left w:val="none" w:sz="0" w:space="0" w:color="auto"/>
        <w:bottom w:val="none" w:sz="0" w:space="0" w:color="auto"/>
        <w:right w:val="none" w:sz="0" w:space="0" w:color="auto"/>
      </w:divBdr>
    </w:div>
    <w:div w:id="1131283989">
      <w:bodyDiv w:val="1"/>
      <w:marLeft w:val="0"/>
      <w:marRight w:val="0"/>
      <w:marTop w:val="0"/>
      <w:marBottom w:val="0"/>
      <w:divBdr>
        <w:top w:val="none" w:sz="0" w:space="0" w:color="auto"/>
        <w:left w:val="none" w:sz="0" w:space="0" w:color="auto"/>
        <w:bottom w:val="none" w:sz="0" w:space="0" w:color="auto"/>
        <w:right w:val="none" w:sz="0" w:space="0" w:color="auto"/>
      </w:divBdr>
    </w:div>
    <w:div w:id="1133326790">
      <w:bodyDiv w:val="1"/>
      <w:marLeft w:val="0"/>
      <w:marRight w:val="0"/>
      <w:marTop w:val="0"/>
      <w:marBottom w:val="0"/>
      <w:divBdr>
        <w:top w:val="none" w:sz="0" w:space="0" w:color="auto"/>
        <w:left w:val="none" w:sz="0" w:space="0" w:color="auto"/>
        <w:bottom w:val="none" w:sz="0" w:space="0" w:color="auto"/>
        <w:right w:val="none" w:sz="0" w:space="0" w:color="auto"/>
      </w:divBdr>
    </w:div>
    <w:div w:id="1133400921">
      <w:bodyDiv w:val="1"/>
      <w:marLeft w:val="0"/>
      <w:marRight w:val="0"/>
      <w:marTop w:val="0"/>
      <w:marBottom w:val="0"/>
      <w:divBdr>
        <w:top w:val="none" w:sz="0" w:space="0" w:color="auto"/>
        <w:left w:val="none" w:sz="0" w:space="0" w:color="auto"/>
        <w:bottom w:val="none" w:sz="0" w:space="0" w:color="auto"/>
        <w:right w:val="none" w:sz="0" w:space="0" w:color="auto"/>
      </w:divBdr>
    </w:div>
    <w:div w:id="1140421649">
      <w:bodyDiv w:val="1"/>
      <w:marLeft w:val="0"/>
      <w:marRight w:val="0"/>
      <w:marTop w:val="0"/>
      <w:marBottom w:val="0"/>
      <w:divBdr>
        <w:top w:val="none" w:sz="0" w:space="0" w:color="auto"/>
        <w:left w:val="none" w:sz="0" w:space="0" w:color="auto"/>
        <w:bottom w:val="none" w:sz="0" w:space="0" w:color="auto"/>
        <w:right w:val="none" w:sz="0" w:space="0" w:color="auto"/>
      </w:divBdr>
    </w:div>
    <w:div w:id="1143230412">
      <w:bodyDiv w:val="1"/>
      <w:marLeft w:val="0"/>
      <w:marRight w:val="0"/>
      <w:marTop w:val="0"/>
      <w:marBottom w:val="0"/>
      <w:divBdr>
        <w:top w:val="none" w:sz="0" w:space="0" w:color="auto"/>
        <w:left w:val="none" w:sz="0" w:space="0" w:color="auto"/>
        <w:bottom w:val="none" w:sz="0" w:space="0" w:color="auto"/>
        <w:right w:val="none" w:sz="0" w:space="0" w:color="auto"/>
      </w:divBdr>
    </w:div>
    <w:div w:id="1147893847">
      <w:bodyDiv w:val="1"/>
      <w:marLeft w:val="0"/>
      <w:marRight w:val="0"/>
      <w:marTop w:val="0"/>
      <w:marBottom w:val="0"/>
      <w:divBdr>
        <w:top w:val="none" w:sz="0" w:space="0" w:color="auto"/>
        <w:left w:val="none" w:sz="0" w:space="0" w:color="auto"/>
        <w:bottom w:val="none" w:sz="0" w:space="0" w:color="auto"/>
        <w:right w:val="none" w:sz="0" w:space="0" w:color="auto"/>
      </w:divBdr>
    </w:div>
    <w:div w:id="1151747985">
      <w:bodyDiv w:val="1"/>
      <w:marLeft w:val="0"/>
      <w:marRight w:val="0"/>
      <w:marTop w:val="0"/>
      <w:marBottom w:val="0"/>
      <w:divBdr>
        <w:top w:val="none" w:sz="0" w:space="0" w:color="auto"/>
        <w:left w:val="none" w:sz="0" w:space="0" w:color="auto"/>
        <w:bottom w:val="none" w:sz="0" w:space="0" w:color="auto"/>
        <w:right w:val="none" w:sz="0" w:space="0" w:color="auto"/>
      </w:divBdr>
    </w:div>
    <w:div w:id="1152604178">
      <w:bodyDiv w:val="1"/>
      <w:marLeft w:val="0"/>
      <w:marRight w:val="0"/>
      <w:marTop w:val="0"/>
      <w:marBottom w:val="0"/>
      <w:divBdr>
        <w:top w:val="none" w:sz="0" w:space="0" w:color="auto"/>
        <w:left w:val="none" w:sz="0" w:space="0" w:color="auto"/>
        <w:bottom w:val="none" w:sz="0" w:space="0" w:color="auto"/>
        <w:right w:val="none" w:sz="0" w:space="0" w:color="auto"/>
      </w:divBdr>
    </w:div>
    <w:div w:id="1152671979">
      <w:bodyDiv w:val="1"/>
      <w:marLeft w:val="0"/>
      <w:marRight w:val="0"/>
      <w:marTop w:val="0"/>
      <w:marBottom w:val="0"/>
      <w:divBdr>
        <w:top w:val="none" w:sz="0" w:space="0" w:color="auto"/>
        <w:left w:val="none" w:sz="0" w:space="0" w:color="auto"/>
        <w:bottom w:val="none" w:sz="0" w:space="0" w:color="auto"/>
        <w:right w:val="none" w:sz="0" w:space="0" w:color="auto"/>
      </w:divBdr>
    </w:div>
    <w:div w:id="1153179503">
      <w:bodyDiv w:val="1"/>
      <w:marLeft w:val="0"/>
      <w:marRight w:val="0"/>
      <w:marTop w:val="0"/>
      <w:marBottom w:val="0"/>
      <w:divBdr>
        <w:top w:val="none" w:sz="0" w:space="0" w:color="auto"/>
        <w:left w:val="none" w:sz="0" w:space="0" w:color="auto"/>
        <w:bottom w:val="none" w:sz="0" w:space="0" w:color="auto"/>
        <w:right w:val="none" w:sz="0" w:space="0" w:color="auto"/>
      </w:divBdr>
    </w:div>
    <w:div w:id="1153447788">
      <w:bodyDiv w:val="1"/>
      <w:marLeft w:val="0"/>
      <w:marRight w:val="0"/>
      <w:marTop w:val="0"/>
      <w:marBottom w:val="0"/>
      <w:divBdr>
        <w:top w:val="none" w:sz="0" w:space="0" w:color="auto"/>
        <w:left w:val="none" w:sz="0" w:space="0" w:color="auto"/>
        <w:bottom w:val="none" w:sz="0" w:space="0" w:color="auto"/>
        <w:right w:val="none" w:sz="0" w:space="0" w:color="auto"/>
      </w:divBdr>
    </w:div>
    <w:div w:id="1153643611">
      <w:bodyDiv w:val="1"/>
      <w:marLeft w:val="0"/>
      <w:marRight w:val="0"/>
      <w:marTop w:val="0"/>
      <w:marBottom w:val="0"/>
      <w:divBdr>
        <w:top w:val="none" w:sz="0" w:space="0" w:color="auto"/>
        <w:left w:val="none" w:sz="0" w:space="0" w:color="auto"/>
        <w:bottom w:val="none" w:sz="0" w:space="0" w:color="auto"/>
        <w:right w:val="none" w:sz="0" w:space="0" w:color="auto"/>
      </w:divBdr>
    </w:div>
    <w:div w:id="1154300539">
      <w:bodyDiv w:val="1"/>
      <w:marLeft w:val="0"/>
      <w:marRight w:val="0"/>
      <w:marTop w:val="0"/>
      <w:marBottom w:val="0"/>
      <w:divBdr>
        <w:top w:val="none" w:sz="0" w:space="0" w:color="auto"/>
        <w:left w:val="none" w:sz="0" w:space="0" w:color="auto"/>
        <w:bottom w:val="none" w:sz="0" w:space="0" w:color="auto"/>
        <w:right w:val="none" w:sz="0" w:space="0" w:color="auto"/>
      </w:divBdr>
    </w:div>
    <w:div w:id="1157112180">
      <w:bodyDiv w:val="1"/>
      <w:marLeft w:val="0"/>
      <w:marRight w:val="0"/>
      <w:marTop w:val="0"/>
      <w:marBottom w:val="0"/>
      <w:divBdr>
        <w:top w:val="none" w:sz="0" w:space="0" w:color="auto"/>
        <w:left w:val="none" w:sz="0" w:space="0" w:color="auto"/>
        <w:bottom w:val="none" w:sz="0" w:space="0" w:color="auto"/>
        <w:right w:val="none" w:sz="0" w:space="0" w:color="auto"/>
      </w:divBdr>
    </w:div>
    <w:div w:id="1161652807">
      <w:bodyDiv w:val="1"/>
      <w:marLeft w:val="0"/>
      <w:marRight w:val="0"/>
      <w:marTop w:val="0"/>
      <w:marBottom w:val="0"/>
      <w:divBdr>
        <w:top w:val="none" w:sz="0" w:space="0" w:color="auto"/>
        <w:left w:val="none" w:sz="0" w:space="0" w:color="auto"/>
        <w:bottom w:val="none" w:sz="0" w:space="0" w:color="auto"/>
        <w:right w:val="none" w:sz="0" w:space="0" w:color="auto"/>
      </w:divBdr>
    </w:div>
    <w:div w:id="1162084830">
      <w:bodyDiv w:val="1"/>
      <w:marLeft w:val="0"/>
      <w:marRight w:val="0"/>
      <w:marTop w:val="0"/>
      <w:marBottom w:val="0"/>
      <w:divBdr>
        <w:top w:val="none" w:sz="0" w:space="0" w:color="auto"/>
        <w:left w:val="none" w:sz="0" w:space="0" w:color="auto"/>
        <w:bottom w:val="none" w:sz="0" w:space="0" w:color="auto"/>
        <w:right w:val="none" w:sz="0" w:space="0" w:color="auto"/>
      </w:divBdr>
    </w:div>
    <w:div w:id="1164006946">
      <w:bodyDiv w:val="1"/>
      <w:marLeft w:val="0"/>
      <w:marRight w:val="0"/>
      <w:marTop w:val="0"/>
      <w:marBottom w:val="0"/>
      <w:divBdr>
        <w:top w:val="none" w:sz="0" w:space="0" w:color="auto"/>
        <w:left w:val="none" w:sz="0" w:space="0" w:color="auto"/>
        <w:bottom w:val="none" w:sz="0" w:space="0" w:color="auto"/>
        <w:right w:val="none" w:sz="0" w:space="0" w:color="auto"/>
      </w:divBdr>
    </w:div>
    <w:div w:id="1166048907">
      <w:bodyDiv w:val="1"/>
      <w:marLeft w:val="0"/>
      <w:marRight w:val="0"/>
      <w:marTop w:val="0"/>
      <w:marBottom w:val="0"/>
      <w:divBdr>
        <w:top w:val="none" w:sz="0" w:space="0" w:color="auto"/>
        <w:left w:val="none" w:sz="0" w:space="0" w:color="auto"/>
        <w:bottom w:val="none" w:sz="0" w:space="0" w:color="auto"/>
        <w:right w:val="none" w:sz="0" w:space="0" w:color="auto"/>
      </w:divBdr>
    </w:div>
    <w:div w:id="1166171706">
      <w:bodyDiv w:val="1"/>
      <w:marLeft w:val="0"/>
      <w:marRight w:val="0"/>
      <w:marTop w:val="0"/>
      <w:marBottom w:val="0"/>
      <w:divBdr>
        <w:top w:val="none" w:sz="0" w:space="0" w:color="auto"/>
        <w:left w:val="none" w:sz="0" w:space="0" w:color="auto"/>
        <w:bottom w:val="none" w:sz="0" w:space="0" w:color="auto"/>
        <w:right w:val="none" w:sz="0" w:space="0" w:color="auto"/>
      </w:divBdr>
    </w:div>
    <w:div w:id="1170565830">
      <w:bodyDiv w:val="1"/>
      <w:marLeft w:val="0"/>
      <w:marRight w:val="0"/>
      <w:marTop w:val="0"/>
      <w:marBottom w:val="0"/>
      <w:divBdr>
        <w:top w:val="none" w:sz="0" w:space="0" w:color="auto"/>
        <w:left w:val="none" w:sz="0" w:space="0" w:color="auto"/>
        <w:bottom w:val="none" w:sz="0" w:space="0" w:color="auto"/>
        <w:right w:val="none" w:sz="0" w:space="0" w:color="auto"/>
      </w:divBdr>
    </w:div>
    <w:div w:id="1173690914">
      <w:bodyDiv w:val="1"/>
      <w:marLeft w:val="0"/>
      <w:marRight w:val="0"/>
      <w:marTop w:val="0"/>
      <w:marBottom w:val="0"/>
      <w:divBdr>
        <w:top w:val="none" w:sz="0" w:space="0" w:color="auto"/>
        <w:left w:val="none" w:sz="0" w:space="0" w:color="auto"/>
        <w:bottom w:val="none" w:sz="0" w:space="0" w:color="auto"/>
        <w:right w:val="none" w:sz="0" w:space="0" w:color="auto"/>
      </w:divBdr>
    </w:div>
    <w:div w:id="1175261996">
      <w:bodyDiv w:val="1"/>
      <w:marLeft w:val="0"/>
      <w:marRight w:val="0"/>
      <w:marTop w:val="0"/>
      <w:marBottom w:val="0"/>
      <w:divBdr>
        <w:top w:val="none" w:sz="0" w:space="0" w:color="auto"/>
        <w:left w:val="none" w:sz="0" w:space="0" w:color="auto"/>
        <w:bottom w:val="none" w:sz="0" w:space="0" w:color="auto"/>
        <w:right w:val="none" w:sz="0" w:space="0" w:color="auto"/>
      </w:divBdr>
    </w:div>
    <w:div w:id="1175926333">
      <w:bodyDiv w:val="1"/>
      <w:marLeft w:val="0"/>
      <w:marRight w:val="0"/>
      <w:marTop w:val="0"/>
      <w:marBottom w:val="0"/>
      <w:divBdr>
        <w:top w:val="none" w:sz="0" w:space="0" w:color="auto"/>
        <w:left w:val="none" w:sz="0" w:space="0" w:color="auto"/>
        <w:bottom w:val="none" w:sz="0" w:space="0" w:color="auto"/>
        <w:right w:val="none" w:sz="0" w:space="0" w:color="auto"/>
      </w:divBdr>
    </w:div>
    <w:div w:id="1176769315">
      <w:bodyDiv w:val="1"/>
      <w:marLeft w:val="0"/>
      <w:marRight w:val="0"/>
      <w:marTop w:val="0"/>
      <w:marBottom w:val="0"/>
      <w:divBdr>
        <w:top w:val="none" w:sz="0" w:space="0" w:color="auto"/>
        <w:left w:val="none" w:sz="0" w:space="0" w:color="auto"/>
        <w:bottom w:val="none" w:sz="0" w:space="0" w:color="auto"/>
        <w:right w:val="none" w:sz="0" w:space="0" w:color="auto"/>
      </w:divBdr>
    </w:div>
    <w:div w:id="1177697982">
      <w:bodyDiv w:val="1"/>
      <w:marLeft w:val="0"/>
      <w:marRight w:val="0"/>
      <w:marTop w:val="0"/>
      <w:marBottom w:val="0"/>
      <w:divBdr>
        <w:top w:val="none" w:sz="0" w:space="0" w:color="auto"/>
        <w:left w:val="none" w:sz="0" w:space="0" w:color="auto"/>
        <w:bottom w:val="none" w:sz="0" w:space="0" w:color="auto"/>
        <w:right w:val="none" w:sz="0" w:space="0" w:color="auto"/>
      </w:divBdr>
    </w:div>
    <w:div w:id="1178812974">
      <w:bodyDiv w:val="1"/>
      <w:marLeft w:val="0"/>
      <w:marRight w:val="0"/>
      <w:marTop w:val="0"/>
      <w:marBottom w:val="0"/>
      <w:divBdr>
        <w:top w:val="none" w:sz="0" w:space="0" w:color="auto"/>
        <w:left w:val="none" w:sz="0" w:space="0" w:color="auto"/>
        <w:bottom w:val="none" w:sz="0" w:space="0" w:color="auto"/>
        <w:right w:val="none" w:sz="0" w:space="0" w:color="auto"/>
      </w:divBdr>
    </w:div>
    <w:div w:id="1180118011">
      <w:bodyDiv w:val="1"/>
      <w:marLeft w:val="0"/>
      <w:marRight w:val="0"/>
      <w:marTop w:val="0"/>
      <w:marBottom w:val="0"/>
      <w:divBdr>
        <w:top w:val="none" w:sz="0" w:space="0" w:color="auto"/>
        <w:left w:val="none" w:sz="0" w:space="0" w:color="auto"/>
        <w:bottom w:val="none" w:sz="0" w:space="0" w:color="auto"/>
        <w:right w:val="none" w:sz="0" w:space="0" w:color="auto"/>
      </w:divBdr>
    </w:div>
    <w:div w:id="1180583178">
      <w:bodyDiv w:val="1"/>
      <w:marLeft w:val="0"/>
      <w:marRight w:val="0"/>
      <w:marTop w:val="0"/>
      <w:marBottom w:val="0"/>
      <w:divBdr>
        <w:top w:val="none" w:sz="0" w:space="0" w:color="auto"/>
        <w:left w:val="none" w:sz="0" w:space="0" w:color="auto"/>
        <w:bottom w:val="none" w:sz="0" w:space="0" w:color="auto"/>
        <w:right w:val="none" w:sz="0" w:space="0" w:color="auto"/>
      </w:divBdr>
    </w:div>
    <w:div w:id="1181968039">
      <w:bodyDiv w:val="1"/>
      <w:marLeft w:val="0"/>
      <w:marRight w:val="0"/>
      <w:marTop w:val="0"/>
      <w:marBottom w:val="0"/>
      <w:divBdr>
        <w:top w:val="none" w:sz="0" w:space="0" w:color="auto"/>
        <w:left w:val="none" w:sz="0" w:space="0" w:color="auto"/>
        <w:bottom w:val="none" w:sz="0" w:space="0" w:color="auto"/>
        <w:right w:val="none" w:sz="0" w:space="0" w:color="auto"/>
      </w:divBdr>
    </w:div>
    <w:div w:id="1182817631">
      <w:bodyDiv w:val="1"/>
      <w:marLeft w:val="0"/>
      <w:marRight w:val="0"/>
      <w:marTop w:val="0"/>
      <w:marBottom w:val="0"/>
      <w:divBdr>
        <w:top w:val="none" w:sz="0" w:space="0" w:color="auto"/>
        <w:left w:val="none" w:sz="0" w:space="0" w:color="auto"/>
        <w:bottom w:val="none" w:sz="0" w:space="0" w:color="auto"/>
        <w:right w:val="none" w:sz="0" w:space="0" w:color="auto"/>
      </w:divBdr>
    </w:div>
    <w:div w:id="1189218176">
      <w:bodyDiv w:val="1"/>
      <w:marLeft w:val="0"/>
      <w:marRight w:val="0"/>
      <w:marTop w:val="0"/>
      <w:marBottom w:val="0"/>
      <w:divBdr>
        <w:top w:val="none" w:sz="0" w:space="0" w:color="auto"/>
        <w:left w:val="none" w:sz="0" w:space="0" w:color="auto"/>
        <w:bottom w:val="none" w:sz="0" w:space="0" w:color="auto"/>
        <w:right w:val="none" w:sz="0" w:space="0" w:color="auto"/>
      </w:divBdr>
    </w:div>
    <w:div w:id="1190754454">
      <w:bodyDiv w:val="1"/>
      <w:marLeft w:val="0"/>
      <w:marRight w:val="0"/>
      <w:marTop w:val="0"/>
      <w:marBottom w:val="0"/>
      <w:divBdr>
        <w:top w:val="none" w:sz="0" w:space="0" w:color="auto"/>
        <w:left w:val="none" w:sz="0" w:space="0" w:color="auto"/>
        <w:bottom w:val="none" w:sz="0" w:space="0" w:color="auto"/>
        <w:right w:val="none" w:sz="0" w:space="0" w:color="auto"/>
      </w:divBdr>
    </w:div>
    <w:div w:id="1190877194">
      <w:bodyDiv w:val="1"/>
      <w:marLeft w:val="0"/>
      <w:marRight w:val="0"/>
      <w:marTop w:val="0"/>
      <w:marBottom w:val="0"/>
      <w:divBdr>
        <w:top w:val="none" w:sz="0" w:space="0" w:color="auto"/>
        <w:left w:val="none" w:sz="0" w:space="0" w:color="auto"/>
        <w:bottom w:val="none" w:sz="0" w:space="0" w:color="auto"/>
        <w:right w:val="none" w:sz="0" w:space="0" w:color="auto"/>
      </w:divBdr>
    </w:div>
    <w:div w:id="1192185942">
      <w:bodyDiv w:val="1"/>
      <w:marLeft w:val="0"/>
      <w:marRight w:val="0"/>
      <w:marTop w:val="0"/>
      <w:marBottom w:val="0"/>
      <w:divBdr>
        <w:top w:val="none" w:sz="0" w:space="0" w:color="auto"/>
        <w:left w:val="none" w:sz="0" w:space="0" w:color="auto"/>
        <w:bottom w:val="none" w:sz="0" w:space="0" w:color="auto"/>
        <w:right w:val="none" w:sz="0" w:space="0" w:color="auto"/>
      </w:divBdr>
    </w:div>
    <w:div w:id="1195195719">
      <w:bodyDiv w:val="1"/>
      <w:marLeft w:val="0"/>
      <w:marRight w:val="0"/>
      <w:marTop w:val="0"/>
      <w:marBottom w:val="0"/>
      <w:divBdr>
        <w:top w:val="none" w:sz="0" w:space="0" w:color="auto"/>
        <w:left w:val="none" w:sz="0" w:space="0" w:color="auto"/>
        <w:bottom w:val="none" w:sz="0" w:space="0" w:color="auto"/>
        <w:right w:val="none" w:sz="0" w:space="0" w:color="auto"/>
      </w:divBdr>
    </w:div>
    <w:div w:id="1195846505">
      <w:bodyDiv w:val="1"/>
      <w:marLeft w:val="0"/>
      <w:marRight w:val="0"/>
      <w:marTop w:val="0"/>
      <w:marBottom w:val="0"/>
      <w:divBdr>
        <w:top w:val="none" w:sz="0" w:space="0" w:color="auto"/>
        <w:left w:val="none" w:sz="0" w:space="0" w:color="auto"/>
        <w:bottom w:val="none" w:sz="0" w:space="0" w:color="auto"/>
        <w:right w:val="none" w:sz="0" w:space="0" w:color="auto"/>
      </w:divBdr>
    </w:div>
    <w:div w:id="1199317803">
      <w:bodyDiv w:val="1"/>
      <w:marLeft w:val="0"/>
      <w:marRight w:val="0"/>
      <w:marTop w:val="0"/>
      <w:marBottom w:val="0"/>
      <w:divBdr>
        <w:top w:val="none" w:sz="0" w:space="0" w:color="auto"/>
        <w:left w:val="none" w:sz="0" w:space="0" w:color="auto"/>
        <w:bottom w:val="none" w:sz="0" w:space="0" w:color="auto"/>
        <w:right w:val="none" w:sz="0" w:space="0" w:color="auto"/>
      </w:divBdr>
    </w:div>
    <w:div w:id="1199583237">
      <w:bodyDiv w:val="1"/>
      <w:marLeft w:val="0"/>
      <w:marRight w:val="0"/>
      <w:marTop w:val="0"/>
      <w:marBottom w:val="0"/>
      <w:divBdr>
        <w:top w:val="none" w:sz="0" w:space="0" w:color="auto"/>
        <w:left w:val="none" w:sz="0" w:space="0" w:color="auto"/>
        <w:bottom w:val="none" w:sz="0" w:space="0" w:color="auto"/>
        <w:right w:val="none" w:sz="0" w:space="0" w:color="auto"/>
      </w:divBdr>
    </w:div>
    <w:div w:id="1200165869">
      <w:bodyDiv w:val="1"/>
      <w:marLeft w:val="0"/>
      <w:marRight w:val="0"/>
      <w:marTop w:val="0"/>
      <w:marBottom w:val="0"/>
      <w:divBdr>
        <w:top w:val="none" w:sz="0" w:space="0" w:color="auto"/>
        <w:left w:val="none" w:sz="0" w:space="0" w:color="auto"/>
        <w:bottom w:val="none" w:sz="0" w:space="0" w:color="auto"/>
        <w:right w:val="none" w:sz="0" w:space="0" w:color="auto"/>
      </w:divBdr>
    </w:div>
    <w:div w:id="1200166877">
      <w:bodyDiv w:val="1"/>
      <w:marLeft w:val="0"/>
      <w:marRight w:val="0"/>
      <w:marTop w:val="0"/>
      <w:marBottom w:val="0"/>
      <w:divBdr>
        <w:top w:val="none" w:sz="0" w:space="0" w:color="auto"/>
        <w:left w:val="none" w:sz="0" w:space="0" w:color="auto"/>
        <w:bottom w:val="none" w:sz="0" w:space="0" w:color="auto"/>
        <w:right w:val="none" w:sz="0" w:space="0" w:color="auto"/>
      </w:divBdr>
    </w:div>
    <w:div w:id="1203129254">
      <w:bodyDiv w:val="1"/>
      <w:marLeft w:val="0"/>
      <w:marRight w:val="0"/>
      <w:marTop w:val="0"/>
      <w:marBottom w:val="0"/>
      <w:divBdr>
        <w:top w:val="none" w:sz="0" w:space="0" w:color="auto"/>
        <w:left w:val="none" w:sz="0" w:space="0" w:color="auto"/>
        <w:bottom w:val="none" w:sz="0" w:space="0" w:color="auto"/>
        <w:right w:val="none" w:sz="0" w:space="0" w:color="auto"/>
      </w:divBdr>
    </w:div>
    <w:div w:id="1203785749">
      <w:bodyDiv w:val="1"/>
      <w:marLeft w:val="0"/>
      <w:marRight w:val="0"/>
      <w:marTop w:val="0"/>
      <w:marBottom w:val="0"/>
      <w:divBdr>
        <w:top w:val="none" w:sz="0" w:space="0" w:color="auto"/>
        <w:left w:val="none" w:sz="0" w:space="0" w:color="auto"/>
        <w:bottom w:val="none" w:sz="0" w:space="0" w:color="auto"/>
        <w:right w:val="none" w:sz="0" w:space="0" w:color="auto"/>
      </w:divBdr>
    </w:div>
    <w:div w:id="1205678363">
      <w:bodyDiv w:val="1"/>
      <w:marLeft w:val="0"/>
      <w:marRight w:val="0"/>
      <w:marTop w:val="0"/>
      <w:marBottom w:val="0"/>
      <w:divBdr>
        <w:top w:val="none" w:sz="0" w:space="0" w:color="auto"/>
        <w:left w:val="none" w:sz="0" w:space="0" w:color="auto"/>
        <w:bottom w:val="none" w:sz="0" w:space="0" w:color="auto"/>
        <w:right w:val="none" w:sz="0" w:space="0" w:color="auto"/>
      </w:divBdr>
    </w:div>
    <w:div w:id="1209534109">
      <w:bodyDiv w:val="1"/>
      <w:marLeft w:val="0"/>
      <w:marRight w:val="0"/>
      <w:marTop w:val="0"/>
      <w:marBottom w:val="0"/>
      <w:divBdr>
        <w:top w:val="none" w:sz="0" w:space="0" w:color="auto"/>
        <w:left w:val="none" w:sz="0" w:space="0" w:color="auto"/>
        <w:bottom w:val="none" w:sz="0" w:space="0" w:color="auto"/>
        <w:right w:val="none" w:sz="0" w:space="0" w:color="auto"/>
      </w:divBdr>
    </w:div>
    <w:div w:id="1210144810">
      <w:bodyDiv w:val="1"/>
      <w:marLeft w:val="0"/>
      <w:marRight w:val="0"/>
      <w:marTop w:val="0"/>
      <w:marBottom w:val="0"/>
      <w:divBdr>
        <w:top w:val="none" w:sz="0" w:space="0" w:color="auto"/>
        <w:left w:val="none" w:sz="0" w:space="0" w:color="auto"/>
        <w:bottom w:val="none" w:sz="0" w:space="0" w:color="auto"/>
        <w:right w:val="none" w:sz="0" w:space="0" w:color="auto"/>
      </w:divBdr>
    </w:div>
    <w:div w:id="1210261410">
      <w:bodyDiv w:val="1"/>
      <w:marLeft w:val="0"/>
      <w:marRight w:val="0"/>
      <w:marTop w:val="0"/>
      <w:marBottom w:val="0"/>
      <w:divBdr>
        <w:top w:val="none" w:sz="0" w:space="0" w:color="auto"/>
        <w:left w:val="none" w:sz="0" w:space="0" w:color="auto"/>
        <w:bottom w:val="none" w:sz="0" w:space="0" w:color="auto"/>
        <w:right w:val="none" w:sz="0" w:space="0" w:color="auto"/>
      </w:divBdr>
    </w:div>
    <w:div w:id="1210459872">
      <w:bodyDiv w:val="1"/>
      <w:marLeft w:val="0"/>
      <w:marRight w:val="0"/>
      <w:marTop w:val="0"/>
      <w:marBottom w:val="0"/>
      <w:divBdr>
        <w:top w:val="none" w:sz="0" w:space="0" w:color="auto"/>
        <w:left w:val="none" w:sz="0" w:space="0" w:color="auto"/>
        <w:bottom w:val="none" w:sz="0" w:space="0" w:color="auto"/>
        <w:right w:val="none" w:sz="0" w:space="0" w:color="auto"/>
      </w:divBdr>
    </w:div>
    <w:div w:id="1210609732">
      <w:bodyDiv w:val="1"/>
      <w:marLeft w:val="0"/>
      <w:marRight w:val="0"/>
      <w:marTop w:val="0"/>
      <w:marBottom w:val="0"/>
      <w:divBdr>
        <w:top w:val="none" w:sz="0" w:space="0" w:color="auto"/>
        <w:left w:val="none" w:sz="0" w:space="0" w:color="auto"/>
        <w:bottom w:val="none" w:sz="0" w:space="0" w:color="auto"/>
        <w:right w:val="none" w:sz="0" w:space="0" w:color="auto"/>
      </w:divBdr>
    </w:div>
    <w:div w:id="1211264810">
      <w:bodyDiv w:val="1"/>
      <w:marLeft w:val="0"/>
      <w:marRight w:val="0"/>
      <w:marTop w:val="0"/>
      <w:marBottom w:val="0"/>
      <w:divBdr>
        <w:top w:val="none" w:sz="0" w:space="0" w:color="auto"/>
        <w:left w:val="none" w:sz="0" w:space="0" w:color="auto"/>
        <w:bottom w:val="none" w:sz="0" w:space="0" w:color="auto"/>
        <w:right w:val="none" w:sz="0" w:space="0" w:color="auto"/>
      </w:divBdr>
    </w:div>
    <w:div w:id="1211577822">
      <w:bodyDiv w:val="1"/>
      <w:marLeft w:val="0"/>
      <w:marRight w:val="0"/>
      <w:marTop w:val="0"/>
      <w:marBottom w:val="0"/>
      <w:divBdr>
        <w:top w:val="none" w:sz="0" w:space="0" w:color="auto"/>
        <w:left w:val="none" w:sz="0" w:space="0" w:color="auto"/>
        <w:bottom w:val="none" w:sz="0" w:space="0" w:color="auto"/>
        <w:right w:val="none" w:sz="0" w:space="0" w:color="auto"/>
      </w:divBdr>
    </w:div>
    <w:div w:id="1211650940">
      <w:bodyDiv w:val="1"/>
      <w:marLeft w:val="0"/>
      <w:marRight w:val="0"/>
      <w:marTop w:val="0"/>
      <w:marBottom w:val="0"/>
      <w:divBdr>
        <w:top w:val="none" w:sz="0" w:space="0" w:color="auto"/>
        <w:left w:val="none" w:sz="0" w:space="0" w:color="auto"/>
        <w:bottom w:val="none" w:sz="0" w:space="0" w:color="auto"/>
        <w:right w:val="none" w:sz="0" w:space="0" w:color="auto"/>
      </w:divBdr>
    </w:div>
    <w:div w:id="1217740425">
      <w:bodyDiv w:val="1"/>
      <w:marLeft w:val="0"/>
      <w:marRight w:val="0"/>
      <w:marTop w:val="0"/>
      <w:marBottom w:val="0"/>
      <w:divBdr>
        <w:top w:val="none" w:sz="0" w:space="0" w:color="auto"/>
        <w:left w:val="none" w:sz="0" w:space="0" w:color="auto"/>
        <w:bottom w:val="none" w:sz="0" w:space="0" w:color="auto"/>
        <w:right w:val="none" w:sz="0" w:space="0" w:color="auto"/>
      </w:divBdr>
    </w:div>
    <w:div w:id="1218974987">
      <w:bodyDiv w:val="1"/>
      <w:marLeft w:val="0"/>
      <w:marRight w:val="0"/>
      <w:marTop w:val="0"/>
      <w:marBottom w:val="0"/>
      <w:divBdr>
        <w:top w:val="none" w:sz="0" w:space="0" w:color="auto"/>
        <w:left w:val="none" w:sz="0" w:space="0" w:color="auto"/>
        <w:bottom w:val="none" w:sz="0" w:space="0" w:color="auto"/>
        <w:right w:val="none" w:sz="0" w:space="0" w:color="auto"/>
      </w:divBdr>
    </w:div>
    <w:div w:id="1223054894">
      <w:bodyDiv w:val="1"/>
      <w:marLeft w:val="0"/>
      <w:marRight w:val="0"/>
      <w:marTop w:val="0"/>
      <w:marBottom w:val="0"/>
      <w:divBdr>
        <w:top w:val="none" w:sz="0" w:space="0" w:color="auto"/>
        <w:left w:val="none" w:sz="0" w:space="0" w:color="auto"/>
        <w:bottom w:val="none" w:sz="0" w:space="0" w:color="auto"/>
        <w:right w:val="none" w:sz="0" w:space="0" w:color="auto"/>
      </w:divBdr>
    </w:div>
    <w:div w:id="1223104252">
      <w:bodyDiv w:val="1"/>
      <w:marLeft w:val="0"/>
      <w:marRight w:val="0"/>
      <w:marTop w:val="0"/>
      <w:marBottom w:val="0"/>
      <w:divBdr>
        <w:top w:val="none" w:sz="0" w:space="0" w:color="auto"/>
        <w:left w:val="none" w:sz="0" w:space="0" w:color="auto"/>
        <w:bottom w:val="none" w:sz="0" w:space="0" w:color="auto"/>
        <w:right w:val="none" w:sz="0" w:space="0" w:color="auto"/>
      </w:divBdr>
    </w:div>
    <w:div w:id="1223369279">
      <w:bodyDiv w:val="1"/>
      <w:marLeft w:val="0"/>
      <w:marRight w:val="0"/>
      <w:marTop w:val="0"/>
      <w:marBottom w:val="0"/>
      <w:divBdr>
        <w:top w:val="none" w:sz="0" w:space="0" w:color="auto"/>
        <w:left w:val="none" w:sz="0" w:space="0" w:color="auto"/>
        <w:bottom w:val="none" w:sz="0" w:space="0" w:color="auto"/>
        <w:right w:val="none" w:sz="0" w:space="0" w:color="auto"/>
      </w:divBdr>
    </w:div>
    <w:div w:id="1229027116">
      <w:bodyDiv w:val="1"/>
      <w:marLeft w:val="0"/>
      <w:marRight w:val="0"/>
      <w:marTop w:val="0"/>
      <w:marBottom w:val="0"/>
      <w:divBdr>
        <w:top w:val="none" w:sz="0" w:space="0" w:color="auto"/>
        <w:left w:val="none" w:sz="0" w:space="0" w:color="auto"/>
        <w:bottom w:val="none" w:sz="0" w:space="0" w:color="auto"/>
        <w:right w:val="none" w:sz="0" w:space="0" w:color="auto"/>
      </w:divBdr>
    </w:div>
    <w:div w:id="1230186511">
      <w:bodyDiv w:val="1"/>
      <w:marLeft w:val="0"/>
      <w:marRight w:val="0"/>
      <w:marTop w:val="0"/>
      <w:marBottom w:val="0"/>
      <w:divBdr>
        <w:top w:val="none" w:sz="0" w:space="0" w:color="auto"/>
        <w:left w:val="none" w:sz="0" w:space="0" w:color="auto"/>
        <w:bottom w:val="none" w:sz="0" w:space="0" w:color="auto"/>
        <w:right w:val="none" w:sz="0" w:space="0" w:color="auto"/>
      </w:divBdr>
    </w:div>
    <w:div w:id="1230193896">
      <w:bodyDiv w:val="1"/>
      <w:marLeft w:val="0"/>
      <w:marRight w:val="0"/>
      <w:marTop w:val="0"/>
      <w:marBottom w:val="0"/>
      <w:divBdr>
        <w:top w:val="none" w:sz="0" w:space="0" w:color="auto"/>
        <w:left w:val="none" w:sz="0" w:space="0" w:color="auto"/>
        <w:bottom w:val="none" w:sz="0" w:space="0" w:color="auto"/>
        <w:right w:val="none" w:sz="0" w:space="0" w:color="auto"/>
      </w:divBdr>
    </w:div>
    <w:div w:id="1231891845">
      <w:bodyDiv w:val="1"/>
      <w:marLeft w:val="0"/>
      <w:marRight w:val="0"/>
      <w:marTop w:val="0"/>
      <w:marBottom w:val="0"/>
      <w:divBdr>
        <w:top w:val="none" w:sz="0" w:space="0" w:color="auto"/>
        <w:left w:val="none" w:sz="0" w:space="0" w:color="auto"/>
        <w:bottom w:val="none" w:sz="0" w:space="0" w:color="auto"/>
        <w:right w:val="none" w:sz="0" w:space="0" w:color="auto"/>
      </w:divBdr>
    </w:div>
    <w:div w:id="1233274027">
      <w:bodyDiv w:val="1"/>
      <w:marLeft w:val="0"/>
      <w:marRight w:val="0"/>
      <w:marTop w:val="0"/>
      <w:marBottom w:val="0"/>
      <w:divBdr>
        <w:top w:val="none" w:sz="0" w:space="0" w:color="auto"/>
        <w:left w:val="none" w:sz="0" w:space="0" w:color="auto"/>
        <w:bottom w:val="none" w:sz="0" w:space="0" w:color="auto"/>
        <w:right w:val="none" w:sz="0" w:space="0" w:color="auto"/>
      </w:divBdr>
    </w:div>
    <w:div w:id="1233394072">
      <w:bodyDiv w:val="1"/>
      <w:marLeft w:val="0"/>
      <w:marRight w:val="0"/>
      <w:marTop w:val="0"/>
      <w:marBottom w:val="0"/>
      <w:divBdr>
        <w:top w:val="none" w:sz="0" w:space="0" w:color="auto"/>
        <w:left w:val="none" w:sz="0" w:space="0" w:color="auto"/>
        <w:bottom w:val="none" w:sz="0" w:space="0" w:color="auto"/>
        <w:right w:val="none" w:sz="0" w:space="0" w:color="auto"/>
      </w:divBdr>
    </w:div>
    <w:div w:id="1233737241">
      <w:bodyDiv w:val="1"/>
      <w:marLeft w:val="0"/>
      <w:marRight w:val="0"/>
      <w:marTop w:val="0"/>
      <w:marBottom w:val="0"/>
      <w:divBdr>
        <w:top w:val="none" w:sz="0" w:space="0" w:color="auto"/>
        <w:left w:val="none" w:sz="0" w:space="0" w:color="auto"/>
        <w:bottom w:val="none" w:sz="0" w:space="0" w:color="auto"/>
        <w:right w:val="none" w:sz="0" w:space="0" w:color="auto"/>
      </w:divBdr>
    </w:div>
    <w:div w:id="1234585855">
      <w:bodyDiv w:val="1"/>
      <w:marLeft w:val="0"/>
      <w:marRight w:val="0"/>
      <w:marTop w:val="0"/>
      <w:marBottom w:val="0"/>
      <w:divBdr>
        <w:top w:val="none" w:sz="0" w:space="0" w:color="auto"/>
        <w:left w:val="none" w:sz="0" w:space="0" w:color="auto"/>
        <w:bottom w:val="none" w:sz="0" w:space="0" w:color="auto"/>
        <w:right w:val="none" w:sz="0" w:space="0" w:color="auto"/>
      </w:divBdr>
    </w:div>
    <w:div w:id="1235510143">
      <w:bodyDiv w:val="1"/>
      <w:marLeft w:val="0"/>
      <w:marRight w:val="0"/>
      <w:marTop w:val="0"/>
      <w:marBottom w:val="0"/>
      <w:divBdr>
        <w:top w:val="none" w:sz="0" w:space="0" w:color="auto"/>
        <w:left w:val="none" w:sz="0" w:space="0" w:color="auto"/>
        <w:bottom w:val="none" w:sz="0" w:space="0" w:color="auto"/>
        <w:right w:val="none" w:sz="0" w:space="0" w:color="auto"/>
      </w:divBdr>
    </w:div>
    <w:div w:id="1236085594">
      <w:bodyDiv w:val="1"/>
      <w:marLeft w:val="0"/>
      <w:marRight w:val="0"/>
      <w:marTop w:val="0"/>
      <w:marBottom w:val="0"/>
      <w:divBdr>
        <w:top w:val="none" w:sz="0" w:space="0" w:color="auto"/>
        <w:left w:val="none" w:sz="0" w:space="0" w:color="auto"/>
        <w:bottom w:val="none" w:sz="0" w:space="0" w:color="auto"/>
        <w:right w:val="none" w:sz="0" w:space="0" w:color="auto"/>
      </w:divBdr>
    </w:div>
    <w:div w:id="1236478007">
      <w:bodyDiv w:val="1"/>
      <w:marLeft w:val="0"/>
      <w:marRight w:val="0"/>
      <w:marTop w:val="0"/>
      <w:marBottom w:val="0"/>
      <w:divBdr>
        <w:top w:val="none" w:sz="0" w:space="0" w:color="auto"/>
        <w:left w:val="none" w:sz="0" w:space="0" w:color="auto"/>
        <w:bottom w:val="none" w:sz="0" w:space="0" w:color="auto"/>
        <w:right w:val="none" w:sz="0" w:space="0" w:color="auto"/>
      </w:divBdr>
    </w:div>
    <w:div w:id="1237009657">
      <w:bodyDiv w:val="1"/>
      <w:marLeft w:val="0"/>
      <w:marRight w:val="0"/>
      <w:marTop w:val="0"/>
      <w:marBottom w:val="0"/>
      <w:divBdr>
        <w:top w:val="none" w:sz="0" w:space="0" w:color="auto"/>
        <w:left w:val="none" w:sz="0" w:space="0" w:color="auto"/>
        <w:bottom w:val="none" w:sz="0" w:space="0" w:color="auto"/>
        <w:right w:val="none" w:sz="0" w:space="0" w:color="auto"/>
      </w:divBdr>
    </w:div>
    <w:div w:id="1239828318">
      <w:bodyDiv w:val="1"/>
      <w:marLeft w:val="0"/>
      <w:marRight w:val="0"/>
      <w:marTop w:val="0"/>
      <w:marBottom w:val="0"/>
      <w:divBdr>
        <w:top w:val="none" w:sz="0" w:space="0" w:color="auto"/>
        <w:left w:val="none" w:sz="0" w:space="0" w:color="auto"/>
        <w:bottom w:val="none" w:sz="0" w:space="0" w:color="auto"/>
        <w:right w:val="none" w:sz="0" w:space="0" w:color="auto"/>
      </w:divBdr>
    </w:div>
    <w:div w:id="1240215871">
      <w:bodyDiv w:val="1"/>
      <w:marLeft w:val="0"/>
      <w:marRight w:val="0"/>
      <w:marTop w:val="0"/>
      <w:marBottom w:val="0"/>
      <w:divBdr>
        <w:top w:val="none" w:sz="0" w:space="0" w:color="auto"/>
        <w:left w:val="none" w:sz="0" w:space="0" w:color="auto"/>
        <w:bottom w:val="none" w:sz="0" w:space="0" w:color="auto"/>
        <w:right w:val="none" w:sz="0" w:space="0" w:color="auto"/>
      </w:divBdr>
    </w:div>
    <w:div w:id="1242251731">
      <w:bodyDiv w:val="1"/>
      <w:marLeft w:val="0"/>
      <w:marRight w:val="0"/>
      <w:marTop w:val="0"/>
      <w:marBottom w:val="0"/>
      <w:divBdr>
        <w:top w:val="none" w:sz="0" w:space="0" w:color="auto"/>
        <w:left w:val="none" w:sz="0" w:space="0" w:color="auto"/>
        <w:bottom w:val="none" w:sz="0" w:space="0" w:color="auto"/>
        <w:right w:val="none" w:sz="0" w:space="0" w:color="auto"/>
      </w:divBdr>
    </w:div>
    <w:div w:id="1242565458">
      <w:bodyDiv w:val="1"/>
      <w:marLeft w:val="0"/>
      <w:marRight w:val="0"/>
      <w:marTop w:val="0"/>
      <w:marBottom w:val="0"/>
      <w:divBdr>
        <w:top w:val="none" w:sz="0" w:space="0" w:color="auto"/>
        <w:left w:val="none" w:sz="0" w:space="0" w:color="auto"/>
        <w:bottom w:val="none" w:sz="0" w:space="0" w:color="auto"/>
        <w:right w:val="none" w:sz="0" w:space="0" w:color="auto"/>
      </w:divBdr>
    </w:div>
    <w:div w:id="1242567958">
      <w:bodyDiv w:val="1"/>
      <w:marLeft w:val="0"/>
      <w:marRight w:val="0"/>
      <w:marTop w:val="0"/>
      <w:marBottom w:val="0"/>
      <w:divBdr>
        <w:top w:val="none" w:sz="0" w:space="0" w:color="auto"/>
        <w:left w:val="none" w:sz="0" w:space="0" w:color="auto"/>
        <w:bottom w:val="none" w:sz="0" w:space="0" w:color="auto"/>
        <w:right w:val="none" w:sz="0" w:space="0" w:color="auto"/>
      </w:divBdr>
    </w:div>
    <w:div w:id="1244410157">
      <w:bodyDiv w:val="1"/>
      <w:marLeft w:val="0"/>
      <w:marRight w:val="0"/>
      <w:marTop w:val="0"/>
      <w:marBottom w:val="0"/>
      <w:divBdr>
        <w:top w:val="none" w:sz="0" w:space="0" w:color="auto"/>
        <w:left w:val="none" w:sz="0" w:space="0" w:color="auto"/>
        <w:bottom w:val="none" w:sz="0" w:space="0" w:color="auto"/>
        <w:right w:val="none" w:sz="0" w:space="0" w:color="auto"/>
      </w:divBdr>
    </w:div>
    <w:div w:id="1244992996">
      <w:bodyDiv w:val="1"/>
      <w:marLeft w:val="0"/>
      <w:marRight w:val="0"/>
      <w:marTop w:val="0"/>
      <w:marBottom w:val="0"/>
      <w:divBdr>
        <w:top w:val="none" w:sz="0" w:space="0" w:color="auto"/>
        <w:left w:val="none" w:sz="0" w:space="0" w:color="auto"/>
        <w:bottom w:val="none" w:sz="0" w:space="0" w:color="auto"/>
        <w:right w:val="none" w:sz="0" w:space="0" w:color="auto"/>
      </w:divBdr>
    </w:div>
    <w:div w:id="1246763315">
      <w:bodyDiv w:val="1"/>
      <w:marLeft w:val="0"/>
      <w:marRight w:val="0"/>
      <w:marTop w:val="0"/>
      <w:marBottom w:val="0"/>
      <w:divBdr>
        <w:top w:val="none" w:sz="0" w:space="0" w:color="auto"/>
        <w:left w:val="none" w:sz="0" w:space="0" w:color="auto"/>
        <w:bottom w:val="none" w:sz="0" w:space="0" w:color="auto"/>
        <w:right w:val="none" w:sz="0" w:space="0" w:color="auto"/>
      </w:divBdr>
    </w:div>
    <w:div w:id="1249537048">
      <w:bodyDiv w:val="1"/>
      <w:marLeft w:val="0"/>
      <w:marRight w:val="0"/>
      <w:marTop w:val="0"/>
      <w:marBottom w:val="0"/>
      <w:divBdr>
        <w:top w:val="none" w:sz="0" w:space="0" w:color="auto"/>
        <w:left w:val="none" w:sz="0" w:space="0" w:color="auto"/>
        <w:bottom w:val="none" w:sz="0" w:space="0" w:color="auto"/>
        <w:right w:val="none" w:sz="0" w:space="0" w:color="auto"/>
      </w:divBdr>
    </w:div>
    <w:div w:id="1251815596">
      <w:bodyDiv w:val="1"/>
      <w:marLeft w:val="0"/>
      <w:marRight w:val="0"/>
      <w:marTop w:val="0"/>
      <w:marBottom w:val="0"/>
      <w:divBdr>
        <w:top w:val="none" w:sz="0" w:space="0" w:color="auto"/>
        <w:left w:val="none" w:sz="0" w:space="0" w:color="auto"/>
        <w:bottom w:val="none" w:sz="0" w:space="0" w:color="auto"/>
        <w:right w:val="none" w:sz="0" w:space="0" w:color="auto"/>
      </w:divBdr>
    </w:div>
    <w:div w:id="1256596911">
      <w:bodyDiv w:val="1"/>
      <w:marLeft w:val="0"/>
      <w:marRight w:val="0"/>
      <w:marTop w:val="0"/>
      <w:marBottom w:val="0"/>
      <w:divBdr>
        <w:top w:val="none" w:sz="0" w:space="0" w:color="auto"/>
        <w:left w:val="none" w:sz="0" w:space="0" w:color="auto"/>
        <w:bottom w:val="none" w:sz="0" w:space="0" w:color="auto"/>
        <w:right w:val="none" w:sz="0" w:space="0" w:color="auto"/>
      </w:divBdr>
    </w:div>
    <w:div w:id="1266839412">
      <w:bodyDiv w:val="1"/>
      <w:marLeft w:val="0"/>
      <w:marRight w:val="0"/>
      <w:marTop w:val="0"/>
      <w:marBottom w:val="0"/>
      <w:divBdr>
        <w:top w:val="none" w:sz="0" w:space="0" w:color="auto"/>
        <w:left w:val="none" w:sz="0" w:space="0" w:color="auto"/>
        <w:bottom w:val="none" w:sz="0" w:space="0" w:color="auto"/>
        <w:right w:val="none" w:sz="0" w:space="0" w:color="auto"/>
      </w:divBdr>
    </w:div>
    <w:div w:id="1267812420">
      <w:bodyDiv w:val="1"/>
      <w:marLeft w:val="0"/>
      <w:marRight w:val="0"/>
      <w:marTop w:val="0"/>
      <w:marBottom w:val="0"/>
      <w:divBdr>
        <w:top w:val="none" w:sz="0" w:space="0" w:color="auto"/>
        <w:left w:val="none" w:sz="0" w:space="0" w:color="auto"/>
        <w:bottom w:val="none" w:sz="0" w:space="0" w:color="auto"/>
        <w:right w:val="none" w:sz="0" w:space="0" w:color="auto"/>
      </w:divBdr>
    </w:div>
    <w:div w:id="1267882520">
      <w:bodyDiv w:val="1"/>
      <w:marLeft w:val="0"/>
      <w:marRight w:val="0"/>
      <w:marTop w:val="0"/>
      <w:marBottom w:val="0"/>
      <w:divBdr>
        <w:top w:val="none" w:sz="0" w:space="0" w:color="auto"/>
        <w:left w:val="none" w:sz="0" w:space="0" w:color="auto"/>
        <w:bottom w:val="none" w:sz="0" w:space="0" w:color="auto"/>
        <w:right w:val="none" w:sz="0" w:space="0" w:color="auto"/>
      </w:divBdr>
    </w:div>
    <w:div w:id="1267927387">
      <w:bodyDiv w:val="1"/>
      <w:marLeft w:val="0"/>
      <w:marRight w:val="0"/>
      <w:marTop w:val="0"/>
      <w:marBottom w:val="0"/>
      <w:divBdr>
        <w:top w:val="none" w:sz="0" w:space="0" w:color="auto"/>
        <w:left w:val="none" w:sz="0" w:space="0" w:color="auto"/>
        <w:bottom w:val="none" w:sz="0" w:space="0" w:color="auto"/>
        <w:right w:val="none" w:sz="0" w:space="0" w:color="auto"/>
      </w:divBdr>
    </w:div>
    <w:div w:id="1269779195">
      <w:bodyDiv w:val="1"/>
      <w:marLeft w:val="0"/>
      <w:marRight w:val="0"/>
      <w:marTop w:val="0"/>
      <w:marBottom w:val="0"/>
      <w:divBdr>
        <w:top w:val="none" w:sz="0" w:space="0" w:color="auto"/>
        <w:left w:val="none" w:sz="0" w:space="0" w:color="auto"/>
        <w:bottom w:val="none" w:sz="0" w:space="0" w:color="auto"/>
        <w:right w:val="none" w:sz="0" w:space="0" w:color="auto"/>
      </w:divBdr>
    </w:div>
    <w:div w:id="1270358362">
      <w:bodyDiv w:val="1"/>
      <w:marLeft w:val="0"/>
      <w:marRight w:val="0"/>
      <w:marTop w:val="0"/>
      <w:marBottom w:val="0"/>
      <w:divBdr>
        <w:top w:val="none" w:sz="0" w:space="0" w:color="auto"/>
        <w:left w:val="none" w:sz="0" w:space="0" w:color="auto"/>
        <w:bottom w:val="none" w:sz="0" w:space="0" w:color="auto"/>
        <w:right w:val="none" w:sz="0" w:space="0" w:color="auto"/>
      </w:divBdr>
    </w:div>
    <w:div w:id="1271088373">
      <w:bodyDiv w:val="1"/>
      <w:marLeft w:val="0"/>
      <w:marRight w:val="0"/>
      <w:marTop w:val="0"/>
      <w:marBottom w:val="0"/>
      <w:divBdr>
        <w:top w:val="none" w:sz="0" w:space="0" w:color="auto"/>
        <w:left w:val="none" w:sz="0" w:space="0" w:color="auto"/>
        <w:bottom w:val="none" w:sz="0" w:space="0" w:color="auto"/>
        <w:right w:val="none" w:sz="0" w:space="0" w:color="auto"/>
      </w:divBdr>
    </w:div>
    <w:div w:id="1271471875">
      <w:bodyDiv w:val="1"/>
      <w:marLeft w:val="0"/>
      <w:marRight w:val="0"/>
      <w:marTop w:val="0"/>
      <w:marBottom w:val="0"/>
      <w:divBdr>
        <w:top w:val="none" w:sz="0" w:space="0" w:color="auto"/>
        <w:left w:val="none" w:sz="0" w:space="0" w:color="auto"/>
        <w:bottom w:val="none" w:sz="0" w:space="0" w:color="auto"/>
        <w:right w:val="none" w:sz="0" w:space="0" w:color="auto"/>
      </w:divBdr>
    </w:div>
    <w:div w:id="1273171181">
      <w:bodyDiv w:val="1"/>
      <w:marLeft w:val="0"/>
      <w:marRight w:val="0"/>
      <w:marTop w:val="0"/>
      <w:marBottom w:val="0"/>
      <w:divBdr>
        <w:top w:val="none" w:sz="0" w:space="0" w:color="auto"/>
        <w:left w:val="none" w:sz="0" w:space="0" w:color="auto"/>
        <w:bottom w:val="none" w:sz="0" w:space="0" w:color="auto"/>
        <w:right w:val="none" w:sz="0" w:space="0" w:color="auto"/>
      </w:divBdr>
    </w:div>
    <w:div w:id="1275359671">
      <w:bodyDiv w:val="1"/>
      <w:marLeft w:val="0"/>
      <w:marRight w:val="0"/>
      <w:marTop w:val="0"/>
      <w:marBottom w:val="0"/>
      <w:divBdr>
        <w:top w:val="none" w:sz="0" w:space="0" w:color="auto"/>
        <w:left w:val="none" w:sz="0" w:space="0" w:color="auto"/>
        <w:bottom w:val="none" w:sz="0" w:space="0" w:color="auto"/>
        <w:right w:val="none" w:sz="0" w:space="0" w:color="auto"/>
      </w:divBdr>
    </w:div>
    <w:div w:id="1275870098">
      <w:bodyDiv w:val="1"/>
      <w:marLeft w:val="0"/>
      <w:marRight w:val="0"/>
      <w:marTop w:val="0"/>
      <w:marBottom w:val="0"/>
      <w:divBdr>
        <w:top w:val="none" w:sz="0" w:space="0" w:color="auto"/>
        <w:left w:val="none" w:sz="0" w:space="0" w:color="auto"/>
        <w:bottom w:val="none" w:sz="0" w:space="0" w:color="auto"/>
        <w:right w:val="none" w:sz="0" w:space="0" w:color="auto"/>
      </w:divBdr>
    </w:div>
    <w:div w:id="1278100057">
      <w:bodyDiv w:val="1"/>
      <w:marLeft w:val="0"/>
      <w:marRight w:val="0"/>
      <w:marTop w:val="0"/>
      <w:marBottom w:val="0"/>
      <w:divBdr>
        <w:top w:val="none" w:sz="0" w:space="0" w:color="auto"/>
        <w:left w:val="none" w:sz="0" w:space="0" w:color="auto"/>
        <w:bottom w:val="none" w:sz="0" w:space="0" w:color="auto"/>
        <w:right w:val="none" w:sz="0" w:space="0" w:color="auto"/>
      </w:divBdr>
    </w:div>
    <w:div w:id="1279029211">
      <w:bodyDiv w:val="1"/>
      <w:marLeft w:val="0"/>
      <w:marRight w:val="0"/>
      <w:marTop w:val="0"/>
      <w:marBottom w:val="0"/>
      <w:divBdr>
        <w:top w:val="none" w:sz="0" w:space="0" w:color="auto"/>
        <w:left w:val="none" w:sz="0" w:space="0" w:color="auto"/>
        <w:bottom w:val="none" w:sz="0" w:space="0" w:color="auto"/>
        <w:right w:val="none" w:sz="0" w:space="0" w:color="auto"/>
      </w:divBdr>
    </w:div>
    <w:div w:id="1279291312">
      <w:bodyDiv w:val="1"/>
      <w:marLeft w:val="0"/>
      <w:marRight w:val="0"/>
      <w:marTop w:val="0"/>
      <w:marBottom w:val="0"/>
      <w:divBdr>
        <w:top w:val="none" w:sz="0" w:space="0" w:color="auto"/>
        <w:left w:val="none" w:sz="0" w:space="0" w:color="auto"/>
        <w:bottom w:val="none" w:sz="0" w:space="0" w:color="auto"/>
        <w:right w:val="none" w:sz="0" w:space="0" w:color="auto"/>
      </w:divBdr>
    </w:div>
    <w:div w:id="1279874273">
      <w:bodyDiv w:val="1"/>
      <w:marLeft w:val="0"/>
      <w:marRight w:val="0"/>
      <w:marTop w:val="0"/>
      <w:marBottom w:val="0"/>
      <w:divBdr>
        <w:top w:val="none" w:sz="0" w:space="0" w:color="auto"/>
        <w:left w:val="none" w:sz="0" w:space="0" w:color="auto"/>
        <w:bottom w:val="none" w:sz="0" w:space="0" w:color="auto"/>
        <w:right w:val="none" w:sz="0" w:space="0" w:color="auto"/>
      </w:divBdr>
    </w:div>
    <w:div w:id="1280259028">
      <w:bodyDiv w:val="1"/>
      <w:marLeft w:val="0"/>
      <w:marRight w:val="0"/>
      <w:marTop w:val="0"/>
      <w:marBottom w:val="0"/>
      <w:divBdr>
        <w:top w:val="none" w:sz="0" w:space="0" w:color="auto"/>
        <w:left w:val="none" w:sz="0" w:space="0" w:color="auto"/>
        <w:bottom w:val="none" w:sz="0" w:space="0" w:color="auto"/>
        <w:right w:val="none" w:sz="0" w:space="0" w:color="auto"/>
      </w:divBdr>
    </w:div>
    <w:div w:id="1280332745">
      <w:bodyDiv w:val="1"/>
      <w:marLeft w:val="0"/>
      <w:marRight w:val="0"/>
      <w:marTop w:val="0"/>
      <w:marBottom w:val="0"/>
      <w:divBdr>
        <w:top w:val="none" w:sz="0" w:space="0" w:color="auto"/>
        <w:left w:val="none" w:sz="0" w:space="0" w:color="auto"/>
        <w:bottom w:val="none" w:sz="0" w:space="0" w:color="auto"/>
        <w:right w:val="none" w:sz="0" w:space="0" w:color="auto"/>
      </w:divBdr>
    </w:div>
    <w:div w:id="1280992912">
      <w:bodyDiv w:val="1"/>
      <w:marLeft w:val="0"/>
      <w:marRight w:val="0"/>
      <w:marTop w:val="0"/>
      <w:marBottom w:val="0"/>
      <w:divBdr>
        <w:top w:val="none" w:sz="0" w:space="0" w:color="auto"/>
        <w:left w:val="none" w:sz="0" w:space="0" w:color="auto"/>
        <w:bottom w:val="none" w:sz="0" w:space="0" w:color="auto"/>
        <w:right w:val="none" w:sz="0" w:space="0" w:color="auto"/>
      </w:divBdr>
    </w:div>
    <w:div w:id="1281259910">
      <w:bodyDiv w:val="1"/>
      <w:marLeft w:val="0"/>
      <w:marRight w:val="0"/>
      <w:marTop w:val="0"/>
      <w:marBottom w:val="0"/>
      <w:divBdr>
        <w:top w:val="none" w:sz="0" w:space="0" w:color="auto"/>
        <w:left w:val="none" w:sz="0" w:space="0" w:color="auto"/>
        <w:bottom w:val="none" w:sz="0" w:space="0" w:color="auto"/>
        <w:right w:val="none" w:sz="0" w:space="0" w:color="auto"/>
      </w:divBdr>
    </w:div>
    <w:div w:id="1281450406">
      <w:bodyDiv w:val="1"/>
      <w:marLeft w:val="0"/>
      <w:marRight w:val="0"/>
      <w:marTop w:val="0"/>
      <w:marBottom w:val="0"/>
      <w:divBdr>
        <w:top w:val="none" w:sz="0" w:space="0" w:color="auto"/>
        <w:left w:val="none" w:sz="0" w:space="0" w:color="auto"/>
        <w:bottom w:val="none" w:sz="0" w:space="0" w:color="auto"/>
        <w:right w:val="none" w:sz="0" w:space="0" w:color="auto"/>
      </w:divBdr>
    </w:div>
    <w:div w:id="1283146449">
      <w:bodyDiv w:val="1"/>
      <w:marLeft w:val="0"/>
      <w:marRight w:val="0"/>
      <w:marTop w:val="0"/>
      <w:marBottom w:val="0"/>
      <w:divBdr>
        <w:top w:val="none" w:sz="0" w:space="0" w:color="auto"/>
        <w:left w:val="none" w:sz="0" w:space="0" w:color="auto"/>
        <w:bottom w:val="none" w:sz="0" w:space="0" w:color="auto"/>
        <w:right w:val="none" w:sz="0" w:space="0" w:color="auto"/>
      </w:divBdr>
    </w:div>
    <w:div w:id="1283269508">
      <w:bodyDiv w:val="1"/>
      <w:marLeft w:val="0"/>
      <w:marRight w:val="0"/>
      <w:marTop w:val="0"/>
      <w:marBottom w:val="0"/>
      <w:divBdr>
        <w:top w:val="none" w:sz="0" w:space="0" w:color="auto"/>
        <w:left w:val="none" w:sz="0" w:space="0" w:color="auto"/>
        <w:bottom w:val="none" w:sz="0" w:space="0" w:color="auto"/>
        <w:right w:val="none" w:sz="0" w:space="0" w:color="auto"/>
      </w:divBdr>
    </w:div>
    <w:div w:id="1283270118">
      <w:bodyDiv w:val="1"/>
      <w:marLeft w:val="0"/>
      <w:marRight w:val="0"/>
      <w:marTop w:val="0"/>
      <w:marBottom w:val="0"/>
      <w:divBdr>
        <w:top w:val="none" w:sz="0" w:space="0" w:color="auto"/>
        <w:left w:val="none" w:sz="0" w:space="0" w:color="auto"/>
        <w:bottom w:val="none" w:sz="0" w:space="0" w:color="auto"/>
        <w:right w:val="none" w:sz="0" w:space="0" w:color="auto"/>
      </w:divBdr>
    </w:div>
    <w:div w:id="1284311755">
      <w:bodyDiv w:val="1"/>
      <w:marLeft w:val="0"/>
      <w:marRight w:val="0"/>
      <w:marTop w:val="0"/>
      <w:marBottom w:val="0"/>
      <w:divBdr>
        <w:top w:val="none" w:sz="0" w:space="0" w:color="auto"/>
        <w:left w:val="none" w:sz="0" w:space="0" w:color="auto"/>
        <w:bottom w:val="none" w:sz="0" w:space="0" w:color="auto"/>
        <w:right w:val="none" w:sz="0" w:space="0" w:color="auto"/>
      </w:divBdr>
    </w:div>
    <w:div w:id="1285843838">
      <w:bodyDiv w:val="1"/>
      <w:marLeft w:val="0"/>
      <w:marRight w:val="0"/>
      <w:marTop w:val="0"/>
      <w:marBottom w:val="0"/>
      <w:divBdr>
        <w:top w:val="none" w:sz="0" w:space="0" w:color="auto"/>
        <w:left w:val="none" w:sz="0" w:space="0" w:color="auto"/>
        <w:bottom w:val="none" w:sz="0" w:space="0" w:color="auto"/>
        <w:right w:val="none" w:sz="0" w:space="0" w:color="auto"/>
      </w:divBdr>
    </w:div>
    <w:div w:id="1289892978">
      <w:bodyDiv w:val="1"/>
      <w:marLeft w:val="0"/>
      <w:marRight w:val="0"/>
      <w:marTop w:val="0"/>
      <w:marBottom w:val="0"/>
      <w:divBdr>
        <w:top w:val="none" w:sz="0" w:space="0" w:color="auto"/>
        <w:left w:val="none" w:sz="0" w:space="0" w:color="auto"/>
        <w:bottom w:val="none" w:sz="0" w:space="0" w:color="auto"/>
        <w:right w:val="none" w:sz="0" w:space="0" w:color="auto"/>
      </w:divBdr>
    </w:div>
    <w:div w:id="1291085929">
      <w:bodyDiv w:val="1"/>
      <w:marLeft w:val="0"/>
      <w:marRight w:val="0"/>
      <w:marTop w:val="0"/>
      <w:marBottom w:val="0"/>
      <w:divBdr>
        <w:top w:val="none" w:sz="0" w:space="0" w:color="auto"/>
        <w:left w:val="none" w:sz="0" w:space="0" w:color="auto"/>
        <w:bottom w:val="none" w:sz="0" w:space="0" w:color="auto"/>
        <w:right w:val="none" w:sz="0" w:space="0" w:color="auto"/>
      </w:divBdr>
    </w:div>
    <w:div w:id="1292200990">
      <w:bodyDiv w:val="1"/>
      <w:marLeft w:val="0"/>
      <w:marRight w:val="0"/>
      <w:marTop w:val="0"/>
      <w:marBottom w:val="0"/>
      <w:divBdr>
        <w:top w:val="none" w:sz="0" w:space="0" w:color="auto"/>
        <w:left w:val="none" w:sz="0" w:space="0" w:color="auto"/>
        <w:bottom w:val="none" w:sz="0" w:space="0" w:color="auto"/>
        <w:right w:val="none" w:sz="0" w:space="0" w:color="auto"/>
      </w:divBdr>
    </w:div>
    <w:div w:id="1294945994">
      <w:bodyDiv w:val="1"/>
      <w:marLeft w:val="0"/>
      <w:marRight w:val="0"/>
      <w:marTop w:val="0"/>
      <w:marBottom w:val="0"/>
      <w:divBdr>
        <w:top w:val="none" w:sz="0" w:space="0" w:color="auto"/>
        <w:left w:val="none" w:sz="0" w:space="0" w:color="auto"/>
        <w:bottom w:val="none" w:sz="0" w:space="0" w:color="auto"/>
        <w:right w:val="none" w:sz="0" w:space="0" w:color="auto"/>
      </w:divBdr>
    </w:div>
    <w:div w:id="1295520917">
      <w:bodyDiv w:val="1"/>
      <w:marLeft w:val="0"/>
      <w:marRight w:val="0"/>
      <w:marTop w:val="0"/>
      <w:marBottom w:val="0"/>
      <w:divBdr>
        <w:top w:val="none" w:sz="0" w:space="0" w:color="auto"/>
        <w:left w:val="none" w:sz="0" w:space="0" w:color="auto"/>
        <w:bottom w:val="none" w:sz="0" w:space="0" w:color="auto"/>
        <w:right w:val="none" w:sz="0" w:space="0" w:color="auto"/>
      </w:divBdr>
    </w:div>
    <w:div w:id="1296059644">
      <w:bodyDiv w:val="1"/>
      <w:marLeft w:val="0"/>
      <w:marRight w:val="0"/>
      <w:marTop w:val="0"/>
      <w:marBottom w:val="0"/>
      <w:divBdr>
        <w:top w:val="none" w:sz="0" w:space="0" w:color="auto"/>
        <w:left w:val="none" w:sz="0" w:space="0" w:color="auto"/>
        <w:bottom w:val="none" w:sz="0" w:space="0" w:color="auto"/>
        <w:right w:val="none" w:sz="0" w:space="0" w:color="auto"/>
      </w:divBdr>
    </w:div>
    <w:div w:id="1297638905">
      <w:bodyDiv w:val="1"/>
      <w:marLeft w:val="0"/>
      <w:marRight w:val="0"/>
      <w:marTop w:val="0"/>
      <w:marBottom w:val="0"/>
      <w:divBdr>
        <w:top w:val="none" w:sz="0" w:space="0" w:color="auto"/>
        <w:left w:val="none" w:sz="0" w:space="0" w:color="auto"/>
        <w:bottom w:val="none" w:sz="0" w:space="0" w:color="auto"/>
        <w:right w:val="none" w:sz="0" w:space="0" w:color="auto"/>
      </w:divBdr>
    </w:div>
    <w:div w:id="1300766537">
      <w:bodyDiv w:val="1"/>
      <w:marLeft w:val="0"/>
      <w:marRight w:val="0"/>
      <w:marTop w:val="0"/>
      <w:marBottom w:val="0"/>
      <w:divBdr>
        <w:top w:val="none" w:sz="0" w:space="0" w:color="auto"/>
        <w:left w:val="none" w:sz="0" w:space="0" w:color="auto"/>
        <w:bottom w:val="none" w:sz="0" w:space="0" w:color="auto"/>
        <w:right w:val="none" w:sz="0" w:space="0" w:color="auto"/>
      </w:divBdr>
    </w:div>
    <w:div w:id="1302806612">
      <w:bodyDiv w:val="1"/>
      <w:marLeft w:val="0"/>
      <w:marRight w:val="0"/>
      <w:marTop w:val="0"/>
      <w:marBottom w:val="0"/>
      <w:divBdr>
        <w:top w:val="none" w:sz="0" w:space="0" w:color="auto"/>
        <w:left w:val="none" w:sz="0" w:space="0" w:color="auto"/>
        <w:bottom w:val="none" w:sz="0" w:space="0" w:color="auto"/>
        <w:right w:val="none" w:sz="0" w:space="0" w:color="auto"/>
      </w:divBdr>
    </w:div>
    <w:div w:id="1304044868">
      <w:bodyDiv w:val="1"/>
      <w:marLeft w:val="0"/>
      <w:marRight w:val="0"/>
      <w:marTop w:val="0"/>
      <w:marBottom w:val="0"/>
      <w:divBdr>
        <w:top w:val="none" w:sz="0" w:space="0" w:color="auto"/>
        <w:left w:val="none" w:sz="0" w:space="0" w:color="auto"/>
        <w:bottom w:val="none" w:sz="0" w:space="0" w:color="auto"/>
        <w:right w:val="none" w:sz="0" w:space="0" w:color="auto"/>
      </w:divBdr>
    </w:div>
    <w:div w:id="1305543324">
      <w:bodyDiv w:val="1"/>
      <w:marLeft w:val="0"/>
      <w:marRight w:val="0"/>
      <w:marTop w:val="0"/>
      <w:marBottom w:val="0"/>
      <w:divBdr>
        <w:top w:val="none" w:sz="0" w:space="0" w:color="auto"/>
        <w:left w:val="none" w:sz="0" w:space="0" w:color="auto"/>
        <w:bottom w:val="none" w:sz="0" w:space="0" w:color="auto"/>
        <w:right w:val="none" w:sz="0" w:space="0" w:color="auto"/>
      </w:divBdr>
    </w:div>
    <w:div w:id="1307130394">
      <w:bodyDiv w:val="1"/>
      <w:marLeft w:val="0"/>
      <w:marRight w:val="0"/>
      <w:marTop w:val="0"/>
      <w:marBottom w:val="0"/>
      <w:divBdr>
        <w:top w:val="none" w:sz="0" w:space="0" w:color="auto"/>
        <w:left w:val="none" w:sz="0" w:space="0" w:color="auto"/>
        <w:bottom w:val="none" w:sz="0" w:space="0" w:color="auto"/>
        <w:right w:val="none" w:sz="0" w:space="0" w:color="auto"/>
      </w:divBdr>
    </w:div>
    <w:div w:id="1308241462">
      <w:bodyDiv w:val="1"/>
      <w:marLeft w:val="0"/>
      <w:marRight w:val="0"/>
      <w:marTop w:val="0"/>
      <w:marBottom w:val="0"/>
      <w:divBdr>
        <w:top w:val="none" w:sz="0" w:space="0" w:color="auto"/>
        <w:left w:val="none" w:sz="0" w:space="0" w:color="auto"/>
        <w:bottom w:val="none" w:sz="0" w:space="0" w:color="auto"/>
        <w:right w:val="none" w:sz="0" w:space="0" w:color="auto"/>
      </w:divBdr>
    </w:div>
    <w:div w:id="1310597428">
      <w:bodyDiv w:val="1"/>
      <w:marLeft w:val="0"/>
      <w:marRight w:val="0"/>
      <w:marTop w:val="0"/>
      <w:marBottom w:val="0"/>
      <w:divBdr>
        <w:top w:val="none" w:sz="0" w:space="0" w:color="auto"/>
        <w:left w:val="none" w:sz="0" w:space="0" w:color="auto"/>
        <w:bottom w:val="none" w:sz="0" w:space="0" w:color="auto"/>
        <w:right w:val="none" w:sz="0" w:space="0" w:color="auto"/>
      </w:divBdr>
    </w:div>
    <w:div w:id="1311209140">
      <w:bodyDiv w:val="1"/>
      <w:marLeft w:val="0"/>
      <w:marRight w:val="0"/>
      <w:marTop w:val="0"/>
      <w:marBottom w:val="0"/>
      <w:divBdr>
        <w:top w:val="none" w:sz="0" w:space="0" w:color="auto"/>
        <w:left w:val="none" w:sz="0" w:space="0" w:color="auto"/>
        <w:bottom w:val="none" w:sz="0" w:space="0" w:color="auto"/>
        <w:right w:val="none" w:sz="0" w:space="0" w:color="auto"/>
      </w:divBdr>
    </w:div>
    <w:div w:id="1311326786">
      <w:bodyDiv w:val="1"/>
      <w:marLeft w:val="0"/>
      <w:marRight w:val="0"/>
      <w:marTop w:val="0"/>
      <w:marBottom w:val="0"/>
      <w:divBdr>
        <w:top w:val="none" w:sz="0" w:space="0" w:color="auto"/>
        <w:left w:val="none" w:sz="0" w:space="0" w:color="auto"/>
        <w:bottom w:val="none" w:sz="0" w:space="0" w:color="auto"/>
        <w:right w:val="none" w:sz="0" w:space="0" w:color="auto"/>
      </w:divBdr>
    </w:div>
    <w:div w:id="1313368600">
      <w:bodyDiv w:val="1"/>
      <w:marLeft w:val="0"/>
      <w:marRight w:val="0"/>
      <w:marTop w:val="0"/>
      <w:marBottom w:val="0"/>
      <w:divBdr>
        <w:top w:val="none" w:sz="0" w:space="0" w:color="auto"/>
        <w:left w:val="none" w:sz="0" w:space="0" w:color="auto"/>
        <w:bottom w:val="none" w:sz="0" w:space="0" w:color="auto"/>
        <w:right w:val="none" w:sz="0" w:space="0" w:color="auto"/>
      </w:divBdr>
    </w:div>
    <w:div w:id="1316687382">
      <w:bodyDiv w:val="1"/>
      <w:marLeft w:val="0"/>
      <w:marRight w:val="0"/>
      <w:marTop w:val="0"/>
      <w:marBottom w:val="0"/>
      <w:divBdr>
        <w:top w:val="none" w:sz="0" w:space="0" w:color="auto"/>
        <w:left w:val="none" w:sz="0" w:space="0" w:color="auto"/>
        <w:bottom w:val="none" w:sz="0" w:space="0" w:color="auto"/>
        <w:right w:val="none" w:sz="0" w:space="0" w:color="auto"/>
      </w:divBdr>
    </w:div>
    <w:div w:id="1318923399">
      <w:bodyDiv w:val="1"/>
      <w:marLeft w:val="0"/>
      <w:marRight w:val="0"/>
      <w:marTop w:val="0"/>
      <w:marBottom w:val="0"/>
      <w:divBdr>
        <w:top w:val="none" w:sz="0" w:space="0" w:color="auto"/>
        <w:left w:val="none" w:sz="0" w:space="0" w:color="auto"/>
        <w:bottom w:val="none" w:sz="0" w:space="0" w:color="auto"/>
        <w:right w:val="none" w:sz="0" w:space="0" w:color="auto"/>
      </w:divBdr>
    </w:div>
    <w:div w:id="1328511686">
      <w:bodyDiv w:val="1"/>
      <w:marLeft w:val="0"/>
      <w:marRight w:val="0"/>
      <w:marTop w:val="0"/>
      <w:marBottom w:val="0"/>
      <w:divBdr>
        <w:top w:val="none" w:sz="0" w:space="0" w:color="auto"/>
        <w:left w:val="none" w:sz="0" w:space="0" w:color="auto"/>
        <w:bottom w:val="none" w:sz="0" w:space="0" w:color="auto"/>
        <w:right w:val="none" w:sz="0" w:space="0" w:color="auto"/>
      </w:divBdr>
    </w:div>
    <w:div w:id="1329022673">
      <w:bodyDiv w:val="1"/>
      <w:marLeft w:val="0"/>
      <w:marRight w:val="0"/>
      <w:marTop w:val="0"/>
      <w:marBottom w:val="0"/>
      <w:divBdr>
        <w:top w:val="none" w:sz="0" w:space="0" w:color="auto"/>
        <w:left w:val="none" w:sz="0" w:space="0" w:color="auto"/>
        <w:bottom w:val="none" w:sz="0" w:space="0" w:color="auto"/>
        <w:right w:val="none" w:sz="0" w:space="0" w:color="auto"/>
      </w:divBdr>
    </w:div>
    <w:div w:id="1329408465">
      <w:bodyDiv w:val="1"/>
      <w:marLeft w:val="0"/>
      <w:marRight w:val="0"/>
      <w:marTop w:val="0"/>
      <w:marBottom w:val="0"/>
      <w:divBdr>
        <w:top w:val="none" w:sz="0" w:space="0" w:color="auto"/>
        <w:left w:val="none" w:sz="0" w:space="0" w:color="auto"/>
        <w:bottom w:val="none" w:sz="0" w:space="0" w:color="auto"/>
        <w:right w:val="none" w:sz="0" w:space="0" w:color="auto"/>
      </w:divBdr>
    </w:div>
    <w:div w:id="1329940470">
      <w:bodyDiv w:val="1"/>
      <w:marLeft w:val="0"/>
      <w:marRight w:val="0"/>
      <w:marTop w:val="0"/>
      <w:marBottom w:val="0"/>
      <w:divBdr>
        <w:top w:val="none" w:sz="0" w:space="0" w:color="auto"/>
        <w:left w:val="none" w:sz="0" w:space="0" w:color="auto"/>
        <w:bottom w:val="none" w:sz="0" w:space="0" w:color="auto"/>
        <w:right w:val="none" w:sz="0" w:space="0" w:color="auto"/>
      </w:divBdr>
    </w:div>
    <w:div w:id="1330669242">
      <w:bodyDiv w:val="1"/>
      <w:marLeft w:val="0"/>
      <w:marRight w:val="0"/>
      <w:marTop w:val="0"/>
      <w:marBottom w:val="0"/>
      <w:divBdr>
        <w:top w:val="none" w:sz="0" w:space="0" w:color="auto"/>
        <w:left w:val="none" w:sz="0" w:space="0" w:color="auto"/>
        <w:bottom w:val="none" w:sz="0" w:space="0" w:color="auto"/>
        <w:right w:val="none" w:sz="0" w:space="0" w:color="auto"/>
      </w:divBdr>
    </w:div>
    <w:div w:id="1331828715">
      <w:bodyDiv w:val="1"/>
      <w:marLeft w:val="0"/>
      <w:marRight w:val="0"/>
      <w:marTop w:val="0"/>
      <w:marBottom w:val="0"/>
      <w:divBdr>
        <w:top w:val="none" w:sz="0" w:space="0" w:color="auto"/>
        <w:left w:val="none" w:sz="0" w:space="0" w:color="auto"/>
        <w:bottom w:val="none" w:sz="0" w:space="0" w:color="auto"/>
        <w:right w:val="none" w:sz="0" w:space="0" w:color="auto"/>
      </w:divBdr>
    </w:div>
    <w:div w:id="1337266396">
      <w:bodyDiv w:val="1"/>
      <w:marLeft w:val="0"/>
      <w:marRight w:val="0"/>
      <w:marTop w:val="0"/>
      <w:marBottom w:val="0"/>
      <w:divBdr>
        <w:top w:val="none" w:sz="0" w:space="0" w:color="auto"/>
        <w:left w:val="none" w:sz="0" w:space="0" w:color="auto"/>
        <w:bottom w:val="none" w:sz="0" w:space="0" w:color="auto"/>
        <w:right w:val="none" w:sz="0" w:space="0" w:color="auto"/>
      </w:divBdr>
    </w:div>
    <w:div w:id="1338117683">
      <w:bodyDiv w:val="1"/>
      <w:marLeft w:val="0"/>
      <w:marRight w:val="0"/>
      <w:marTop w:val="0"/>
      <w:marBottom w:val="0"/>
      <w:divBdr>
        <w:top w:val="none" w:sz="0" w:space="0" w:color="auto"/>
        <w:left w:val="none" w:sz="0" w:space="0" w:color="auto"/>
        <w:bottom w:val="none" w:sz="0" w:space="0" w:color="auto"/>
        <w:right w:val="none" w:sz="0" w:space="0" w:color="auto"/>
      </w:divBdr>
    </w:div>
    <w:div w:id="1338994662">
      <w:bodyDiv w:val="1"/>
      <w:marLeft w:val="0"/>
      <w:marRight w:val="0"/>
      <w:marTop w:val="0"/>
      <w:marBottom w:val="0"/>
      <w:divBdr>
        <w:top w:val="none" w:sz="0" w:space="0" w:color="auto"/>
        <w:left w:val="none" w:sz="0" w:space="0" w:color="auto"/>
        <w:bottom w:val="none" w:sz="0" w:space="0" w:color="auto"/>
        <w:right w:val="none" w:sz="0" w:space="0" w:color="auto"/>
      </w:divBdr>
    </w:div>
    <w:div w:id="1343431092">
      <w:bodyDiv w:val="1"/>
      <w:marLeft w:val="0"/>
      <w:marRight w:val="0"/>
      <w:marTop w:val="0"/>
      <w:marBottom w:val="0"/>
      <w:divBdr>
        <w:top w:val="none" w:sz="0" w:space="0" w:color="auto"/>
        <w:left w:val="none" w:sz="0" w:space="0" w:color="auto"/>
        <w:bottom w:val="none" w:sz="0" w:space="0" w:color="auto"/>
        <w:right w:val="none" w:sz="0" w:space="0" w:color="auto"/>
      </w:divBdr>
    </w:div>
    <w:div w:id="1344478624">
      <w:bodyDiv w:val="1"/>
      <w:marLeft w:val="0"/>
      <w:marRight w:val="0"/>
      <w:marTop w:val="0"/>
      <w:marBottom w:val="0"/>
      <w:divBdr>
        <w:top w:val="none" w:sz="0" w:space="0" w:color="auto"/>
        <w:left w:val="none" w:sz="0" w:space="0" w:color="auto"/>
        <w:bottom w:val="none" w:sz="0" w:space="0" w:color="auto"/>
        <w:right w:val="none" w:sz="0" w:space="0" w:color="auto"/>
      </w:divBdr>
    </w:div>
    <w:div w:id="1348487276">
      <w:bodyDiv w:val="1"/>
      <w:marLeft w:val="0"/>
      <w:marRight w:val="0"/>
      <w:marTop w:val="0"/>
      <w:marBottom w:val="0"/>
      <w:divBdr>
        <w:top w:val="none" w:sz="0" w:space="0" w:color="auto"/>
        <w:left w:val="none" w:sz="0" w:space="0" w:color="auto"/>
        <w:bottom w:val="none" w:sz="0" w:space="0" w:color="auto"/>
        <w:right w:val="none" w:sz="0" w:space="0" w:color="auto"/>
      </w:divBdr>
    </w:div>
    <w:div w:id="1349023373">
      <w:bodyDiv w:val="1"/>
      <w:marLeft w:val="0"/>
      <w:marRight w:val="0"/>
      <w:marTop w:val="0"/>
      <w:marBottom w:val="0"/>
      <w:divBdr>
        <w:top w:val="none" w:sz="0" w:space="0" w:color="auto"/>
        <w:left w:val="none" w:sz="0" w:space="0" w:color="auto"/>
        <w:bottom w:val="none" w:sz="0" w:space="0" w:color="auto"/>
        <w:right w:val="none" w:sz="0" w:space="0" w:color="auto"/>
      </w:divBdr>
    </w:div>
    <w:div w:id="1350838508">
      <w:bodyDiv w:val="1"/>
      <w:marLeft w:val="0"/>
      <w:marRight w:val="0"/>
      <w:marTop w:val="0"/>
      <w:marBottom w:val="0"/>
      <w:divBdr>
        <w:top w:val="none" w:sz="0" w:space="0" w:color="auto"/>
        <w:left w:val="none" w:sz="0" w:space="0" w:color="auto"/>
        <w:bottom w:val="none" w:sz="0" w:space="0" w:color="auto"/>
        <w:right w:val="none" w:sz="0" w:space="0" w:color="auto"/>
      </w:divBdr>
    </w:div>
    <w:div w:id="1351102142">
      <w:bodyDiv w:val="1"/>
      <w:marLeft w:val="0"/>
      <w:marRight w:val="0"/>
      <w:marTop w:val="0"/>
      <w:marBottom w:val="0"/>
      <w:divBdr>
        <w:top w:val="none" w:sz="0" w:space="0" w:color="auto"/>
        <w:left w:val="none" w:sz="0" w:space="0" w:color="auto"/>
        <w:bottom w:val="none" w:sz="0" w:space="0" w:color="auto"/>
        <w:right w:val="none" w:sz="0" w:space="0" w:color="auto"/>
      </w:divBdr>
    </w:div>
    <w:div w:id="1351638102">
      <w:bodyDiv w:val="1"/>
      <w:marLeft w:val="0"/>
      <w:marRight w:val="0"/>
      <w:marTop w:val="0"/>
      <w:marBottom w:val="0"/>
      <w:divBdr>
        <w:top w:val="none" w:sz="0" w:space="0" w:color="auto"/>
        <w:left w:val="none" w:sz="0" w:space="0" w:color="auto"/>
        <w:bottom w:val="none" w:sz="0" w:space="0" w:color="auto"/>
        <w:right w:val="none" w:sz="0" w:space="0" w:color="auto"/>
      </w:divBdr>
    </w:div>
    <w:div w:id="1351757717">
      <w:bodyDiv w:val="1"/>
      <w:marLeft w:val="0"/>
      <w:marRight w:val="0"/>
      <w:marTop w:val="0"/>
      <w:marBottom w:val="0"/>
      <w:divBdr>
        <w:top w:val="none" w:sz="0" w:space="0" w:color="auto"/>
        <w:left w:val="none" w:sz="0" w:space="0" w:color="auto"/>
        <w:bottom w:val="none" w:sz="0" w:space="0" w:color="auto"/>
        <w:right w:val="none" w:sz="0" w:space="0" w:color="auto"/>
      </w:divBdr>
    </w:div>
    <w:div w:id="1351834847">
      <w:bodyDiv w:val="1"/>
      <w:marLeft w:val="0"/>
      <w:marRight w:val="0"/>
      <w:marTop w:val="0"/>
      <w:marBottom w:val="0"/>
      <w:divBdr>
        <w:top w:val="none" w:sz="0" w:space="0" w:color="auto"/>
        <w:left w:val="none" w:sz="0" w:space="0" w:color="auto"/>
        <w:bottom w:val="none" w:sz="0" w:space="0" w:color="auto"/>
        <w:right w:val="none" w:sz="0" w:space="0" w:color="auto"/>
      </w:divBdr>
    </w:div>
    <w:div w:id="1353339964">
      <w:bodyDiv w:val="1"/>
      <w:marLeft w:val="0"/>
      <w:marRight w:val="0"/>
      <w:marTop w:val="0"/>
      <w:marBottom w:val="0"/>
      <w:divBdr>
        <w:top w:val="none" w:sz="0" w:space="0" w:color="auto"/>
        <w:left w:val="none" w:sz="0" w:space="0" w:color="auto"/>
        <w:bottom w:val="none" w:sz="0" w:space="0" w:color="auto"/>
        <w:right w:val="none" w:sz="0" w:space="0" w:color="auto"/>
      </w:divBdr>
    </w:div>
    <w:div w:id="1355501773">
      <w:bodyDiv w:val="1"/>
      <w:marLeft w:val="0"/>
      <w:marRight w:val="0"/>
      <w:marTop w:val="0"/>
      <w:marBottom w:val="0"/>
      <w:divBdr>
        <w:top w:val="none" w:sz="0" w:space="0" w:color="auto"/>
        <w:left w:val="none" w:sz="0" w:space="0" w:color="auto"/>
        <w:bottom w:val="none" w:sz="0" w:space="0" w:color="auto"/>
        <w:right w:val="none" w:sz="0" w:space="0" w:color="auto"/>
      </w:divBdr>
    </w:div>
    <w:div w:id="1357344331">
      <w:bodyDiv w:val="1"/>
      <w:marLeft w:val="0"/>
      <w:marRight w:val="0"/>
      <w:marTop w:val="0"/>
      <w:marBottom w:val="0"/>
      <w:divBdr>
        <w:top w:val="none" w:sz="0" w:space="0" w:color="auto"/>
        <w:left w:val="none" w:sz="0" w:space="0" w:color="auto"/>
        <w:bottom w:val="none" w:sz="0" w:space="0" w:color="auto"/>
        <w:right w:val="none" w:sz="0" w:space="0" w:color="auto"/>
      </w:divBdr>
    </w:div>
    <w:div w:id="1357923610">
      <w:bodyDiv w:val="1"/>
      <w:marLeft w:val="0"/>
      <w:marRight w:val="0"/>
      <w:marTop w:val="0"/>
      <w:marBottom w:val="0"/>
      <w:divBdr>
        <w:top w:val="none" w:sz="0" w:space="0" w:color="auto"/>
        <w:left w:val="none" w:sz="0" w:space="0" w:color="auto"/>
        <w:bottom w:val="none" w:sz="0" w:space="0" w:color="auto"/>
        <w:right w:val="none" w:sz="0" w:space="0" w:color="auto"/>
      </w:divBdr>
    </w:div>
    <w:div w:id="1358123707">
      <w:bodyDiv w:val="1"/>
      <w:marLeft w:val="0"/>
      <w:marRight w:val="0"/>
      <w:marTop w:val="0"/>
      <w:marBottom w:val="0"/>
      <w:divBdr>
        <w:top w:val="none" w:sz="0" w:space="0" w:color="auto"/>
        <w:left w:val="none" w:sz="0" w:space="0" w:color="auto"/>
        <w:bottom w:val="none" w:sz="0" w:space="0" w:color="auto"/>
        <w:right w:val="none" w:sz="0" w:space="0" w:color="auto"/>
      </w:divBdr>
    </w:div>
    <w:div w:id="1360005475">
      <w:bodyDiv w:val="1"/>
      <w:marLeft w:val="0"/>
      <w:marRight w:val="0"/>
      <w:marTop w:val="0"/>
      <w:marBottom w:val="0"/>
      <w:divBdr>
        <w:top w:val="none" w:sz="0" w:space="0" w:color="auto"/>
        <w:left w:val="none" w:sz="0" w:space="0" w:color="auto"/>
        <w:bottom w:val="none" w:sz="0" w:space="0" w:color="auto"/>
        <w:right w:val="none" w:sz="0" w:space="0" w:color="auto"/>
      </w:divBdr>
    </w:div>
    <w:div w:id="1364790451">
      <w:bodyDiv w:val="1"/>
      <w:marLeft w:val="0"/>
      <w:marRight w:val="0"/>
      <w:marTop w:val="0"/>
      <w:marBottom w:val="0"/>
      <w:divBdr>
        <w:top w:val="none" w:sz="0" w:space="0" w:color="auto"/>
        <w:left w:val="none" w:sz="0" w:space="0" w:color="auto"/>
        <w:bottom w:val="none" w:sz="0" w:space="0" w:color="auto"/>
        <w:right w:val="none" w:sz="0" w:space="0" w:color="auto"/>
      </w:divBdr>
    </w:div>
    <w:div w:id="1366562552">
      <w:bodyDiv w:val="1"/>
      <w:marLeft w:val="0"/>
      <w:marRight w:val="0"/>
      <w:marTop w:val="0"/>
      <w:marBottom w:val="0"/>
      <w:divBdr>
        <w:top w:val="none" w:sz="0" w:space="0" w:color="auto"/>
        <w:left w:val="none" w:sz="0" w:space="0" w:color="auto"/>
        <w:bottom w:val="none" w:sz="0" w:space="0" w:color="auto"/>
        <w:right w:val="none" w:sz="0" w:space="0" w:color="auto"/>
      </w:divBdr>
    </w:div>
    <w:div w:id="1372261784">
      <w:bodyDiv w:val="1"/>
      <w:marLeft w:val="0"/>
      <w:marRight w:val="0"/>
      <w:marTop w:val="0"/>
      <w:marBottom w:val="0"/>
      <w:divBdr>
        <w:top w:val="none" w:sz="0" w:space="0" w:color="auto"/>
        <w:left w:val="none" w:sz="0" w:space="0" w:color="auto"/>
        <w:bottom w:val="none" w:sz="0" w:space="0" w:color="auto"/>
        <w:right w:val="none" w:sz="0" w:space="0" w:color="auto"/>
      </w:divBdr>
    </w:div>
    <w:div w:id="1372461881">
      <w:bodyDiv w:val="1"/>
      <w:marLeft w:val="0"/>
      <w:marRight w:val="0"/>
      <w:marTop w:val="0"/>
      <w:marBottom w:val="0"/>
      <w:divBdr>
        <w:top w:val="none" w:sz="0" w:space="0" w:color="auto"/>
        <w:left w:val="none" w:sz="0" w:space="0" w:color="auto"/>
        <w:bottom w:val="none" w:sz="0" w:space="0" w:color="auto"/>
        <w:right w:val="none" w:sz="0" w:space="0" w:color="auto"/>
      </w:divBdr>
    </w:div>
    <w:div w:id="1372607512">
      <w:bodyDiv w:val="1"/>
      <w:marLeft w:val="0"/>
      <w:marRight w:val="0"/>
      <w:marTop w:val="0"/>
      <w:marBottom w:val="0"/>
      <w:divBdr>
        <w:top w:val="none" w:sz="0" w:space="0" w:color="auto"/>
        <w:left w:val="none" w:sz="0" w:space="0" w:color="auto"/>
        <w:bottom w:val="none" w:sz="0" w:space="0" w:color="auto"/>
        <w:right w:val="none" w:sz="0" w:space="0" w:color="auto"/>
      </w:divBdr>
    </w:div>
    <w:div w:id="1375891440">
      <w:bodyDiv w:val="1"/>
      <w:marLeft w:val="0"/>
      <w:marRight w:val="0"/>
      <w:marTop w:val="0"/>
      <w:marBottom w:val="0"/>
      <w:divBdr>
        <w:top w:val="none" w:sz="0" w:space="0" w:color="auto"/>
        <w:left w:val="none" w:sz="0" w:space="0" w:color="auto"/>
        <w:bottom w:val="none" w:sz="0" w:space="0" w:color="auto"/>
        <w:right w:val="none" w:sz="0" w:space="0" w:color="auto"/>
      </w:divBdr>
    </w:div>
    <w:div w:id="1376079079">
      <w:bodyDiv w:val="1"/>
      <w:marLeft w:val="0"/>
      <w:marRight w:val="0"/>
      <w:marTop w:val="0"/>
      <w:marBottom w:val="0"/>
      <w:divBdr>
        <w:top w:val="none" w:sz="0" w:space="0" w:color="auto"/>
        <w:left w:val="none" w:sz="0" w:space="0" w:color="auto"/>
        <w:bottom w:val="none" w:sz="0" w:space="0" w:color="auto"/>
        <w:right w:val="none" w:sz="0" w:space="0" w:color="auto"/>
      </w:divBdr>
    </w:div>
    <w:div w:id="1378581769">
      <w:bodyDiv w:val="1"/>
      <w:marLeft w:val="0"/>
      <w:marRight w:val="0"/>
      <w:marTop w:val="0"/>
      <w:marBottom w:val="0"/>
      <w:divBdr>
        <w:top w:val="none" w:sz="0" w:space="0" w:color="auto"/>
        <w:left w:val="none" w:sz="0" w:space="0" w:color="auto"/>
        <w:bottom w:val="none" w:sz="0" w:space="0" w:color="auto"/>
        <w:right w:val="none" w:sz="0" w:space="0" w:color="auto"/>
      </w:divBdr>
    </w:div>
    <w:div w:id="1379822337">
      <w:bodyDiv w:val="1"/>
      <w:marLeft w:val="0"/>
      <w:marRight w:val="0"/>
      <w:marTop w:val="0"/>
      <w:marBottom w:val="0"/>
      <w:divBdr>
        <w:top w:val="none" w:sz="0" w:space="0" w:color="auto"/>
        <w:left w:val="none" w:sz="0" w:space="0" w:color="auto"/>
        <w:bottom w:val="none" w:sz="0" w:space="0" w:color="auto"/>
        <w:right w:val="none" w:sz="0" w:space="0" w:color="auto"/>
      </w:divBdr>
    </w:div>
    <w:div w:id="1380471940">
      <w:bodyDiv w:val="1"/>
      <w:marLeft w:val="0"/>
      <w:marRight w:val="0"/>
      <w:marTop w:val="0"/>
      <w:marBottom w:val="0"/>
      <w:divBdr>
        <w:top w:val="none" w:sz="0" w:space="0" w:color="auto"/>
        <w:left w:val="none" w:sz="0" w:space="0" w:color="auto"/>
        <w:bottom w:val="none" w:sz="0" w:space="0" w:color="auto"/>
        <w:right w:val="none" w:sz="0" w:space="0" w:color="auto"/>
      </w:divBdr>
    </w:div>
    <w:div w:id="1380547473">
      <w:bodyDiv w:val="1"/>
      <w:marLeft w:val="0"/>
      <w:marRight w:val="0"/>
      <w:marTop w:val="0"/>
      <w:marBottom w:val="0"/>
      <w:divBdr>
        <w:top w:val="none" w:sz="0" w:space="0" w:color="auto"/>
        <w:left w:val="none" w:sz="0" w:space="0" w:color="auto"/>
        <w:bottom w:val="none" w:sz="0" w:space="0" w:color="auto"/>
        <w:right w:val="none" w:sz="0" w:space="0" w:color="auto"/>
      </w:divBdr>
    </w:div>
    <w:div w:id="1381591439">
      <w:bodyDiv w:val="1"/>
      <w:marLeft w:val="0"/>
      <w:marRight w:val="0"/>
      <w:marTop w:val="0"/>
      <w:marBottom w:val="0"/>
      <w:divBdr>
        <w:top w:val="none" w:sz="0" w:space="0" w:color="auto"/>
        <w:left w:val="none" w:sz="0" w:space="0" w:color="auto"/>
        <w:bottom w:val="none" w:sz="0" w:space="0" w:color="auto"/>
        <w:right w:val="none" w:sz="0" w:space="0" w:color="auto"/>
      </w:divBdr>
    </w:div>
    <w:div w:id="1382293342">
      <w:bodyDiv w:val="1"/>
      <w:marLeft w:val="0"/>
      <w:marRight w:val="0"/>
      <w:marTop w:val="0"/>
      <w:marBottom w:val="0"/>
      <w:divBdr>
        <w:top w:val="none" w:sz="0" w:space="0" w:color="auto"/>
        <w:left w:val="none" w:sz="0" w:space="0" w:color="auto"/>
        <w:bottom w:val="none" w:sz="0" w:space="0" w:color="auto"/>
        <w:right w:val="none" w:sz="0" w:space="0" w:color="auto"/>
      </w:divBdr>
    </w:div>
    <w:div w:id="1384251872">
      <w:bodyDiv w:val="1"/>
      <w:marLeft w:val="0"/>
      <w:marRight w:val="0"/>
      <w:marTop w:val="0"/>
      <w:marBottom w:val="0"/>
      <w:divBdr>
        <w:top w:val="none" w:sz="0" w:space="0" w:color="auto"/>
        <w:left w:val="none" w:sz="0" w:space="0" w:color="auto"/>
        <w:bottom w:val="none" w:sz="0" w:space="0" w:color="auto"/>
        <w:right w:val="none" w:sz="0" w:space="0" w:color="auto"/>
      </w:divBdr>
    </w:div>
    <w:div w:id="1390424661">
      <w:bodyDiv w:val="1"/>
      <w:marLeft w:val="0"/>
      <w:marRight w:val="0"/>
      <w:marTop w:val="0"/>
      <w:marBottom w:val="0"/>
      <w:divBdr>
        <w:top w:val="none" w:sz="0" w:space="0" w:color="auto"/>
        <w:left w:val="none" w:sz="0" w:space="0" w:color="auto"/>
        <w:bottom w:val="none" w:sz="0" w:space="0" w:color="auto"/>
        <w:right w:val="none" w:sz="0" w:space="0" w:color="auto"/>
      </w:divBdr>
    </w:div>
    <w:div w:id="1391222833">
      <w:bodyDiv w:val="1"/>
      <w:marLeft w:val="0"/>
      <w:marRight w:val="0"/>
      <w:marTop w:val="0"/>
      <w:marBottom w:val="0"/>
      <w:divBdr>
        <w:top w:val="none" w:sz="0" w:space="0" w:color="auto"/>
        <w:left w:val="none" w:sz="0" w:space="0" w:color="auto"/>
        <w:bottom w:val="none" w:sz="0" w:space="0" w:color="auto"/>
        <w:right w:val="none" w:sz="0" w:space="0" w:color="auto"/>
      </w:divBdr>
    </w:div>
    <w:div w:id="1391264643">
      <w:bodyDiv w:val="1"/>
      <w:marLeft w:val="0"/>
      <w:marRight w:val="0"/>
      <w:marTop w:val="0"/>
      <w:marBottom w:val="0"/>
      <w:divBdr>
        <w:top w:val="none" w:sz="0" w:space="0" w:color="auto"/>
        <w:left w:val="none" w:sz="0" w:space="0" w:color="auto"/>
        <w:bottom w:val="none" w:sz="0" w:space="0" w:color="auto"/>
        <w:right w:val="none" w:sz="0" w:space="0" w:color="auto"/>
      </w:divBdr>
    </w:div>
    <w:div w:id="1393692206">
      <w:bodyDiv w:val="1"/>
      <w:marLeft w:val="0"/>
      <w:marRight w:val="0"/>
      <w:marTop w:val="0"/>
      <w:marBottom w:val="0"/>
      <w:divBdr>
        <w:top w:val="none" w:sz="0" w:space="0" w:color="auto"/>
        <w:left w:val="none" w:sz="0" w:space="0" w:color="auto"/>
        <w:bottom w:val="none" w:sz="0" w:space="0" w:color="auto"/>
        <w:right w:val="none" w:sz="0" w:space="0" w:color="auto"/>
      </w:divBdr>
    </w:div>
    <w:div w:id="1393700878">
      <w:bodyDiv w:val="1"/>
      <w:marLeft w:val="0"/>
      <w:marRight w:val="0"/>
      <w:marTop w:val="0"/>
      <w:marBottom w:val="0"/>
      <w:divBdr>
        <w:top w:val="none" w:sz="0" w:space="0" w:color="auto"/>
        <w:left w:val="none" w:sz="0" w:space="0" w:color="auto"/>
        <w:bottom w:val="none" w:sz="0" w:space="0" w:color="auto"/>
        <w:right w:val="none" w:sz="0" w:space="0" w:color="auto"/>
      </w:divBdr>
    </w:div>
    <w:div w:id="1396468094">
      <w:bodyDiv w:val="1"/>
      <w:marLeft w:val="0"/>
      <w:marRight w:val="0"/>
      <w:marTop w:val="0"/>
      <w:marBottom w:val="0"/>
      <w:divBdr>
        <w:top w:val="none" w:sz="0" w:space="0" w:color="auto"/>
        <w:left w:val="none" w:sz="0" w:space="0" w:color="auto"/>
        <w:bottom w:val="none" w:sz="0" w:space="0" w:color="auto"/>
        <w:right w:val="none" w:sz="0" w:space="0" w:color="auto"/>
      </w:divBdr>
    </w:div>
    <w:div w:id="1397121689">
      <w:bodyDiv w:val="1"/>
      <w:marLeft w:val="0"/>
      <w:marRight w:val="0"/>
      <w:marTop w:val="0"/>
      <w:marBottom w:val="0"/>
      <w:divBdr>
        <w:top w:val="none" w:sz="0" w:space="0" w:color="auto"/>
        <w:left w:val="none" w:sz="0" w:space="0" w:color="auto"/>
        <w:bottom w:val="none" w:sz="0" w:space="0" w:color="auto"/>
        <w:right w:val="none" w:sz="0" w:space="0" w:color="auto"/>
      </w:divBdr>
    </w:div>
    <w:div w:id="1399282766">
      <w:bodyDiv w:val="1"/>
      <w:marLeft w:val="0"/>
      <w:marRight w:val="0"/>
      <w:marTop w:val="0"/>
      <w:marBottom w:val="0"/>
      <w:divBdr>
        <w:top w:val="none" w:sz="0" w:space="0" w:color="auto"/>
        <w:left w:val="none" w:sz="0" w:space="0" w:color="auto"/>
        <w:bottom w:val="none" w:sz="0" w:space="0" w:color="auto"/>
        <w:right w:val="none" w:sz="0" w:space="0" w:color="auto"/>
      </w:divBdr>
    </w:div>
    <w:div w:id="1400134023">
      <w:bodyDiv w:val="1"/>
      <w:marLeft w:val="0"/>
      <w:marRight w:val="0"/>
      <w:marTop w:val="0"/>
      <w:marBottom w:val="0"/>
      <w:divBdr>
        <w:top w:val="none" w:sz="0" w:space="0" w:color="auto"/>
        <w:left w:val="none" w:sz="0" w:space="0" w:color="auto"/>
        <w:bottom w:val="none" w:sz="0" w:space="0" w:color="auto"/>
        <w:right w:val="none" w:sz="0" w:space="0" w:color="auto"/>
      </w:divBdr>
    </w:div>
    <w:div w:id="1401638716">
      <w:bodyDiv w:val="1"/>
      <w:marLeft w:val="0"/>
      <w:marRight w:val="0"/>
      <w:marTop w:val="0"/>
      <w:marBottom w:val="0"/>
      <w:divBdr>
        <w:top w:val="none" w:sz="0" w:space="0" w:color="auto"/>
        <w:left w:val="none" w:sz="0" w:space="0" w:color="auto"/>
        <w:bottom w:val="none" w:sz="0" w:space="0" w:color="auto"/>
        <w:right w:val="none" w:sz="0" w:space="0" w:color="auto"/>
      </w:divBdr>
    </w:div>
    <w:div w:id="1404067020">
      <w:bodyDiv w:val="1"/>
      <w:marLeft w:val="0"/>
      <w:marRight w:val="0"/>
      <w:marTop w:val="0"/>
      <w:marBottom w:val="0"/>
      <w:divBdr>
        <w:top w:val="none" w:sz="0" w:space="0" w:color="auto"/>
        <w:left w:val="none" w:sz="0" w:space="0" w:color="auto"/>
        <w:bottom w:val="none" w:sz="0" w:space="0" w:color="auto"/>
        <w:right w:val="none" w:sz="0" w:space="0" w:color="auto"/>
      </w:divBdr>
    </w:div>
    <w:div w:id="1404638666">
      <w:bodyDiv w:val="1"/>
      <w:marLeft w:val="0"/>
      <w:marRight w:val="0"/>
      <w:marTop w:val="0"/>
      <w:marBottom w:val="0"/>
      <w:divBdr>
        <w:top w:val="none" w:sz="0" w:space="0" w:color="auto"/>
        <w:left w:val="none" w:sz="0" w:space="0" w:color="auto"/>
        <w:bottom w:val="none" w:sz="0" w:space="0" w:color="auto"/>
        <w:right w:val="none" w:sz="0" w:space="0" w:color="auto"/>
      </w:divBdr>
    </w:div>
    <w:div w:id="1406999699">
      <w:bodyDiv w:val="1"/>
      <w:marLeft w:val="0"/>
      <w:marRight w:val="0"/>
      <w:marTop w:val="0"/>
      <w:marBottom w:val="0"/>
      <w:divBdr>
        <w:top w:val="none" w:sz="0" w:space="0" w:color="auto"/>
        <w:left w:val="none" w:sz="0" w:space="0" w:color="auto"/>
        <w:bottom w:val="none" w:sz="0" w:space="0" w:color="auto"/>
        <w:right w:val="none" w:sz="0" w:space="0" w:color="auto"/>
      </w:divBdr>
    </w:div>
    <w:div w:id="1409114573">
      <w:bodyDiv w:val="1"/>
      <w:marLeft w:val="0"/>
      <w:marRight w:val="0"/>
      <w:marTop w:val="0"/>
      <w:marBottom w:val="0"/>
      <w:divBdr>
        <w:top w:val="none" w:sz="0" w:space="0" w:color="auto"/>
        <w:left w:val="none" w:sz="0" w:space="0" w:color="auto"/>
        <w:bottom w:val="none" w:sz="0" w:space="0" w:color="auto"/>
        <w:right w:val="none" w:sz="0" w:space="0" w:color="auto"/>
      </w:divBdr>
    </w:div>
    <w:div w:id="1409382551">
      <w:bodyDiv w:val="1"/>
      <w:marLeft w:val="0"/>
      <w:marRight w:val="0"/>
      <w:marTop w:val="0"/>
      <w:marBottom w:val="0"/>
      <w:divBdr>
        <w:top w:val="none" w:sz="0" w:space="0" w:color="auto"/>
        <w:left w:val="none" w:sz="0" w:space="0" w:color="auto"/>
        <w:bottom w:val="none" w:sz="0" w:space="0" w:color="auto"/>
        <w:right w:val="none" w:sz="0" w:space="0" w:color="auto"/>
      </w:divBdr>
    </w:div>
    <w:div w:id="1409766063">
      <w:bodyDiv w:val="1"/>
      <w:marLeft w:val="0"/>
      <w:marRight w:val="0"/>
      <w:marTop w:val="0"/>
      <w:marBottom w:val="0"/>
      <w:divBdr>
        <w:top w:val="none" w:sz="0" w:space="0" w:color="auto"/>
        <w:left w:val="none" w:sz="0" w:space="0" w:color="auto"/>
        <w:bottom w:val="none" w:sz="0" w:space="0" w:color="auto"/>
        <w:right w:val="none" w:sz="0" w:space="0" w:color="auto"/>
      </w:divBdr>
    </w:div>
    <w:div w:id="1412852011">
      <w:bodyDiv w:val="1"/>
      <w:marLeft w:val="0"/>
      <w:marRight w:val="0"/>
      <w:marTop w:val="0"/>
      <w:marBottom w:val="0"/>
      <w:divBdr>
        <w:top w:val="none" w:sz="0" w:space="0" w:color="auto"/>
        <w:left w:val="none" w:sz="0" w:space="0" w:color="auto"/>
        <w:bottom w:val="none" w:sz="0" w:space="0" w:color="auto"/>
        <w:right w:val="none" w:sz="0" w:space="0" w:color="auto"/>
      </w:divBdr>
    </w:div>
    <w:div w:id="1413743887">
      <w:bodyDiv w:val="1"/>
      <w:marLeft w:val="0"/>
      <w:marRight w:val="0"/>
      <w:marTop w:val="0"/>
      <w:marBottom w:val="0"/>
      <w:divBdr>
        <w:top w:val="none" w:sz="0" w:space="0" w:color="auto"/>
        <w:left w:val="none" w:sz="0" w:space="0" w:color="auto"/>
        <w:bottom w:val="none" w:sz="0" w:space="0" w:color="auto"/>
        <w:right w:val="none" w:sz="0" w:space="0" w:color="auto"/>
      </w:divBdr>
    </w:div>
    <w:div w:id="1414278380">
      <w:bodyDiv w:val="1"/>
      <w:marLeft w:val="0"/>
      <w:marRight w:val="0"/>
      <w:marTop w:val="0"/>
      <w:marBottom w:val="0"/>
      <w:divBdr>
        <w:top w:val="none" w:sz="0" w:space="0" w:color="auto"/>
        <w:left w:val="none" w:sz="0" w:space="0" w:color="auto"/>
        <w:bottom w:val="none" w:sz="0" w:space="0" w:color="auto"/>
        <w:right w:val="none" w:sz="0" w:space="0" w:color="auto"/>
      </w:divBdr>
    </w:div>
    <w:div w:id="1416048809">
      <w:bodyDiv w:val="1"/>
      <w:marLeft w:val="0"/>
      <w:marRight w:val="0"/>
      <w:marTop w:val="0"/>
      <w:marBottom w:val="0"/>
      <w:divBdr>
        <w:top w:val="none" w:sz="0" w:space="0" w:color="auto"/>
        <w:left w:val="none" w:sz="0" w:space="0" w:color="auto"/>
        <w:bottom w:val="none" w:sz="0" w:space="0" w:color="auto"/>
        <w:right w:val="none" w:sz="0" w:space="0" w:color="auto"/>
      </w:divBdr>
    </w:div>
    <w:div w:id="1420368313">
      <w:bodyDiv w:val="1"/>
      <w:marLeft w:val="0"/>
      <w:marRight w:val="0"/>
      <w:marTop w:val="0"/>
      <w:marBottom w:val="0"/>
      <w:divBdr>
        <w:top w:val="none" w:sz="0" w:space="0" w:color="auto"/>
        <w:left w:val="none" w:sz="0" w:space="0" w:color="auto"/>
        <w:bottom w:val="none" w:sz="0" w:space="0" w:color="auto"/>
        <w:right w:val="none" w:sz="0" w:space="0" w:color="auto"/>
      </w:divBdr>
    </w:div>
    <w:div w:id="1420718313">
      <w:bodyDiv w:val="1"/>
      <w:marLeft w:val="0"/>
      <w:marRight w:val="0"/>
      <w:marTop w:val="0"/>
      <w:marBottom w:val="0"/>
      <w:divBdr>
        <w:top w:val="none" w:sz="0" w:space="0" w:color="auto"/>
        <w:left w:val="none" w:sz="0" w:space="0" w:color="auto"/>
        <w:bottom w:val="none" w:sz="0" w:space="0" w:color="auto"/>
        <w:right w:val="none" w:sz="0" w:space="0" w:color="auto"/>
      </w:divBdr>
    </w:div>
    <w:div w:id="1421753275">
      <w:bodyDiv w:val="1"/>
      <w:marLeft w:val="0"/>
      <w:marRight w:val="0"/>
      <w:marTop w:val="0"/>
      <w:marBottom w:val="0"/>
      <w:divBdr>
        <w:top w:val="none" w:sz="0" w:space="0" w:color="auto"/>
        <w:left w:val="none" w:sz="0" w:space="0" w:color="auto"/>
        <w:bottom w:val="none" w:sz="0" w:space="0" w:color="auto"/>
        <w:right w:val="none" w:sz="0" w:space="0" w:color="auto"/>
      </w:divBdr>
    </w:div>
    <w:div w:id="1427657345">
      <w:bodyDiv w:val="1"/>
      <w:marLeft w:val="0"/>
      <w:marRight w:val="0"/>
      <w:marTop w:val="0"/>
      <w:marBottom w:val="0"/>
      <w:divBdr>
        <w:top w:val="none" w:sz="0" w:space="0" w:color="auto"/>
        <w:left w:val="none" w:sz="0" w:space="0" w:color="auto"/>
        <w:bottom w:val="none" w:sz="0" w:space="0" w:color="auto"/>
        <w:right w:val="none" w:sz="0" w:space="0" w:color="auto"/>
      </w:divBdr>
    </w:div>
    <w:div w:id="1428890268">
      <w:bodyDiv w:val="1"/>
      <w:marLeft w:val="0"/>
      <w:marRight w:val="0"/>
      <w:marTop w:val="0"/>
      <w:marBottom w:val="0"/>
      <w:divBdr>
        <w:top w:val="none" w:sz="0" w:space="0" w:color="auto"/>
        <w:left w:val="none" w:sz="0" w:space="0" w:color="auto"/>
        <w:bottom w:val="none" w:sz="0" w:space="0" w:color="auto"/>
        <w:right w:val="none" w:sz="0" w:space="0" w:color="auto"/>
      </w:divBdr>
    </w:div>
    <w:div w:id="1432316295">
      <w:bodyDiv w:val="1"/>
      <w:marLeft w:val="0"/>
      <w:marRight w:val="0"/>
      <w:marTop w:val="0"/>
      <w:marBottom w:val="0"/>
      <w:divBdr>
        <w:top w:val="none" w:sz="0" w:space="0" w:color="auto"/>
        <w:left w:val="none" w:sz="0" w:space="0" w:color="auto"/>
        <w:bottom w:val="none" w:sz="0" w:space="0" w:color="auto"/>
        <w:right w:val="none" w:sz="0" w:space="0" w:color="auto"/>
      </w:divBdr>
    </w:div>
    <w:div w:id="1433627696">
      <w:bodyDiv w:val="1"/>
      <w:marLeft w:val="0"/>
      <w:marRight w:val="0"/>
      <w:marTop w:val="0"/>
      <w:marBottom w:val="0"/>
      <w:divBdr>
        <w:top w:val="none" w:sz="0" w:space="0" w:color="auto"/>
        <w:left w:val="none" w:sz="0" w:space="0" w:color="auto"/>
        <w:bottom w:val="none" w:sz="0" w:space="0" w:color="auto"/>
        <w:right w:val="none" w:sz="0" w:space="0" w:color="auto"/>
      </w:divBdr>
    </w:div>
    <w:div w:id="1434401459">
      <w:bodyDiv w:val="1"/>
      <w:marLeft w:val="0"/>
      <w:marRight w:val="0"/>
      <w:marTop w:val="0"/>
      <w:marBottom w:val="0"/>
      <w:divBdr>
        <w:top w:val="none" w:sz="0" w:space="0" w:color="auto"/>
        <w:left w:val="none" w:sz="0" w:space="0" w:color="auto"/>
        <w:bottom w:val="none" w:sz="0" w:space="0" w:color="auto"/>
        <w:right w:val="none" w:sz="0" w:space="0" w:color="auto"/>
      </w:divBdr>
    </w:div>
    <w:div w:id="1435830203">
      <w:bodyDiv w:val="1"/>
      <w:marLeft w:val="0"/>
      <w:marRight w:val="0"/>
      <w:marTop w:val="0"/>
      <w:marBottom w:val="0"/>
      <w:divBdr>
        <w:top w:val="none" w:sz="0" w:space="0" w:color="auto"/>
        <w:left w:val="none" w:sz="0" w:space="0" w:color="auto"/>
        <w:bottom w:val="none" w:sz="0" w:space="0" w:color="auto"/>
        <w:right w:val="none" w:sz="0" w:space="0" w:color="auto"/>
      </w:divBdr>
    </w:div>
    <w:div w:id="1437142431">
      <w:bodyDiv w:val="1"/>
      <w:marLeft w:val="0"/>
      <w:marRight w:val="0"/>
      <w:marTop w:val="0"/>
      <w:marBottom w:val="0"/>
      <w:divBdr>
        <w:top w:val="none" w:sz="0" w:space="0" w:color="auto"/>
        <w:left w:val="none" w:sz="0" w:space="0" w:color="auto"/>
        <w:bottom w:val="none" w:sz="0" w:space="0" w:color="auto"/>
        <w:right w:val="none" w:sz="0" w:space="0" w:color="auto"/>
      </w:divBdr>
    </w:div>
    <w:div w:id="1440683097">
      <w:bodyDiv w:val="1"/>
      <w:marLeft w:val="0"/>
      <w:marRight w:val="0"/>
      <w:marTop w:val="0"/>
      <w:marBottom w:val="0"/>
      <w:divBdr>
        <w:top w:val="none" w:sz="0" w:space="0" w:color="auto"/>
        <w:left w:val="none" w:sz="0" w:space="0" w:color="auto"/>
        <w:bottom w:val="none" w:sz="0" w:space="0" w:color="auto"/>
        <w:right w:val="none" w:sz="0" w:space="0" w:color="auto"/>
      </w:divBdr>
    </w:div>
    <w:div w:id="1442265203">
      <w:bodyDiv w:val="1"/>
      <w:marLeft w:val="0"/>
      <w:marRight w:val="0"/>
      <w:marTop w:val="0"/>
      <w:marBottom w:val="0"/>
      <w:divBdr>
        <w:top w:val="none" w:sz="0" w:space="0" w:color="auto"/>
        <w:left w:val="none" w:sz="0" w:space="0" w:color="auto"/>
        <w:bottom w:val="none" w:sz="0" w:space="0" w:color="auto"/>
        <w:right w:val="none" w:sz="0" w:space="0" w:color="auto"/>
      </w:divBdr>
    </w:div>
    <w:div w:id="1444610118">
      <w:bodyDiv w:val="1"/>
      <w:marLeft w:val="0"/>
      <w:marRight w:val="0"/>
      <w:marTop w:val="0"/>
      <w:marBottom w:val="0"/>
      <w:divBdr>
        <w:top w:val="none" w:sz="0" w:space="0" w:color="auto"/>
        <w:left w:val="none" w:sz="0" w:space="0" w:color="auto"/>
        <w:bottom w:val="none" w:sz="0" w:space="0" w:color="auto"/>
        <w:right w:val="none" w:sz="0" w:space="0" w:color="auto"/>
      </w:divBdr>
    </w:div>
    <w:div w:id="1447575342">
      <w:bodyDiv w:val="1"/>
      <w:marLeft w:val="0"/>
      <w:marRight w:val="0"/>
      <w:marTop w:val="0"/>
      <w:marBottom w:val="0"/>
      <w:divBdr>
        <w:top w:val="none" w:sz="0" w:space="0" w:color="auto"/>
        <w:left w:val="none" w:sz="0" w:space="0" w:color="auto"/>
        <w:bottom w:val="none" w:sz="0" w:space="0" w:color="auto"/>
        <w:right w:val="none" w:sz="0" w:space="0" w:color="auto"/>
      </w:divBdr>
    </w:div>
    <w:div w:id="1448084476">
      <w:bodyDiv w:val="1"/>
      <w:marLeft w:val="0"/>
      <w:marRight w:val="0"/>
      <w:marTop w:val="0"/>
      <w:marBottom w:val="0"/>
      <w:divBdr>
        <w:top w:val="none" w:sz="0" w:space="0" w:color="auto"/>
        <w:left w:val="none" w:sz="0" w:space="0" w:color="auto"/>
        <w:bottom w:val="none" w:sz="0" w:space="0" w:color="auto"/>
        <w:right w:val="none" w:sz="0" w:space="0" w:color="auto"/>
      </w:divBdr>
    </w:div>
    <w:div w:id="1449475070">
      <w:bodyDiv w:val="1"/>
      <w:marLeft w:val="0"/>
      <w:marRight w:val="0"/>
      <w:marTop w:val="0"/>
      <w:marBottom w:val="0"/>
      <w:divBdr>
        <w:top w:val="none" w:sz="0" w:space="0" w:color="auto"/>
        <w:left w:val="none" w:sz="0" w:space="0" w:color="auto"/>
        <w:bottom w:val="none" w:sz="0" w:space="0" w:color="auto"/>
        <w:right w:val="none" w:sz="0" w:space="0" w:color="auto"/>
      </w:divBdr>
    </w:div>
    <w:div w:id="1451784267">
      <w:bodyDiv w:val="1"/>
      <w:marLeft w:val="0"/>
      <w:marRight w:val="0"/>
      <w:marTop w:val="0"/>
      <w:marBottom w:val="0"/>
      <w:divBdr>
        <w:top w:val="none" w:sz="0" w:space="0" w:color="auto"/>
        <w:left w:val="none" w:sz="0" w:space="0" w:color="auto"/>
        <w:bottom w:val="none" w:sz="0" w:space="0" w:color="auto"/>
        <w:right w:val="none" w:sz="0" w:space="0" w:color="auto"/>
      </w:divBdr>
    </w:div>
    <w:div w:id="1454328581">
      <w:bodyDiv w:val="1"/>
      <w:marLeft w:val="0"/>
      <w:marRight w:val="0"/>
      <w:marTop w:val="0"/>
      <w:marBottom w:val="0"/>
      <w:divBdr>
        <w:top w:val="none" w:sz="0" w:space="0" w:color="auto"/>
        <w:left w:val="none" w:sz="0" w:space="0" w:color="auto"/>
        <w:bottom w:val="none" w:sz="0" w:space="0" w:color="auto"/>
        <w:right w:val="none" w:sz="0" w:space="0" w:color="auto"/>
      </w:divBdr>
    </w:div>
    <w:div w:id="1457290125">
      <w:bodyDiv w:val="1"/>
      <w:marLeft w:val="0"/>
      <w:marRight w:val="0"/>
      <w:marTop w:val="0"/>
      <w:marBottom w:val="0"/>
      <w:divBdr>
        <w:top w:val="none" w:sz="0" w:space="0" w:color="auto"/>
        <w:left w:val="none" w:sz="0" w:space="0" w:color="auto"/>
        <w:bottom w:val="none" w:sz="0" w:space="0" w:color="auto"/>
        <w:right w:val="none" w:sz="0" w:space="0" w:color="auto"/>
      </w:divBdr>
    </w:div>
    <w:div w:id="1458059248">
      <w:bodyDiv w:val="1"/>
      <w:marLeft w:val="0"/>
      <w:marRight w:val="0"/>
      <w:marTop w:val="0"/>
      <w:marBottom w:val="0"/>
      <w:divBdr>
        <w:top w:val="none" w:sz="0" w:space="0" w:color="auto"/>
        <w:left w:val="none" w:sz="0" w:space="0" w:color="auto"/>
        <w:bottom w:val="none" w:sz="0" w:space="0" w:color="auto"/>
        <w:right w:val="none" w:sz="0" w:space="0" w:color="auto"/>
      </w:divBdr>
    </w:div>
    <w:div w:id="1459303139">
      <w:bodyDiv w:val="1"/>
      <w:marLeft w:val="0"/>
      <w:marRight w:val="0"/>
      <w:marTop w:val="0"/>
      <w:marBottom w:val="0"/>
      <w:divBdr>
        <w:top w:val="none" w:sz="0" w:space="0" w:color="auto"/>
        <w:left w:val="none" w:sz="0" w:space="0" w:color="auto"/>
        <w:bottom w:val="none" w:sz="0" w:space="0" w:color="auto"/>
        <w:right w:val="none" w:sz="0" w:space="0" w:color="auto"/>
      </w:divBdr>
    </w:div>
    <w:div w:id="1459639973">
      <w:bodyDiv w:val="1"/>
      <w:marLeft w:val="0"/>
      <w:marRight w:val="0"/>
      <w:marTop w:val="0"/>
      <w:marBottom w:val="0"/>
      <w:divBdr>
        <w:top w:val="none" w:sz="0" w:space="0" w:color="auto"/>
        <w:left w:val="none" w:sz="0" w:space="0" w:color="auto"/>
        <w:bottom w:val="none" w:sz="0" w:space="0" w:color="auto"/>
        <w:right w:val="none" w:sz="0" w:space="0" w:color="auto"/>
      </w:divBdr>
    </w:div>
    <w:div w:id="1459715876">
      <w:bodyDiv w:val="1"/>
      <w:marLeft w:val="0"/>
      <w:marRight w:val="0"/>
      <w:marTop w:val="0"/>
      <w:marBottom w:val="0"/>
      <w:divBdr>
        <w:top w:val="none" w:sz="0" w:space="0" w:color="auto"/>
        <w:left w:val="none" w:sz="0" w:space="0" w:color="auto"/>
        <w:bottom w:val="none" w:sz="0" w:space="0" w:color="auto"/>
        <w:right w:val="none" w:sz="0" w:space="0" w:color="auto"/>
      </w:divBdr>
    </w:div>
    <w:div w:id="1460340655">
      <w:bodyDiv w:val="1"/>
      <w:marLeft w:val="0"/>
      <w:marRight w:val="0"/>
      <w:marTop w:val="0"/>
      <w:marBottom w:val="0"/>
      <w:divBdr>
        <w:top w:val="none" w:sz="0" w:space="0" w:color="auto"/>
        <w:left w:val="none" w:sz="0" w:space="0" w:color="auto"/>
        <w:bottom w:val="none" w:sz="0" w:space="0" w:color="auto"/>
        <w:right w:val="none" w:sz="0" w:space="0" w:color="auto"/>
      </w:divBdr>
    </w:div>
    <w:div w:id="1461336431">
      <w:bodyDiv w:val="1"/>
      <w:marLeft w:val="0"/>
      <w:marRight w:val="0"/>
      <w:marTop w:val="0"/>
      <w:marBottom w:val="0"/>
      <w:divBdr>
        <w:top w:val="none" w:sz="0" w:space="0" w:color="auto"/>
        <w:left w:val="none" w:sz="0" w:space="0" w:color="auto"/>
        <w:bottom w:val="none" w:sz="0" w:space="0" w:color="auto"/>
        <w:right w:val="none" w:sz="0" w:space="0" w:color="auto"/>
      </w:divBdr>
    </w:div>
    <w:div w:id="1461995319">
      <w:bodyDiv w:val="1"/>
      <w:marLeft w:val="0"/>
      <w:marRight w:val="0"/>
      <w:marTop w:val="0"/>
      <w:marBottom w:val="0"/>
      <w:divBdr>
        <w:top w:val="none" w:sz="0" w:space="0" w:color="auto"/>
        <w:left w:val="none" w:sz="0" w:space="0" w:color="auto"/>
        <w:bottom w:val="none" w:sz="0" w:space="0" w:color="auto"/>
        <w:right w:val="none" w:sz="0" w:space="0" w:color="auto"/>
      </w:divBdr>
    </w:div>
    <w:div w:id="1462263891">
      <w:bodyDiv w:val="1"/>
      <w:marLeft w:val="0"/>
      <w:marRight w:val="0"/>
      <w:marTop w:val="0"/>
      <w:marBottom w:val="0"/>
      <w:divBdr>
        <w:top w:val="none" w:sz="0" w:space="0" w:color="auto"/>
        <w:left w:val="none" w:sz="0" w:space="0" w:color="auto"/>
        <w:bottom w:val="none" w:sz="0" w:space="0" w:color="auto"/>
        <w:right w:val="none" w:sz="0" w:space="0" w:color="auto"/>
      </w:divBdr>
    </w:div>
    <w:div w:id="1464930868">
      <w:bodyDiv w:val="1"/>
      <w:marLeft w:val="0"/>
      <w:marRight w:val="0"/>
      <w:marTop w:val="0"/>
      <w:marBottom w:val="0"/>
      <w:divBdr>
        <w:top w:val="none" w:sz="0" w:space="0" w:color="auto"/>
        <w:left w:val="none" w:sz="0" w:space="0" w:color="auto"/>
        <w:bottom w:val="none" w:sz="0" w:space="0" w:color="auto"/>
        <w:right w:val="none" w:sz="0" w:space="0" w:color="auto"/>
      </w:divBdr>
    </w:div>
    <w:div w:id="1465008128">
      <w:bodyDiv w:val="1"/>
      <w:marLeft w:val="0"/>
      <w:marRight w:val="0"/>
      <w:marTop w:val="0"/>
      <w:marBottom w:val="0"/>
      <w:divBdr>
        <w:top w:val="none" w:sz="0" w:space="0" w:color="auto"/>
        <w:left w:val="none" w:sz="0" w:space="0" w:color="auto"/>
        <w:bottom w:val="none" w:sz="0" w:space="0" w:color="auto"/>
        <w:right w:val="none" w:sz="0" w:space="0" w:color="auto"/>
      </w:divBdr>
    </w:div>
    <w:div w:id="1468624581">
      <w:bodyDiv w:val="1"/>
      <w:marLeft w:val="0"/>
      <w:marRight w:val="0"/>
      <w:marTop w:val="0"/>
      <w:marBottom w:val="0"/>
      <w:divBdr>
        <w:top w:val="none" w:sz="0" w:space="0" w:color="auto"/>
        <w:left w:val="none" w:sz="0" w:space="0" w:color="auto"/>
        <w:bottom w:val="none" w:sz="0" w:space="0" w:color="auto"/>
        <w:right w:val="none" w:sz="0" w:space="0" w:color="auto"/>
      </w:divBdr>
    </w:div>
    <w:div w:id="1469394560">
      <w:bodyDiv w:val="1"/>
      <w:marLeft w:val="0"/>
      <w:marRight w:val="0"/>
      <w:marTop w:val="0"/>
      <w:marBottom w:val="0"/>
      <w:divBdr>
        <w:top w:val="none" w:sz="0" w:space="0" w:color="auto"/>
        <w:left w:val="none" w:sz="0" w:space="0" w:color="auto"/>
        <w:bottom w:val="none" w:sz="0" w:space="0" w:color="auto"/>
        <w:right w:val="none" w:sz="0" w:space="0" w:color="auto"/>
      </w:divBdr>
    </w:div>
    <w:div w:id="1471023525">
      <w:bodyDiv w:val="1"/>
      <w:marLeft w:val="0"/>
      <w:marRight w:val="0"/>
      <w:marTop w:val="0"/>
      <w:marBottom w:val="0"/>
      <w:divBdr>
        <w:top w:val="none" w:sz="0" w:space="0" w:color="auto"/>
        <w:left w:val="none" w:sz="0" w:space="0" w:color="auto"/>
        <w:bottom w:val="none" w:sz="0" w:space="0" w:color="auto"/>
        <w:right w:val="none" w:sz="0" w:space="0" w:color="auto"/>
      </w:divBdr>
    </w:div>
    <w:div w:id="1471939286">
      <w:bodyDiv w:val="1"/>
      <w:marLeft w:val="0"/>
      <w:marRight w:val="0"/>
      <w:marTop w:val="0"/>
      <w:marBottom w:val="0"/>
      <w:divBdr>
        <w:top w:val="none" w:sz="0" w:space="0" w:color="auto"/>
        <w:left w:val="none" w:sz="0" w:space="0" w:color="auto"/>
        <w:bottom w:val="none" w:sz="0" w:space="0" w:color="auto"/>
        <w:right w:val="none" w:sz="0" w:space="0" w:color="auto"/>
      </w:divBdr>
    </w:div>
    <w:div w:id="1481847395">
      <w:bodyDiv w:val="1"/>
      <w:marLeft w:val="0"/>
      <w:marRight w:val="0"/>
      <w:marTop w:val="0"/>
      <w:marBottom w:val="0"/>
      <w:divBdr>
        <w:top w:val="none" w:sz="0" w:space="0" w:color="auto"/>
        <w:left w:val="none" w:sz="0" w:space="0" w:color="auto"/>
        <w:bottom w:val="none" w:sz="0" w:space="0" w:color="auto"/>
        <w:right w:val="none" w:sz="0" w:space="0" w:color="auto"/>
      </w:divBdr>
    </w:div>
    <w:div w:id="1481848231">
      <w:bodyDiv w:val="1"/>
      <w:marLeft w:val="0"/>
      <w:marRight w:val="0"/>
      <w:marTop w:val="0"/>
      <w:marBottom w:val="0"/>
      <w:divBdr>
        <w:top w:val="none" w:sz="0" w:space="0" w:color="auto"/>
        <w:left w:val="none" w:sz="0" w:space="0" w:color="auto"/>
        <w:bottom w:val="none" w:sz="0" w:space="0" w:color="auto"/>
        <w:right w:val="none" w:sz="0" w:space="0" w:color="auto"/>
      </w:divBdr>
    </w:div>
    <w:div w:id="1482194187">
      <w:bodyDiv w:val="1"/>
      <w:marLeft w:val="0"/>
      <w:marRight w:val="0"/>
      <w:marTop w:val="0"/>
      <w:marBottom w:val="0"/>
      <w:divBdr>
        <w:top w:val="none" w:sz="0" w:space="0" w:color="auto"/>
        <w:left w:val="none" w:sz="0" w:space="0" w:color="auto"/>
        <w:bottom w:val="none" w:sz="0" w:space="0" w:color="auto"/>
        <w:right w:val="none" w:sz="0" w:space="0" w:color="auto"/>
      </w:divBdr>
    </w:div>
    <w:div w:id="1482428392">
      <w:bodyDiv w:val="1"/>
      <w:marLeft w:val="0"/>
      <w:marRight w:val="0"/>
      <w:marTop w:val="0"/>
      <w:marBottom w:val="0"/>
      <w:divBdr>
        <w:top w:val="none" w:sz="0" w:space="0" w:color="auto"/>
        <w:left w:val="none" w:sz="0" w:space="0" w:color="auto"/>
        <w:bottom w:val="none" w:sz="0" w:space="0" w:color="auto"/>
        <w:right w:val="none" w:sz="0" w:space="0" w:color="auto"/>
      </w:divBdr>
    </w:div>
    <w:div w:id="1485007045">
      <w:bodyDiv w:val="1"/>
      <w:marLeft w:val="0"/>
      <w:marRight w:val="0"/>
      <w:marTop w:val="0"/>
      <w:marBottom w:val="0"/>
      <w:divBdr>
        <w:top w:val="none" w:sz="0" w:space="0" w:color="auto"/>
        <w:left w:val="none" w:sz="0" w:space="0" w:color="auto"/>
        <w:bottom w:val="none" w:sz="0" w:space="0" w:color="auto"/>
        <w:right w:val="none" w:sz="0" w:space="0" w:color="auto"/>
      </w:divBdr>
    </w:div>
    <w:div w:id="1493519043">
      <w:bodyDiv w:val="1"/>
      <w:marLeft w:val="0"/>
      <w:marRight w:val="0"/>
      <w:marTop w:val="0"/>
      <w:marBottom w:val="0"/>
      <w:divBdr>
        <w:top w:val="none" w:sz="0" w:space="0" w:color="auto"/>
        <w:left w:val="none" w:sz="0" w:space="0" w:color="auto"/>
        <w:bottom w:val="none" w:sz="0" w:space="0" w:color="auto"/>
        <w:right w:val="none" w:sz="0" w:space="0" w:color="auto"/>
      </w:divBdr>
    </w:div>
    <w:div w:id="1494301924">
      <w:bodyDiv w:val="1"/>
      <w:marLeft w:val="0"/>
      <w:marRight w:val="0"/>
      <w:marTop w:val="0"/>
      <w:marBottom w:val="0"/>
      <w:divBdr>
        <w:top w:val="none" w:sz="0" w:space="0" w:color="auto"/>
        <w:left w:val="none" w:sz="0" w:space="0" w:color="auto"/>
        <w:bottom w:val="none" w:sz="0" w:space="0" w:color="auto"/>
        <w:right w:val="none" w:sz="0" w:space="0" w:color="auto"/>
      </w:divBdr>
    </w:div>
    <w:div w:id="1495224677">
      <w:bodyDiv w:val="1"/>
      <w:marLeft w:val="0"/>
      <w:marRight w:val="0"/>
      <w:marTop w:val="0"/>
      <w:marBottom w:val="0"/>
      <w:divBdr>
        <w:top w:val="none" w:sz="0" w:space="0" w:color="auto"/>
        <w:left w:val="none" w:sz="0" w:space="0" w:color="auto"/>
        <w:bottom w:val="none" w:sz="0" w:space="0" w:color="auto"/>
        <w:right w:val="none" w:sz="0" w:space="0" w:color="auto"/>
      </w:divBdr>
    </w:div>
    <w:div w:id="1495293619">
      <w:bodyDiv w:val="1"/>
      <w:marLeft w:val="0"/>
      <w:marRight w:val="0"/>
      <w:marTop w:val="0"/>
      <w:marBottom w:val="0"/>
      <w:divBdr>
        <w:top w:val="none" w:sz="0" w:space="0" w:color="auto"/>
        <w:left w:val="none" w:sz="0" w:space="0" w:color="auto"/>
        <w:bottom w:val="none" w:sz="0" w:space="0" w:color="auto"/>
        <w:right w:val="none" w:sz="0" w:space="0" w:color="auto"/>
      </w:divBdr>
    </w:div>
    <w:div w:id="1495953854">
      <w:bodyDiv w:val="1"/>
      <w:marLeft w:val="0"/>
      <w:marRight w:val="0"/>
      <w:marTop w:val="0"/>
      <w:marBottom w:val="0"/>
      <w:divBdr>
        <w:top w:val="none" w:sz="0" w:space="0" w:color="auto"/>
        <w:left w:val="none" w:sz="0" w:space="0" w:color="auto"/>
        <w:bottom w:val="none" w:sz="0" w:space="0" w:color="auto"/>
        <w:right w:val="none" w:sz="0" w:space="0" w:color="auto"/>
      </w:divBdr>
    </w:div>
    <w:div w:id="1499267932">
      <w:bodyDiv w:val="1"/>
      <w:marLeft w:val="0"/>
      <w:marRight w:val="0"/>
      <w:marTop w:val="0"/>
      <w:marBottom w:val="0"/>
      <w:divBdr>
        <w:top w:val="none" w:sz="0" w:space="0" w:color="auto"/>
        <w:left w:val="none" w:sz="0" w:space="0" w:color="auto"/>
        <w:bottom w:val="none" w:sz="0" w:space="0" w:color="auto"/>
        <w:right w:val="none" w:sz="0" w:space="0" w:color="auto"/>
      </w:divBdr>
    </w:div>
    <w:div w:id="1500854047">
      <w:bodyDiv w:val="1"/>
      <w:marLeft w:val="0"/>
      <w:marRight w:val="0"/>
      <w:marTop w:val="0"/>
      <w:marBottom w:val="0"/>
      <w:divBdr>
        <w:top w:val="none" w:sz="0" w:space="0" w:color="auto"/>
        <w:left w:val="none" w:sz="0" w:space="0" w:color="auto"/>
        <w:bottom w:val="none" w:sz="0" w:space="0" w:color="auto"/>
        <w:right w:val="none" w:sz="0" w:space="0" w:color="auto"/>
      </w:divBdr>
    </w:div>
    <w:div w:id="1502353225">
      <w:bodyDiv w:val="1"/>
      <w:marLeft w:val="0"/>
      <w:marRight w:val="0"/>
      <w:marTop w:val="0"/>
      <w:marBottom w:val="0"/>
      <w:divBdr>
        <w:top w:val="none" w:sz="0" w:space="0" w:color="auto"/>
        <w:left w:val="none" w:sz="0" w:space="0" w:color="auto"/>
        <w:bottom w:val="none" w:sz="0" w:space="0" w:color="auto"/>
        <w:right w:val="none" w:sz="0" w:space="0" w:color="auto"/>
      </w:divBdr>
    </w:div>
    <w:div w:id="1503006160">
      <w:bodyDiv w:val="1"/>
      <w:marLeft w:val="0"/>
      <w:marRight w:val="0"/>
      <w:marTop w:val="0"/>
      <w:marBottom w:val="0"/>
      <w:divBdr>
        <w:top w:val="none" w:sz="0" w:space="0" w:color="auto"/>
        <w:left w:val="none" w:sz="0" w:space="0" w:color="auto"/>
        <w:bottom w:val="none" w:sz="0" w:space="0" w:color="auto"/>
        <w:right w:val="none" w:sz="0" w:space="0" w:color="auto"/>
      </w:divBdr>
    </w:div>
    <w:div w:id="1503860014">
      <w:bodyDiv w:val="1"/>
      <w:marLeft w:val="0"/>
      <w:marRight w:val="0"/>
      <w:marTop w:val="0"/>
      <w:marBottom w:val="0"/>
      <w:divBdr>
        <w:top w:val="none" w:sz="0" w:space="0" w:color="auto"/>
        <w:left w:val="none" w:sz="0" w:space="0" w:color="auto"/>
        <w:bottom w:val="none" w:sz="0" w:space="0" w:color="auto"/>
        <w:right w:val="none" w:sz="0" w:space="0" w:color="auto"/>
      </w:divBdr>
    </w:div>
    <w:div w:id="1504397980">
      <w:bodyDiv w:val="1"/>
      <w:marLeft w:val="0"/>
      <w:marRight w:val="0"/>
      <w:marTop w:val="0"/>
      <w:marBottom w:val="0"/>
      <w:divBdr>
        <w:top w:val="none" w:sz="0" w:space="0" w:color="auto"/>
        <w:left w:val="none" w:sz="0" w:space="0" w:color="auto"/>
        <w:bottom w:val="none" w:sz="0" w:space="0" w:color="auto"/>
        <w:right w:val="none" w:sz="0" w:space="0" w:color="auto"/>
      </w:divBdr>
    </w:div>
    <w:div w:id="1505976674">
      <w:bodyDiv w:val="1"/>
      <w:marLeft w:val="0"/>
      <w:marRight w:val="0"/>
      <w:marTop w:val="0"/>
      <w:marBottom w:val="0"/>
      <w:divBdr>
        <w:top w:val="none" w:sz="0" w:space="0" w:color="auto"/>
        <w:left w:val="none" w:sz="0" w:space="0" w:color="auto"/>
        <w:bottom w:val="none" w:sz="0" w:space="0" w:color="auto"/>
        <w:right w:val="none" w:sz="0" w:space="0" w:color="auto"/>
      </w:divBdr>
    </w:div>
    <w:div w:id="1506096389">
      <w:bodyDiv w:val="1"/>
      <w:marLeft w:val="0"/>
      <w:marRight w:val="0"/>
      <w:marTop w:val="0"/>
      <w:marBottom w:val="0"/>
      <w:divBdr>
        <w:top w:val="none" w:sz="0" w:space="0" w:color="auto"/>
        <w:left w:val="none" w:sz="0" w:space="0" w:color="auto"/>
        <w:bottom w:val="none" w:sz="0" w:space="0" w:color="auto"/>
        <w:right w:val="none" w:sz="0" w:space="0" w:color="auto"/>
      </w:divBdr>
    </w:div>
    <w:div w:id="1506898414">
      <w:bodyDiv w:val="1"/>
      <w:marLeft w:val="0"/>
      <w:marRight w:val="0"/>
      <w:marTop w:val="0"/>
      <w:marBottom w:val="0"/>
      <w:divBdr>
        <w:top w:val="none" w:sz="0" w:space="0" w:color="auto"/>
        <w:left w:val="none" w:sz="0" w:space="0" w:color="auto"/>
        <w:bottom w:val="none" w:sz="0" w:space="0" w:color="auto"/>
        <w:right w:val="none" w:sz="0" w:space="0" w:color="auto"/>
      </w:divBdr>
    </w:div>
    <w:div w:id="1507356263">
      <w:bodyDiv w:val="1"/>
      <w:marLeft w:val="0"/>
      <w:marRight w:val="0"/>
      <w:marTop w:val="0"/>
      <w:marBottom w:val="0"/>
      <w:divBdr>
        <w:top w:val="none" w:sz="0" w:space="0" w:color="auto"/>
        <w:left w:val="none" w:sz="0" w:space="0" w:color="auto"/>
        <w:bottom w:val="none" w:sz="0" w:space="0" w:color="auto"/>
        <w:right w:val="none" w:sz="0" w:space="0" w:color="auto"/>
      </w:divBdr>
    </w:div>
    <w:div w:id="1507938856">
      <w:bodyDiv w:val="1"/>
      <w:marLeft w:val="0"/>
      <w:marRight w:val="0"/>
      <w:marTop w:val="0"/>
      <w:marBottom w:val="0"/>
      <w:divBdr>
        <w:top w:val="none" w:sz="0" w:space="0" w:color="auto"/>
        <w:left w:val="none" w:sz="0" w:space="0" w:color="auto"/>
        <w:bottom w:val="none" w:sz="0" w:space="0" w:color="auto"/>
        <w:right w:val="none" w:sz="0" w:space="0" w:color="auto"/>
      </w:divBdr>
    </w:div>
    <w:div w:id="1508595871">
      <w:bodyDiv w:val="1"/>
      <w:marLeft w:val="0"/>
      <w:marRight w:val="0"/>
      <w:marTop w:val="0"/>
      <w:marBottom w:val="0"/>
      <w:divBdr>
        <w:top w:val="none" w:sz="0" w:space="0" w:color="auto"/>
        <w:left w:val="none" w:sz="0" w:space="0" w:color="auto"/>
        <w:bottom w:val="none" w:sz="0" w:space="0" w:color="auto"/>
        <w:right w:val="none" w:sz="0" w:space="0" w:color="auto"/>
      </w:divBdr>
    </w:div>
    <w:div w:id="1509369475">
      <w:bodyDiv w:val="1"/>
      <w:marLeft w:val="0"/>
      <w:marRight w:val="0"/>
      <w:marTop w:val="0"/>
      <w:marBottom w:val="0"/>
      <w:divBdr>
        <w:top w:val="none" w:sz="0" w:space="0" w:color="auto"/>
        <w:left w:val="none" w:sz="0" w:space="0" w:color="auto"/>
        <w:bottom w:val="none" w:sz="0" w:space="0" w:color="auto"/>
        <w:right w:val="none" w:sz="0" w:space="0" w:color="auto"/>
      </w:divBdr>
    </w:div>
    <w:div w:id="1511291338">
      <w:bodyDiv w:val="1"/>
      <w:marLeft w:val="0"/>
      <w:marRight w:val="0"/>
      <w:marTop w:val="0"/>
      <w:marBottom w:val="0"/>
      <w:divBdr>
        <w:top w:val="none" w:sz="0" w:space="0" w:color="auto"/>
        <w:left w:val="none" w:sz="0" w:space="0" w:color="auto"/>
        <w:bottom w:val="none" w:sz="0" w:space="0" w:color="auto"/>
        <w:right w:val="none" w:sz="0" w:space="0" w:color="auto"/>
      </w:divBdr>
    </w:div>
    <w:div w:id="1513452160">
      <w:bodyDiv w:val="1"/>
      <w:marLeft w:val="0"/>
      <w:marRight w:val="0"/>
      <w:marTop w:val="0"/>
      <w:marBottom w:val="0"/>
      <w:divBdr>
        <w:top w:val="none" w:sz="0" w:space="0" w:color="auto"/>
        <w:left w:val="none" w:sz="0" w:space="0" w:color="auto"/>
        <w:bottom w:val="none" w:sz="0" w:space="0" w:color="auto"/>
        <w:right w:val="none" w:sz="0" w:space="0" w:color="auto"/>
      </w:divBdr>
    </w:div>
    <w:div w:id="1513564114">
      <w:bodyDiv w:val="1"/>
      <w:marLeft w:val="0"/>
      <w:marRight w:val="0"/>
      <w:marTop w:val="0"/>
      <w:marBottom w:val="0"/>
      <w:divBdr>
        <w:top w:val="none" w:sz="0" w:space="0" w:color="auto"/>
        <w:left w:val="none" w:sz="0" w:space="0" w:color="auto"/>
        <w:bottom w:val="none" w:sz="0" w:space="0" w:color="auto"/>
        <w:right w:val="none" w:sz="0" w:space="0" w:color="auto"/>
      </w:divBdr>
    </w:div>
    <w:div w:id="1514684838">
      <w:bodyDiv w:val="1"/>
      <w:marLeft w:val="0"/>
      <w:marRight w:val="0"/>
      <w:marTop w:val="0"/>
      <w:marBottom w:val="0"/>
      <w:divBdr>
        <w:top w:val="none" w:sz="0" w:space="0" w:color="auto"/>
        <w:left w:val="none" w:sz="0" w:space="0" w:color="auto"/>
        <w:bottom w:val="none" w:sz="0" w:space="0" w:color="auto"/>
        <w:right w:val="none" w:sz="0" w:space="0" w:color="auto"/>
      </w:divBdr>
    </w:div>
    <w:div w:id="1515218719">
      <w:bodyDiv w:val="1"/>
      <w:marLeft w:val="0"/>
      <w:marRight w:val="0"/>
      <w:marTop w:val="0"/>
      <w:marBottom w:val="0"/>
      <w:divBdr>
        <w:top w:val="none" w:sz="0" w:space="0" w:color="auto"/>
        <w:left w:val="none" w:sz="0" w:space="0" w:color="auto"/>
        <w:bottom w:val="none" w:sz="0" w:space="0" w:color="auto"/>
        <w:right w:val="none" w:sz="0" w:space="0" w:color="auto"/>
      </w:divBdr>
    </w:div>
    <w:div w:id="1515680767">
      <w:bodyDiv w:val="1"/>
      <w:marLeft w:val="0"/>
      <w:marRight w:val="0"/>
      <w:marTop w:val="0"/>
      <w:marBottom w:val="0"/>
      <w:divBdr>
        <w:top w:val="none" w:sz="0" w:space="0" w:color="auto"/>
        <w:left w:val="none" w:sz="0" w:space="0" w:color="auto"/>
        <w:bottom w:val="none" w:sz="0" w:space="0" w:color="auto"/>
        <w:right w:val="none" w:sz="0" w:space="0" w:color="auto"/>
      </w:divBdr>
    </w:div>
    <w:div w:id="1515998107">
      <w:bodyDiv w:val="1"/>
      <w:marLeft w:val="0"/>
      <w:marRight w:val="0"/>
      <w:marTop w:val="0"/>
      <w:marBottom w:val="0"/>
      <w:divBdr>
        <w:top w:val="none" w:sz="0" w:space="0" w:color="auto"/>
        <w:left w:val="none" w:sz="0" w:space="0" w:color="auto"/>
        <w:bottom w:val="none" w:sz="0" w:space="0" w:color="auto"/>
        <w:right w:val="none" w:sz="0" w:space="0" w:color="auto"/>
      </w:divBdr>
    </w:div>
    <w:div w:id="1517160589">
      <w:bodyDiv w:val="1"/>
      <w:marLeft w:val="0"/>
      <w:marRight w:val="0"/>
      <w:marTop w:val="0"/>
      <w:marBottom w:val="0"/>
      <w:divBdr>
        <w:top w:val="none" w:sz="0" w:space="0" w:color="auto"/>
        <w:left w:val="none" w:sz="0" w:space="0" w:color="auto"/>
        <w:bottom w:val="none" w:sz="0" w:space="0" w:color="auto"/>
        <w:right w:val="none" w:sz="0" w:space="0" w:color="auto"/>
      </w:divBdr>
    </w:div>
    <w:div w:id="1520267141">
      <w:bodyDiv w:val="1"/>
      <w:marLeft w:val="0"/>
      <w:marRight w:val="0"/>
      <w:marTop w:val="0"/>
      <w:marBottom w:val="0"/>
      <w:divBdr>
        <w:top w:val="none" w:sz="0" w:space="0" w:color="auto"/>
        <w:left w:val="none" w:sz="0" w:space="0" w:color="auto"/>
        <w:bottom w:val="none" w:sz="0" w:space="0" w:color="auto"/>
        <w:right w:val="none" w:sz="0" w:space="0" w:color="auto"/>
      </w:divBdr>
    </w:div>
    <w:div w:id="1520505837">
      <w:bodyDiv w:val="1"/>
      <w:marLeft w:val="0"/>
      <w:marRight w:val="0"/>
      <w:marTop w:val="0"/>
      <w:marBottom w:val="0"/>
      <w:divBdr>
        <w:top w:val="none" w:sz="0" w:space="0" w:color="auto"/>
        <w:left w:val="none" w:sz="0" w:space="0" w:color="auto"/>
        <w:bottom w:val="none" w:sz="0" w:space="0" w:color="auto"/>
        <w:right w:val="none" w:sz="0" w:space="0" w:color="auto"/>
      </w:divBdr>
    </w:div>
    <w:div w:id="1521046737">
      <w:bodyDiv w:val="1"/>
      <w:marLeft w:val="0"/>
      <w:marRight w:val="0"/>
      <w:marTop w:val="0"/>
      <w:marBottom w:val="0"/>
      <w:divBdr>
        <w:top w:val="none" w:sz="0" w:space="0" w:color="auto"/>
        <w:left w:val="none" w:sz="0" w:space="0" w:color="auto"/>
        <w:bottom w:val="none" w:sz="0" w:space="0" w:color="auto"/>
        <w:right w:val="none" w:sz="0" w:space="0" w:color="auto"/>
      </w:divBdr>
    </w:div>
    <w:div w:id="1523205829">
      <w:bodyDiv w:val="1"/>
      <w:marLeft w:val="0"/>
      <w:marRight w:val="0"/>
      <w:marTop w:val="0"/>
      <w:marBottom w:val="0"/>
      <w:divBdr>
        <w:top w:val="none" w:sz="0" w:space="0" w:color="auto"/>
        <w:left w:val="none" w:sz="0" w:space="0" w:color="auto"/>
        <w:bottom w:val="none" w:sz="0" w:space="0" w:color="auto"/>
        <w:right w:val="none" w:sz="0" w:space="0" w:color="auto"/>
      </w:divBdr>
    </w:div>
    <w:div w:id="1524439952">
      <w:bodyDiv w:val="1"/>
      <w:marLeft w:val="0"/>
      <w:marRight w:val="0"/>
      <w:marTop w:val="0"/>
      <w:marBottom w:val="0"/>
      <w:divBdr>
        <w:top w:val="none" w:sz="0" w:space="0" w:color="auto"/>
        <w:left w:val="none" w:sz="0" w:space="0" w:color="auto"/>
        <w:bottom w:val="none" w:sz="0" w:space="0" w:color="auto"/>
        <w:right w:val="none" w:sz="0" w:space="0" w:color="auto"/>
      </w:divBdr>
    </w:div>
    <w:div w:id="1526596202">
      <w:bodyDiv w:val="1"/>
      <w:marLeft w:val="0"/>
      <w:marRight w:val="0"/>
      <w:marTop w:val="0"/>
      <w:marBottom w:val="0"/>
      <w:divBdr>
        <w:top w:val="none" w:sz="0" w:space="0" w:color="auto"/>
        <w:left w:val="none" w:sz="0" w:space="0" w:color="auto"/>
        <w:bottom w:val="none" w:sz="0" w:space="0" w:color="auto"/>
        <w:right w:val="none" w:sz="0" w:space="0" w:color="auto"/>
      </w:divBdr>
    </w:div>
    <w:div w:id="1528064544">
      <w:bodyDiv w:val="1"/>
      <w:marLeft w:val="0"/>
      <w:marRight w:val="0"/>
      <w:marTop w:val="0"/>
      <w:marBottom w:val="0"/>
      <w:divBdr>
        <w:top w:val="none" w:sz="0" w:space="0" w:color="auto"/>
        <w:left w:val="none" w:sz="0" w:space="0" w:color="auto"/>
        <w:bottom w:val="none" w:sz="0" w:space="0" w:color="auto"/>
        <w:right w:val="none" w:sz="0" w:space="0" w:color="auto"/>
      </w:divBdr>
    </w:div>
    <w:div w:id="1528064761">
      <w:bodyDiv w:val="1"/>
      <w:marLeft w:val="0"/>
      <w:marRight w:val="0"/>
      <w:marTop w:val="0"/>
      <w:marBottom w:val="0"/>
      <w:divBdr>
        <w:top w:val="none" w:sz="0" w:space="0" w:color="auto"/>
        <w:left w:val="none" w:sz="0" w:space="0" w:color="auto"/>
        <w:bottom w:val="none" w:sz="0" w:space="0" w:color="auto"/>
        <w:right w:val="none" w:sz="0" w:space="0" w:color="auto"/>
      </w:divBdr>
    </w:div>
    <w:div w:id="1528446291">
      <w:bodyDiv w:val="1"/>
      <w:marLeft w:val="0"/>
      <w:marRight w:val="0"/>
      <w:marTop w:val="0"/>
      <w:marBottom w:val="0"/>
      <w:divBdr>
        <w:top w:val="none" w:sz="0" w:space="0" w:color="auto"/>
        <w:left w:val="none" w:sz="0" w:space="0" w:color="auto"/>
        <w:bottom w:val="none" w:sz="0" w:space="0" w:color="auto"/>
        <w:right w:val="none" w:sz="0" w:space="0" w:color="auto"/>
      </w:divBdr>
    </w:div>
    <w:div w:id="1529291670">
      <w:bodyDiv w:val="1"/>
      <w:marLeft w:val="0"/>
      <w:marRight w:val="0"/>
      <w:marTop w:val="0"/>
      <w:marBottom w:val="0"/>
      <w:divBdr>
        <w:top w:val="none" w:sz="0" w:space="0" w:color="auto"/>
        <w:left w:val="none" w:sz="0" w:space="0" w:color="auto"/>
        <w:bottom w:val="none" w:sz="0" w:space="0" w:color="auto"/>
        <w:right w:val="none" w:sz="0" w:space="0" w:color="auto"/>
      </w:divBdr>
    </w:div>
    <w:div w:id="1530027800">
      <w:bodyDiv w:val="1"/>
      <w:marLeft w:val="0"/>
      <w:marRight w:val="0"/>
      <w:marTop w:val="0"/>
      <w:marBottom w:val="0"/>
      <w:divBdr>
        <w:top w:val="none" w:sz="0" w:space="0" w:color="auto"/>
        <w:left w:val="none" w:sz="0" w:space="0" w:color="auto"/>
        <w:bottom w:val="none" w:sz="0" w:space="0" w:color="auto"/>
        <w:right w:val="none" w:sz="0" w:space="0" w:color="auto"/>
      </w:divBdr>
    </w:div>
    <w:div w:id="1530801633">
      <w:bodyDiv w:val="1"/>
      <w:marLeft w:val="0"/>
      <w:marRight w:val="0"/>
      <w:marTop w:val="0"/>
      <w:marBottom w:val="0"/>
      <w:divBdr>
        <w:top w:val="none" w:sz="0" w:space="0" w:color="auto"/>
        <w:left w:val="none" w:sz="0" w:space="0" w:color="auto"/>
        <w:bottom w:val="none" w:sz="0" w:space="0" w:color="auto"/>
        <w:right w:val="none" w:sz="0" w:space="0" w:color="auto"/>
      </w:divBdr>
    </w:div>
    <w:div w:id="1532381247">
      <w:bodyDiv w:val="1"/>
      <w:marLeft w:val="0"/>
      <w:marRight w:val="0"/>
      <w:marTop w:val="0"/>
      <w:marBottom w:val="0"/>
      <w:divBdr>
        <w:top w:val="none" w:sz="0" w:space="0" w:color="auto"/>
        <w:left w:val="none" w:sz="0" w:space="0" w:color="auto"/>
        <w:bottom w:val="none" w:sz="0" w:space="0" w:color="auto"/>
        <w:right w:val="none" w:sz="0" w:space="0" w:color="auto"/>
      </w:divBdr>
    </w:div>
    <w:div w:id="1536384685">
      <w:bodyDiv w:val="1"/>
      <w:marLeft w:val="0"/>
      <w:marRight w:val="0"/>
      <w:marTop w:val="0"/>
      <w:marBottom w:val="0"/>
      <w:divBdr>
        <w:top w:val="none" w:sz="0" w:space="0" w:color="auto"/>
        <w:left w:val="none" w:sz="0" w:space="0" w:color="auto"/>
        <w:bottom w:val="none" w:sz="0" w:space="0" w:color="auto"/>
        <w:right w:val="none" w:sz="0" w:space="0" w:color="auto"/>
      </w:divBdr>
    </w:div>
    <w:div w:id="1536652461">
      <w:bodyDiv w:val="1"/>
      <w:marLeft w:val="0"/>
      <w:marRight w:val="0"/>
      <w:marTop w:val="0"/>
      <w:marBottom w:val="0"/>
      <w:divBdr>
        <w:top w:val="none" w:sz="0" w:space="0" w:color="auto"/>
        <w:left w:val="none" w:sz="0" w:space="0" w:color="auto"/>
        <w:bottom w:val="none" w:sz="0" w:space="0" w:color="auto"/>
        <w:right w:val="none" w:sz="0" w:space="0" w:color="auto"/>
      </w:divBdr>
    </w:div>
    <w:div w:id="1540124999">
      <w:bodyDiv w:val="1"/>
      <w:marLeft w:val="0"/>
      <w:marRight w:val="0"/>
      <w:marTop w:val="0"/>
      <w:marBottom w:val="0"/>
      <w:divBdr>
        <w:top w:val="none" w:sz="0" w:space="0" w:color="auto"/>
        <w:left w:val="none" w:sz="0" w:space="0" w:color="auto"/>
        <w:bottom w:val="none" w:sz="0" w:space="0" w:color="auto"/>
        <w:right w:val="none" w:sz="0" w:space="0" w:color="auto"/>
      </w:divBdr>
    </w:div>
    <w:div w:id="1541169708">
      <w:bodyDiv w:val="1"/>
      <w:marLeft w:val="0"/>
      <w:marRight w:val="0"/>
      <w:marTop w:val="0"/>
      <w:marBottom w:val="0"/>
      <w:divBdr>
        <w:top w:val="none" w:sz="0" w:space="0" w:color="auto"/>
        <w:left w:val="none" w:sz="0" w:space="0" w:color="auto"/>
        <w:bottom w:val="none" w:sz="0" w:space="0" w:color="auto"/>
        <w:right w:val="none" w:sz="0" w:space="0" w:color="auto"/>
      </w:divBdr>
    </w:div>
    <w:div w:id="1541281552">
      <w:bodyDiv w:val="1"/>
      <w:marLeft w:val="0"/>
      <w:marRight w:val="0"/>
      <w:marTop w:val="0"/>
      <w:marBottom w:val="0"/>
      <w:divBdr>
        <w:top w:val="none" w:sz="0" w:space="0" w:color="auto"/>
        <w:left w:val="none" w:sz="0" w:space="0" w:color="auto"/>
        <w:bottom w:val="none" w:sz="0" w:space="0" w:color="auto"/>
        <w:right w:val="none" w:sz="0" w:space="0" w:color="auto"/>
      </w:divBdr>
    </w:div>
    <w:div w:id="1541626886">
      <w:bodyDiv w:val="1"/>
      <w:marLeft w:val="0"/>
      <w:marRight w:val="0"/>
      <w:marTop w:val="0"/>
      <w:marBottom w:val="0"/>
      <w:divBdr>
        <w:top w:val="none" w:sz="0" w:space="0" w:color="auto"/>
        <w:left w:val="none" w:sz="0" w:space="0" w:color="auto"/>
        <w:bottom w:val="none" w:sz="0" w:space="0" w:color="auto"/>
        <w:right w:val="none" w:sz="0" w:space="0" w:color="auto"/>
      </w:divBdr>
    </w:div>
    <w:div w:id="1546526232">
      <w:bodyDiv w:val="1"/>
      <w:marLeft w:val="0"/>
      <w:marRight w:val="0"/>
      <w:marTop w:val="0"/>
      <w:marBottom w:val="0"/>
      <w:divBdr>
        <w:top w:val="none" w:sz="0" w:space="0" w:color="auto"/>
        <w:left w:val="none" w:sz="0" w:space="0" w:color="auto"/>
        <w:bottom w:val="none" w:sz="0" w:space="0" w:color="auto"/>
        <w:right w:val="none" w:sz="0" w:space="0" w:color="auto"/>
      </w:divBdr>
    </w:div>
    <w:div w:id="1550264062">
      <w:bodyDiv w:val="1"/>
      <w:marLeft w:val="0"/>
      <w:marRight w:val="0"/>
      <w:marTop w:val="0"/>
      <w:marBottom w:val="0"/>
      <w:divBdr>
        <w:top w:val="none" w:sz="0" w:space="0" w:color="auto"/>
        <w:left w:val="none" w:sz="0" w:space="0" w:color="auto"/>
        <w:bottom w:val="none" w:sz="0" w:space="0" w:color="auto"/>
        <w:right w:val="none" w:sz="0" w:space="0" w:color="auto"/>
      </w:divBdr>
    </w:div>
    <w:div w:id="1552964834">
      <w:bodyDiv w:val="1"/>
      <w:marLeft w:val="0"/>
      <w:marRight w:val="0"/>
      <w:marTop w:val="0"/>
      <w:marBottom w:val="0"/>
      <w:divBdr>
        <w:top w:val="none" w:sz="0" w:space="0" w:color="auto"/>
        <w:left w:val="none" w:sz="0" w:space="0" w:color="auto"/>
        <w:bottom w:val="none" w:sz="0" w:space="0" w:color="auto"/>
        <w:right w:val="none" w:sz="0" w:space="0" w:color="auto"/>
      </w:divBdr>
    </w:div>
    <w:div w:id="1558660440">
      <w:bodyDiv w:val="1"/>
      <w:marLeft w:val="0"/>
      <w:marRight w:val="0"/>
      <w:marTop w:val="0"/>
      <w:marBottom w:val="0"/>
      <w:divBdr>
        <w:top w:val="none" w:sz="0" w:space="0" w:color="auto"/>
        <w:left w:val="none" w:sz="0" w:space="0" w:color="auto"/>
        <w:bottom w:val="none" w:sz="0" w:space="0" w:color="auto"/>
        <w:right w:val="none" w:sz="0" w:space="0" w:color="auto"/>
      </w:divBdr>
    </w:div>
    <w:div w:id="1562666496">
      <w:bodyDiv w:val="1"/>
      <w:marLeft w:val="0"/>
      <w:marRight w:val="0"/>
      <w:marTop w:val="0"/>
      <w:marBottom w:val="0"/>
      <w:divBdr>
        <w:top w:val="none" w:sz="0" w:space="0" w:color="auto"/>
        <w:left w:val="none" w:sz="0" w:space="0" w:color="auto"/>
        <w:bottom w:val="none" w:sz="0" w:space="0" w:color="auto"/>
        <w:right w:val="none" w:sz="0" w:space="0" w:color="auto"/>
      </w:divBdr>
    </w:div>
    <w:div w:id="1564370136">
      <w:bodyDiv w:val="1"/>
      <w:marLeft w:val="0"/>
      <w:marRight w:val="0"/>
      <w:marTop w:val="0"/>
      <w:marBottom w:val="0"/>
      <w:divBdr>
        <w:top w:val="none" w:sz="0" w:space="0" w:color="auto"/>
        <w:left w:val="none" w:sz="0" w:space="0" w:color="auto"/>
        <w:bottom w:val="none" w:sz="0" w:space="0" w:color="auto"/>
        <w:right w:val="none" w:sz="0" w:space="0" w:color="auto"/>
      </w:divBdr>
    </w:div>
    <w:div w:id="1564872116">
      <w:bodyDiv w:val="1"/>
      <w:marLeft w:val="0"/>
      <w:marRight w:val="0"/>
      <w:marTop w:val="0"/>
      <w:marBottom w:val="0"/>
      <w:divBdr>
        <w:top w:val="none" w:sz="0" w:space="0" w:color="auto"/>
        <w:left w:val="none" w:sz="0" w:space="0" w:color="auto"/>
        <w:bottom w:val="none" w:sz="0" w:space="0" w:color="auto"/>
        <w:right w:val="none" w:sz="0" w:space="0" w:color="auto"/>
      </w:divBdr>
    </w:div>
    <w:div w:id="1565750278">
      <w:bodyDiv w:val="1"/>
      <w:marLeft w:val="0"/>
      <w:marRight w:val="0"/>
      <w:marTop w:val="0"/>
      <w:marBottom w:val="0"/>
      <w:divBdr>
        <w:top w:val="none" w:sz="0" w:space="0" w:color="auto"/>
        <w:left w:val="none" w:sz="0" w:space="0" w:color="auto"/>
        <w:bottom w:val="none" w:sz="0" w:space="0" w:color="auto"/>
        <w:right w:val="none" w:sz="0" w:space="0" w:color="auto"/>
      </w:divBdr>
    </w:div>
    <w:div w:id="1567566967">
      <w:bodyDiv w:val="1"/>
      <w:marLeft w:val="0"/>
      <w:marRight w:val="0"/>
      <w:marTop w:val="0"/>
      <w:marBottom w:val="0"/>
      <w:divBdr>
        <w:top w:val="none" w:sz="0" w:space="0" w:color="auto"/>
        <w:left w:val="none" w:sz="0" w:space="0" w:color="auto"/>
        <w:bottom w:val="none" w:sz="0" w:space="0" w:color="auto"/>
        <w:right w:val="none" w:sz="0" w:space="0" w:color="auto"/>
      </w:divBdr>
    </w:div>
    <w:div w:id="1567884497">
      <w:bodyDiv w:val="1"/>
      <w:marLeft w:val="0"/>
      <w:marRight w:val="0"/>
      <w:marTop w:val="0"/>
      <w:marBottom w:val="0"/>
      <w:divBdr>
        <w:top w:val="none" w:sz="0" w:space="0" w:color="auto"/>
        <w:left w:val="none" w:sz="0" w:space="0" w:color="auto"/>
        <w:bottom w:val="none" w:sz="0" w:space="0" w:color="auto"/>
        <w:right w:val="none" w:sz="0" w:space="0" w:color="auto"/>
      </w:divBdr>
    </w:div>
    <w:div w:id="1568606617">
      <w:bodyDiv w:val="1"/>
      <w:marLeft w:val="0"/>
      <w:marRight w:val="0"/>
      <w:marTop w:val="0"/>
      <w:marBottom w:val="0"/>
      <w:divBdr>
        <w:top w:val="none" w:sz="0" w:space="0" w:color="auto"/>
        <w:left w:val="none" w:sz="0" w:space="0" w:color="auto"/>
        <w:bottom w:val="none" w:sz="0" w:space="0" w:color="auto"/>
        <w:right w:val="none" w:sz="0" w:space="0" w:color="auto"/>
      </w:divBdr>
    </w:div>
    <w:div w:id="1571310306">
      <w:bodyDiv w:val="1"/>
      <w:marLeft w:val="0"/>
      <w:marRight w:val="0"/>
      <w:marTop w:val="0"/>
      <w:marBottom w:val="0"/>
      <w:divBdr>
        <w:top w:val="none" w:sz="0" w:space="0" w:color="auto"/>
        <w:left w:val="none" w:sz="0" w:space="0" w:color="auto"/>
        <w:bottom w:val="none" w:sz="0" w:space="0" w:color="auto"/>
        <w:right w:val="none" w:sz="0" w:space="0" w:color="auto"/>
      </w:divBdr>
    </w:div>
    <w:div w:id="1573075854">
      <w:bodyDiv w:val="1"/>
      <w:marLeft w:val="0"/>
      <w:marRight w:val="0"/>
      <w:marTop w:val="0"/>
      <w:marBottom w:val="0"/>
      <w:divBdr>
        <w:top w:val="none" w:sz="0" w:space="0" w:color="auto"/>
        <w:left w:val="none" w:sz="0" w:space="0" w:color="auto"/>
        <w:bottom w:val="none" w:sz="0" w:space="0" w:color="auto"/>
        <w:right w:val="none" w:sz="0" w:space="0" w:color="auto"/>
      </w:divBdr>
    </w:div>
    <w:div w:id="1575775303">
      <w:bodyDiv w:val="1"/>
      <w:marLeft w:val="0"/>
      <w:marRight w:val="0"/>
      <w:marTop w:val="0"/>
      <w:marBottom w:val="0"/>
      <w:divBdr>
        <w:top w:val="none" w:sz="0" w:space="0" w:color="auto"/>
        <w:left w:val="none" w:sz="0" w:space="0" w:color="auto"/>
        <w:bottom w:val="none" w:sz="0" w:space="0" w:color="auto"/>
        <w:right w:val="none" w:sz="0" w:space="0" w:color="auto"/>
      </w:divBdr>
    </w:div>
    <w:div w:id="1576206968">
      <w:bodyDiv w:val="1"/>
      <w:marLeft w:val="0"/>
      <w:marRight w:val="0"/>
      <w:marTop w:val="0"/>
      <w:marBottom w:val="0"/>
      <w:divBdr>
        <w:top w:val="none" w:sz="0" w:space="0" w:color="auto"/>
        <w:left w:val="none" w:sz="0" w:space="0" w:color="auto"/>
        <w:bottom w:val="none" w:sz="0" w:space="0" w:color="auto"/>
        <w:right w:val="none" w:sz="0" w:space="0" w:color="auto"/>
      </w:divBdr>
    </w:div>
    <w:div w:id="1577932090">
      <w:bodyDiv w:val="1"/>
      <w:marLeft w:val="0"/>
      <w:marRight w:val="0"/>
      <w:marTop w:val="0"/>
      <w:marBottom w:val="0"/>
      <w:divBdr>
        <w:top w:val="none" w:sz="0" w:space="0" w:color="auto"/>
        <w:left w:val="none" w:sz="0" w:space="0" w:color="auto"/>
        <w:bottom w:val="none" w:sz="0" w:space="0" w:color="auto"/>
        <w:right w:val="none" w:sz="0" w:space="0" w:color="auto"/>
      </w:divBdr>
    </w:div>
    <w:div w:id="1579242515">
      <w:bodyDiv w:val="1"/>
      <w:marLeft w:val="0"/>
      <w:marRight w:val="0"/>
      <w:marTop w:val="0"/>
      <w:marBottom w:val="0"/>
      <w:divBdr>
        <w:top w:val="none" w:sz="0" w:space="0" w:color="auto"/>
        <w:left w:val="none" w:sz="0" w:space="0" w:color="auto"/>
        <w:bottom w:val="none" w:sz="0" w:space="0" w:color="auto"/>
        <w:right w:val="none" w:sz="0" w:space="0" w:color="auto"/>
      </w:divBdr>
    </w:div>
    <w:div w:id="1579486049">
      <w:bodyDiv w:val="1"/>
      <w:marLeft w:val="0"/>
      <w:marRight w:val="0"/>
      <w:marTop w:val="0"/>
      <w:marBottom w:val="0"/>
      <w:divBdr>
        <w:top w:val="none" w:sz="0" w:space="0" w:color="auto"/>
        <w:left w:val="none" w:sz="0" w:space="0" w:color="auto"/>
        <w:bottom w:val="none" w:sz="0" w:space="0" w:color="auto"/>
        <w:right w:val="none" w:sz="0" w:space="0" w:color="auto"/>
      </w:divBdr>
    </w:div>
    <w:div w:id="1580168454">
      <w:bodyDiv w:val="1"/>
      <w:marLeft w:val="0"/>
      <w:marRight w:val="0"/>
      <w:marTop w:val="0"/>
      <w:marBottom w:val="0"/>
      <w:divBdr>
        <w:top w:val="none" w:sz="0" w:space="0" w:color="auto"/>
        <w:left w:val="none" w:sz="0" w:space="0" w:color="auto"/>
        <w:bottom w:val="none" w:sz="0" w:space="0" w:color="auto"/>
        <w:right w:val="none" w:sz="0" w:space="0" w:color="auto"/>
      </w:divBdr>
    </w:div>
    <w:div w:id="1580335564">
      <w:bodyDiv w:val="1"/>
      <w:marLeft w:val="0"/>
      <w:marRight w:val="0"/>
      <w:marTop w:val="0"/>
      <w:marBottom w:val="0"/>
      <w:divBdr>
        <w:top w:val="none" w:sz="0" w:space="0" w:color="auto"/>
        <w:left w:val="none" w:sz="0" w:space="0" w:color="auto"/>
        <w:bottom w:val="none" w:sz="0" w:space="0" w:color="auto"/>
        <w:right w:val="none" w:sz="0" w:space="0" w:color="auto"/>
      </w:divBdr>
    </w:div>
    <w:div w:id="1581717323">
      <w:bodyDiv w:val="1"/>
      <w:marLeft w:val="0"/>
      <w:marRight w:val="0"/>
      <w:marTop w:val="0"/>
      <w:marBottom w:val="0"/>
      <w:divBdr>
        <w:top w:val="none" w:sz="0" w:space="0" w:color="auto"/>
        <w:left w:val="none" w:sz="0" w:space="0" w:color="auto"/>
        <w:bottom w:val="none" w:sz="0" w:space="0" w:color="auto"/>
        <w:right w:val="none" w:sz="0" w:space="0" w:color="auto"/>
      </w:divBdr>
    </w:div>
    <w:div w:id="1583106947">
      <w:bodyDiv w:val="1"/>
      <w:marLeft w:val="0"/>
      <w:marRight w:val="0"/>
      <w:marTop w:val="0"/>
      <w:marBottom w:val="0"/>
      <w:divBdr>
        <w:top w:val="none" w:sz="0" w:space="0" w:color="auto"/>
        <w:left w:val="none" w:sz="0" w:space="0" w:color="auto"/>
        <w:bottom w:val="none" w:sz="0" w:space="0" w:color="auto"/>
        <w:right w:val="none" w:sz="0" w:space="0" w:color="auto"/>
      </w:divBdr>
    </w:div>
    <w:div w:id="1584415861">
      <w:bodyDiv w:val="1"/>
      <w:marLeft w:val="0"/>
      <w:marRight w:val="0"/>
      <w:marTop w:val="0"/>
      <w:marBottom w:val="0"/>
      <w:divBdr>
        <w:top w:val="none" w:sz="0" w:space="0" w:color="auto"/>
        <w:left w:val="none" w:sz="0" w:space="0" w:color="auto"/>
        <w:bottom w:val="none" w:sz="0" w:space="0" w:color="auto"/>
        <w:right w:val="none" w:sz="0" w:space="0" w:color="auto"/>
      </w:divBdr>
    </w:div>
    <w:div w:id="1587811019">
      <w:bodyDiv w:val="1"/>
      <w:marLeft w:val="0"/>
      <w:marRight w:val="0"/>
      <w:marTop w:val="0"/>
      <w:marBottom w:val="0"/>
      <w:divBdr>
        <w:top w:val="none" w:sz="0" w:space="0" w:color="auto"/>
        <w:left w:val="none" w:sz="0" w:space="0" w:color="auto"/>
        <w:bottom w:val="none" w:sz="0" w:space="0" w:color="auto"/>
        <w:right w:val="none" w:sz="0" w:space="0" w:color="auto"/>
      </w:divBdr>
    </w:div>
    <w:div w:id="1588879821">
      <w:bodyDiv w:val="1"/>
      <w:marLeft w:val="0"/>
      <w:marRight w:val="0"/>
      <w:marTop w:val="0"/>
      <w:marBottom w:val="0"/>
      <w:divBdr>
        <w:top w:val="none" w:sz="0" w:space="0" w:color="auto"/>
        <w:left w:val="none" w:sz="0" w:space="0" w:color="auto"/>
        <w:bottom w:val="none" w:sz="0" w:space="0" w:color="auto"/>
        <w:right w:val="none" w:sz="0" w:space="0" w:color="auto"/>
      </w:divBdr>
    </w:div>
    <w:div w:id="1591740254">
      <w:bodyDiv w:val="1"/>
      <w:marLeft w:val="0"/>
      <w:marRight w:val="0"/>
      <w:marTop w:val="0"/>
      <w:marBottom w:val="0"/>
      <w:divBdr>
        <w:top w:val="none" w:sz="0" w:space="0" w:color="auto"/>
        <w:left w:val="none" w:sz="0" w:space="0" w:color="auto"/>
        <w:bottom w:val="none" w:sz="0" w:space="0" w:color="auto"/>
        <w:right w:val="none" w:sz="0" w:space="0" w:color="auto"/>
      </w:divBdr>
    </w:div>
    <w:div w:id="1592471519">
      <w:bodyDiv w:val="1"/>
      <w:marLeft w:val="0"/>
      <w:marRight w:val="0"/>
      <w:marTop w:val="0"/>
      <w:marBottom w:val="0"/>
      <w:divBdr>
        <w:top w:val="none" w:sz="0" w:space="0" w:color="auto"/>
        <w:left w:val="none" w:sz="0" w:space="0" w:color="auto"/>
        <w:bottom w:val="none" w:sz="0" w:space="0" w:color="auto"/>
        <w:right w:val="none" w:sz="0" w:space="0" w:color="auto"/>
      </w:divBdr>
    </w:div>
    <w:div w:id="1593851038">
      <w:bodyDiv w:val="1"/>
      <w:marLeft w:val="0"/>
      <w:marRight w:val="0"/>
      <w:marTop w:val="0"/>
      <w:marBottom w:val="0"/>
      <w:divBdr>
        <w:top w:val="none" w:sz="0" w:space="0" w:color="auto"/>
        <w:left w:val="none" w:sz="0" w:space="0" w:color="auto"/>
        <w:bottom w:val="none" w:sz="0" w:space="0" w:color="auto"/>
        <w:right w:val="none" w:sz="0" w:space="0" w:color="auto"/>
      </w:divBdr>
    </w:div>
    <w:div w:id="1595554499">
      <w:bodyDiv w:val="1"/>
      <w:marLeft w:val="0"/>
      <w:marRight w:val="0"/>
      <w:marTop w:val="0"/>
      <w:marBottom w:val="0"/>
      <w:divBdr>
        <w:top w:val="none" w:sz="0" w:space="0" w:color="auto"/>
        <w:left w:val="none" w:sz="0" w:space="0" w:color="auto"/>
        <w:bottom w:val="none" w:sz="0" w:space="0" w:color="auto"/>
        <w:right w:val="none" w:sz="0" w:space="0" w:color="auto"/>
      </w:divBdr>
    </w:div>
    <w:div w:id="1598177027">
      <w:bodyDiv w:val="1"/>
      <w:marLeft w:val="0"/>
      <w:marRight w:val="0"/>
      <w:marTop w:val="0"/>
      <w:marBottom w:val="0"/>
      <w:divBdr>
        <w:top w:val="none" w:sz="0" w:space="0" w:color="auto"/>
        <w:left w:val="none" w:sz="0" w:space="0" w:color="auto"/>
        <w:bottom w:val="none" w:sz="0" w:space="0" w:color="auto"/>
        <w:right w:val="none" w:sz="0" w:space="0" w:color="auto"/>
      </w:divBdr>
    </w:div>
    <w:div w:id="1602108649">
      <w:bodyDiv w:val="1"/>
      <w:marLeft w:val="0"/>
      <w:marRight w:val="0"/>
      <w:marTop w:val="0"/>
      <w:marBottom w:val="0"/>
      <w:divBdr>
        <w:top w:val="none" w:sz="0" w:space="0" w:color="auto"/>
        <w:left w:val="none" w:sz="0" w:space="0" w:color="auto"/>
        <w:bottom w:val="none" w:sz="0" w:space="0" w:color="auto"/>
        <w:right w:val="none" w:sz="0" w:space="0" w:color="auto"/>
      </w:divBdr>
    </w:div>
    <w:div w:id="1603298590">
      <w:bodyDiv w:val="1"/>
      <w:marLeft w:val="0"/>
      <w:marRight w:val="0"/>
      <w:marTop w:val="0"/>
      <w:marBottom w:val="0"/>
      <w:divBdr>
        <w:top w:val="none" w:sz="0" w:space="0" w:color="auto"/>
        <w:left w:val="none" w:sz="0" w:space="0" w:color="auto"/>
        <w:bottom w:val="none" w:sz="0" w:space="0" w:color="auto"/>
        <w:right w:val="none" w:sz="0" w:space="0" w:color="auto"/>
      </w:divBdr>
    </w:div>
    <w:div w:id="1603608384">
      <w:bodyDiv w:val="1"/>
      <w:marLeft w:val="0"/>
      <w:marRight w:val="0"/>
      <w:marTop w:val="0"/>
      <w:marBottom w:val="0"/>
      <w:divBdr>
        <w:top w:val="none" w:sz="0" w:space="0" w:color="auto"/>
        <w:left w:val="none" w:sz="0" w:space="0" w:color="auto"/>
        <w:bottom w:val="none" w:sz="0" w:space="0" w:color="auto"/>
        <w:right w:val="none" w:sz="0" w:space="0" w:color="auto"/>
      </w:divBdr>
    </w:div>
    <w:div w:id="1606040033">
      <w:bodyDiv w:val="1"/>
      <w:marLeft w:val="0"/>
      <w:marRight w:val="0"/>
      <w:marTop w:val="0"/>
      <w:marBottom w:val="0"/>
      <w:divBdr>
        <w:top w:val="none" w:sz="0" w:space="0" w:color="auto"/>
        <w:left w:val="none" w:sz="0" w:space="0" w:color="auto"/>
        <w:bottom w:val="none" w:sz="0" w:space="0" w:color="auto"/>
        <w:right w:val="none" w:sz="0" w:space="0" w:color="auto"/>
      </w:divBdr>
    </w:div>
    <w:div w:id="1606376167">
      <w:bodyDiv w:val="1"/>
      <w:marLeft w:val="0"/>
      <w:marRight w:val="0"/>
      <w:marTop w:val="0"/>
      <w:marBottom w:val="0"/>
      <w:divBdr>
        <w:top w:val="none" w:sz="0" w:space="0" w:color="auto"/>
        <w:left w:val="none" w:sz="0" w:space="0" w:color="auto"/>
        <w:bottom w:val="none" w:sz="0" w:space="0" w:color="auto"/>
        <w:right w:val="none" w:sz="0" w:space="0" w:color="auto"/>
      </w:divBdr>
    </w:div>
    <w:div w:id="1606420013">
      <w:bodyDiv w:val="1"/>
      <w:marLeft w:val="0"/>
      <w:marRight w:val="0"/>
      <w:marTop w:val="0"/>
      <w:marBottom w:val="0"/>
      <w:divBdr>
        <w:top w:val="none" w:sz="0" w:space="0" w:color="auto"/>
        <w:left w:val="none" w:sz="0" w:space="0" w:color="auto"/>
        <w:bottom w:val="none" w:sz="0" w:space="0" w:color="auto"/>
        <w:right w:val="none" w:sz="0" w:space="0" w:color="auto"/>
      </w:divBdr>
    </w:div>
    <w:div w:id="1608847525">
      <w:bodyDiv w:val="1"/>
      <w:marLeft w:val="0"/>
      <w:marRight w:val="0"/>
      <w:marTop w:val="0"/>
      <w:marBottom w:val="0"/>
      <w:divBdr>
        <w:top w:val="none" w:sz="0" w:space="0" w:color="auto"/>
        <w:left w:val="none" w:sz="0" w:space="0" w:color="auto"/>
        <w:bottom w:val="none" w:sz="0" w:space="0" w:color="auto"/>
        <w:right w:val="none" w:sz="0" w:space="0" w:color="auto"/>
      </w:divBdr>
    </w:div>
    <w:div w:id="1610042020">
      <w:bodyDiv w:val="1"/>
      <w:marLeft w:val="0"/>
      <w:marRight w:val="0"/>
      <w:marTop w:val="0"/>
      <w:marBottom w:val="0"/>
      <w:divBdr>
        <w:top w:val="none" w:sz="0" w:space="0" w:color="auto"/>
        <w:left w:val="none" w:sz="0" w:space="0" w:color="auto"/>
        <w:bottom w:val="none" w:sz="0" w:space="0" w:color="auto"/>
        <w:right w:val="none" w:sz="0" w:space="0" w:color="auto"/>
      </w:divBdr>
    </w:div>
    <w:div w:id="1610965432">
      <w:bodyDiv w:val="1"/>
      <w:marLeft w:val="0"/>
      <w:marRight w:val="0"/>
      <w:marTop w:val="0"/>
      <w:marBottom w:val="0"/>
      <w:divBdr>
        <w:top w:val="none" w:sz="0" w:space="0" w:color="auto"/>
        <w:left w:val="none" w:sz="0" w:space="0" w:color="auto"/>
        <w:bottom w:val="none" w:sz="0" w:space="0" w:color="auto"/>
        <w:right w:val="none" w:sz="0" w:space="0" w:color="auto"/>
      </w:divBdr>
    </w:div>
    <w:div w:id="1613324848">
      <w:bodyDiv w:val="1"/>
      <w:marLeft w:val="0"/>
      <w:marRight w:val="0"/>
      <w:marTop w:val="0"/>
      <w:marBottom w:val="0"/>
      <w:divBdr>
        <w:top w:val="none" w:sz="0" w:space="0" w:color="auto"/>
        <w:left w:val="none" w:sz="0" w:space="0" w:color="auto"/>
        <w:bottom w:val="none" w:sz="0" w:space="0" w:color="auto"/>
        <w:right w:val="none" w:sz="0" w:space="0" w:color="auto"/>
      </w:divBdr>
    </w:div>
    <w:div w:id="1614167201">
      <w:bodyDiv w:val="1"/>
      <w:marLeft w:val="0"/>
      <w:marRight w:val="0"/>
      <w:marTop w:val="0"/>
      <w:marBottom w:val="0"/>
      <w:divBdr>
        <w:top w:val="none" w:sz="0" w:space="0" w:color="auto"/>
        <w:left w:val="none" w:sz="0" w:space="0" w:color="auto"/>
        <w:bottom w:val="none" w:sz="0" w:space="0" w:color="auto"/>
        <w:right w:val="none" w:sz="0" w:space="0" w:color="auto"/>
      </w:divBdr>
    </w:div>
    <w:div w:id="1614626528">
      <w:bodyDiv w:val="1"/>
      <w:marLeft w:val="0"/>
      <w:marRight w:val="0"/>
      <w:marTop w:val="0"/>
      <w:marBottom w:val="0"/>
      <w:divBdr>
        <w:top w:val="none" w:sz="0" w:space="0" w:color="auto"/>
        <w:left w:val="none" w:sz="0" w:space="0" w:color="auto"/>
        <w:bottom w:val="none" w:sz="0" w:space="0" w:color="auto"/>
        <w:right w:val="none" w:sz="0" w:space="0" w:color="auto"/>
      </w:divBdr>
    </w:div>
    <w:div w:id="1617592183">
      <w:bodyDiv w:val="1"/>
      <w:marLeft w:val="0"/>
      <w:marRight w:val="0"/>
      <w:marTop w:val="0"/>
      <w:marBottom w:val="0"/>
      <w:divBdr>
        <w:top w:val="none" w:sz="0" w:space="0" w:color="auto"/>
        <w:left w:val="none" w:sz="0" w:space="0" w:color="auto"/>
        <w:bottom w:val="none" w:sz="0" w:space="0" w:color="auto"/>
        <w:right w:val="none" w:sz="0" w:space="0" w:color="auto"/>
      </w:divBdr>
    </w:div>
    <w:div w:id="1617904775">
      <w:bodyDiv w:val="1"/>
      <w:marLeft w:val="0"/>
      <w:marRight w:val="0"/>
      <w:marTop w:val="0"/>
      <w:marBottom w:val="0"/>
      <w:divBdr>
        <w:top w:val="none" w:sz="0" w:space="0" w:color="auto"/>
        <w:left w:val="none" w:sz="0" w:space="0" w:color="auto"/>
        <w:bottom w:val="none" w:sz="0" w:space="0" w:color="auto"/>
        <w:right w:val="none" w:sz="0" w:space="0" w:color="auto"/>
      </w:divBdr>
    </w:div>
    <w:div w:id="1619947513">
      <w:bodyDiv w:val="1"/>
      <w:marLeft w:val="0"/>
      <w:marRight w:val="0"/>
      <w:marTop w:val="0"/>
      <w:marBottom w:val="0"/>
      <w:divBdr>
        <w:top w:val="none" w:sz="0" w:space="0" w:color="auto"/>
        <w:left w:val="none" w:sz="0" w:space="0" w:color="auto"/>
        <w:bottom w:val="none" w:sz="0" w:space="0" w:color="auto"/>
        <w:right w:val="none" w:sz="0" w:space="0" w:color="auto"/>
      </w:divBdr>
    </w:div>
    <w:div w:id="1620184686">
      <w:bodyDiv w:val="1"/>
      <w:marLeft w:val="0"/>
      <w:marRight w:val="0"/>
      <w:marTop w:val="0"/>
      <w:marBottom w:val="0"/>
      <w:divBdr>
        <w:top w:val="none" w:sz="0" w:space="0" w:color="auto"/>
        <w:left w:val="none" w:sz="0" w:space="0" w:color="auto"/>
        <w:bottom w:val="none" w:sz="0" w:space="0" w:color="auto"/>
        <w:right w:val="none" w:sz="0" w:space="0" w:color="auto"/>
      </w:divBdr>
    </w:div>
    <w:div w:id="1622150837">
      <w:bodyDiv w:val="1"/>
      <w:marLeft w:val="0"/>
      <w:marRight w:val="0"/>
      <w:marTop w:val="0"/>
      <w:marBottom w:val="0"/>
      <w:divBdr>
        <w:top w:val="none" w:sz="0" w:space="0" w:color="auto"/>
        <w:left w:val="none" w:sz="0" w:space="0" w:color="auto"/>
        <w:bottom w:val="none" w:sz="0" w:space="0" w:color="auto"/>
        <w:right w:val="none" w:sz="0" w:space="0" w:color="auto"/>
      </w:divBdr>
    </w:div>
    <w:div w:id="1622807357">
      <w:bodyDiv w:val="1"/>
      <w:marLeft w:val="0"/>
      <w:marRight w:val="0"/>
      <w:marTop w:val="0"/>
      <w:marBottom w:val="0"/>
      <w:divBdr>
        <w:top w:val="none" w:sz="0" w:space="0" w:color="auto"/>
        <w:left w:val="none" w:sz="0" w:space="0" w:color="auto"/>
        <w:bottom w:val="none" w:sz="0" w:space="0" w:color="auto"/>
        <w:right w:val="none" w:sz="0" w:space="0" w:color="auto"/>
      </w:divBdr>
    </w:div>
    <w:div w:id="1623683668">
      <w:bodyDiv w:val="1"/>
      <w:marLeft w:val="0"/>
      <w:marRight w:val="0"/>
      <w:marTop w:val="0"/>
      <w:marBottom w:val="0"/>
      <w:divBdr>
        <w:top w:val="none" w:sz="0" w:space="0" w:color="auto"/>
        <w:left w:val="none" w:sz="0" w:space="0" w:color="auto"/>
        <w:bottom w:val="none" w:sz="0" w:space="0" w:color="auto"/>
        <w:right w:val="none" w:sz="0" w:space="0" w:color="auto"/>
      </w:divBdr>
    </w:div>
    <w:div w:id="1623877018">
      <w:bodyDiv w:val="1"/>
      <w:marLeft w:val="0"/>
      <w:marRight w:val="0"/>
      <w:marTop w:val="0"/>
      <w:marBottom w:val="0"/>
      <w:divBdr>
        <w:top w:val="none" w:sz="0" w:space="0" w:color="auto"/>
        <w:left w:val="none" w:sz="0" w:space="0" w:color="auto"/>
        <w:bottom w:val="none" w:sz="0" w:space="0" w:color="auto"/>
        <w:right w:val="none" w:sz="0" w:space="0" w:color="auto"/>
      </w:divBdr>
    </w:div>
    <w:div w:id="1623920025">
      <w:bodyDiv w:val="1"/>
      <w:marLeft w:val="0"/>
      <w:marRight w:val="0"/>
      <w:marTop w:val="0"/>
      <w:marBottom w:val="0"/>
      <w:divBdr>
        <w:top w:val="none" w:sz="0" w:space="0" w:color="auto"/>
        <w:left w:val="none" w:sz="0" w:space="0" w:color="auto"/>
        <w:bottom w:val="none" w:sz="0" w:space="0" w:color="auto"/>
        <w:right w:val="none" w:sz="0" w:space="0" w:color="auto"/>
      </w:divBdr>
    </w:div>
    <w:div w:id="1625042428">
      <w:bodyDiv w:val="1"/>
      <w:marLeft w:val="0"/>
      <w:marRight w:val="0"/>
      <w:marTop w:val="0"/>
      <w:marBottom w:val="0"/>
      <w:divBdr>
        <w:top w:val="none" w:sz="0" w:space="0" w:color="auto"/>
        <w:left w:val="none" w:sz="0" w:space="0" w:color="auto"/>
        <w:bottom w:val="none" w:sz="0" w:space="0" w:color="auto"/>
        <w:right w:val="none" w:sz="0" w:space="0" w:color="auto"/>
      </w:divBdr>
    </w:div>
    <w:div w:id="1626959979">
      <w:bodyDiv w:val="1"/>
      <w:marLeft w:val="0"/>
      <w:marRight w:val="0"/>
      <w:marTop w:val="0"/>
      <w:marBottom w:val="0"/>
      <w:divBdr>
        <w:top w:val="none" w:sz="0" w:space="0" w:color="auto"/>
        <w:left w:val="none" w:sz="0" w:space="0" w:color="auto"/>
        <w:bottom w:val="none" w:sz="0" w:space="0" w:color="auto"/>
        <w:right w:val="none" w:sz="0" w:space="0" w:color="auto"/>
      </w:divBdr>
    </w:div>
    <w:div w:id="1627002394">
      <w:bodyDiv w:val="1"/>
      <w:marLeft w:val="0"/>
      <w:marRight w:val="0"/>
      <w:marTop w:val="0"/>
      <w:marBottom w:val="0"/>
      <w:divBdr>
        <w:top w:val="none" w:sz="0" w:space="0" w:color="auto"/>
        <w:left w:val="none" w:sz="0" w:space="0" w:color="auto"/>
        <w:bottom w:val="none" w:sz="0" w:space="0" w:color="auto"/>
        <w:right w:val="none" w:sz="0" w:space="0" w:color="auto"/>
      </w:divBdr>
    </w:div>
    <w:div w:id="1628508902">
      <w:bodyDiv w:val="1"/>
      <w:marLeft w:val="0"/>
      <w:marRight w:val="0"/>
      <w:marTop w:val="0"/>
      <w:marBottom w:val="0"/>
      <w:divBdr>
        <w:top w:val="none" w:sz="0" w:space="0" w:color="auto"/>
        <w:left w:val="none" w:sz="0" w:space="0" w:color="auto"/>
        <w:bottom w:val="none" w:sz="0" w:space="0" w:color="auto"/>
        <w:right w:val="none" w:sz="0" w:space="0" w:color="auto"/>
      </w:divBdr>
    </w:div>
    <w:div w:id="1632403211">
      <w:bodyDiv w:val="1"/>
      <w:marLeft w:val="0"/>
      <w:marRight w:val="0"/>
      <w:marTop w:val="0"/>
      <w:marBottom w:val="0"/>
      <w:divBdr>
        <w:top w:val="none" w:sz="0" w:space="0" w:color="auto"/>
        <w:left w:val="none" w:sz="0" w:space="0" w:color="auto"/>
        <w:bottom w:val="none" w:sz="0" w:space="0" w:color="auto"/>
        <w:right w:val="none" w:sz="0" w:space="0" w:color="auto"/>
      </w:divBdr>
    </w:div>
    <w:div w:id="1633706237">
      <w:bodyDiv w:val="1"/>
      <w:marLeft w:val="0"/>
      <w:marRight w:val="0"/>
      <w:marTop w:val="0"/>
      <w:marBottom w:val="0"/>
      <w:divBdr>
        <w:top w:val="none" w:sz="0" w:space="0" w:color="auto"/>
        <w:left w:val="none" w:sz="0" w:space="0" w:color="auto"/>
        <w:bottom w:val="none" w:sz="0" w:space="0" w:color="auto"/>
        <w:right w:val="none" w:sz="0" w:space="0" w:color="auto"/>
      </w:divBdr>
    </w:div>
    <w:div w:id="1636984198">
      <w:bodyDiv w:val="1"/>
      <w:marLeft w:val="0"/>
      <w:marRight w:val="0"/>
      <w:marTop w:val="0"/>
      <w:marBottom w:val="0"/>
      <w:divBdr>
        <w:top w:val="none" w:sz="0" w:space="0" w:color="auto"/>
        <w:left w:val="none" w:sz="0" w:space="0" w:color="auto"/>
        <w:bottom w:val="none" w:sz="0" w:space="0" w:color="auto"/>
        <w:right w:val="none" w:sz="0" w:space="0" w:color="auto"/>
      </w:divBdr>
    </w:div>
    <w:div w:id="1637027090">
      <w:bodyDiv w:val="1"/>
      <w:marLeft w:val="0"/>
      <w:marRight w:val="0"/>
      <w:marTop w:val="0"/>
      <w:marBottom w:val="0"/>
      <w:divBdr>
        <w:top w:val="none" w:sz="0" w:space="0" w:color="auto"/>
        <w:left w:val="none" w:sz="0" w:space="0" w:color="auto"/>
        <w:bottom w:val="none" w:sz="0" w:space="0" w:color="auto"/>
        <w:right w:val="none" w:sz="0" w:space="0" w:color="auto"/>
      </w:divBdr>
    </w:div>
    <w:div w:id="1637492566">
      <w:bodyDiv w:val="1"/>
      <w:marLeft w:val="0"/>
      <w:marRight w:val="0"/>
      <w:marTop w:val="0"/>
      <w:marBottom w:val="0"/>
      <w:divBdr>
        <w:top w:val="none" w:sz="0" w:space="0" w:color="auto"/>
        <w:left w:val="none" w:sz="0" w:space="0" w:color="auto"/>
        <w:bottom w:val="none" w:sz="0" w:space="0" w:color="auto"/>
        <w:right w:val="none" w:sz="0" w:space="0" w:color="auto"/>
      </w:divBdr>
    </w:div>
    <w:div w:id="1640918417">
      <w:bodyDiv w:val="1"/>
      <w:marLeft w:val="0"/>
      <w:marRight w:val="0"/>
      <w:marTop w:val="0"/>
      <w:marBottom w:val="0"/>
      <w:divBdr>
        <w:top w:val="none" w:sz="0" w:space="0" w:color="auto"/>
        <w:left w:val="none" w:sz="0" w:space="0" w:color="auto"/>
        <w:bottom w:val="none" w:sz="0" w:space="0" w:color="auto"/>
        <w:right w:val="none" w:sz="0" w:space="0" w:color="auto"/>
      </w:divBdr>
    </w:div>
    <w:div w:id="1641349647">
      <w:bodyDiv w:val="1"/>
      <w:marLeft w:val="0"/>
      <w:marRight w:val="0"/>
      <w:marTop w:val="0"/>
      <w:marBottom w:val="0"/>
      <w:divBdr>
        <w:top w:val="none" w:sz="0" w:space="0" w:color="auto"/>
        <w:left w:val="none" w:sz="0" w:space="0" w:color="auto"/>
        <w:bottom w:val="none" w:sz="0" w:space="0" w:color="auto"/>
        <w:right w:val="none" w:sz="0" w:space="0" w:color="auto"/>
      </w:divBdr>
    </w:div>
    <w:div w:id="1643537746">
      <w:bodyDiv w:val="1"/>
      <w:marLeft w:val="0"/>
      <w:marRight w:val="0"/>
      <w:marTop w:val="0"/>
      <w:marBottom w:val="0"/>
      <w:divBdr>
        <w:top w:val="none" w:sz="0" w:space="0" w:color="auto"/>
        <w:left w:val="none" w:sz="0" w:space="0" w:color="auto"/>
        <w:bottom w:val="none" w:sz="0" w:space="0" w:color="auto"/>
        <w:right w:val="none" w:sz="0" w:space="0" w:color="auto"/>
      </w:divBdr>
    </w:div>
    <w:div w:id="1646010085">
      <w:bodyDiv w:val="1"/>
      <w:marLeft w:val="0"/>
      <w:marRight w:val="0"/>
      <w:marTop w:val="0"/>
      <w:marBottom w:val="0"/>
      <w:divBdr>
        <w:top w:val="none" w:sz="0" w:space="0" w:color="auto"/>
        <w:left w:val="none" w:sz="0" w:space="0" w:color="auto"/>
        <w:bottom w:val="none" w:sz="0" w:space="0" w:color="auto"/>
        <w:right w:val="none" w:sz="0" w:space="0" w:color="auto"/>
      </w:divBdr>
    </w:div>
    <w:div w:id="1647196284">
      <w:bodyDiv w:val="1"/>
      <w:marLeft w:val="0"/>
      <w:marRight w:val="0"/>
      <w:marTop w:val="0"/>
      <w:marBottom w:val="0"/>
      <w:divBdr>
        <w:top w:val="none" w:sz="0" w:space="0" w:color="auto"/>
        <w:left w:val="none" w:sz="0" w:space="0" w:color="auto"/>
        <w:bottom w:val="none" w:sz="0" w:space="0" w:color="auto"/>
        <w:right w:val="none" w:sz="0" w:space="0" w:color="auto"/>
      </w:divBdr>
    </w:div>
    <w:div w:id="1649238882">
      <w:bodyDiv w:val="1"/>
      <w:marLeft w:val="0"/>
      <w:marRight w:val="0"/>
      <w:marTop w:val="0"/>
      <w:marBottom w:val="0"/>
      <w:divBdr>
        <w:top w:val="none" w:sz="0" w:space="0" w:color="auto"/>
        <w:left w:val="none" w:sz="0" w:space="0" w:color="auto"/>
        <w:bottom w:val="none" w:sz="0" w:space="0" w:color="auto"/>
        <w:right w:val="none" w:sz="0" w:space="0" w:color="auto"/>
      </w:divBdr>
    </w:div>
    <w:div w:id="1652172656">
      <w:bodyDiv w:val="1"/>
      <w:marLeft w:val="0"/>
      <w:marRight w:val="0"/>
      <w:marTop w:val="0"/>
      <w:marBottom w:val="0"/>
      <w:divBdr>
        <w:top w:val="none" w:sz="0" w:space="0" w:color="auto"/>
        <w:left w:val="none" w:sz="0" w:space="0" w:color="auto"/>
        <w:bottom w:val="none" w:sz="0" w:space="0" w:color="auto"/>
        <w:right w:val="none" w:sz="0" w:space="0" w:color="auto"/>
      </w:divBdr>
    </w:div>
    <w:div w:id="1654487060">
      <w:bodyDiv w:val="1"/>
      <w:marLeft w:val="0"/>
      <w:marRight w:val="0"/>
      <w:marTop w:val="0"/>
      <w:marBottom w:val="0"/>
      <w:divBdr>
        <w:top w:val="none" w:sz="0" w:space="0" w:color="auto"/>
        <w:left w:val="none" w:sz="0" w:space="0" w:color="auto"/>
        <w:bottom w:val="none" w:sz="0" w:space="0" w:color="auto"/>
        <w:right w:val="none" w:sz="0" w:space="0" w:color="auto"/>
      </w:divBdr>
    </w:div>
    <w:div w:id="1656108195">
      <w:bodyDiv w:val="1"/>
      <w:marLeft w:val="0"/>
      <w:marRight w:val="0"/>
      <w:marTop w:val="0"/>
      <w:marBottom w:val="0"/>
      <w:divBdr>
        <w:top w:val="none" w:sz="0" w:space="0" w:color="auto"/>
        <w:left w:val="none" w:sz="0" w:space="0" w:color="auto"/>
        <w:bottom w:val="none" w:sz="0" w:space="0" w:color="auto"/>
        <w:right w:val="none" w:sz="0" w:space="0" w:color="auto"/>
      </w:divBdr>
    </w:div>
    <w:div w:id="1656379329">
      <w:bodyDiv w:val="1"/>
      <w:marLeft w:val="0"/>
      <w:marRight w:val="0"/>
      <w:marTop w:val="0"/>
      <w:marBottom w:val="0"/>
      <w:divBdr>
        <w:top w:val="none" w:sz="0" w:space="0" w:color="auto"/>
        <w:left w:val="none" w:sz="0" w:space="0" w:color="auto"/>
        <w:bottom w:val="none" w:sz="0" w:space="0" w:color="auto"/>
        <w:right w:val="none" w:sz="0" w:space="0" w:color="auto"/>
      </w:divBdr>
    </w:div>
    <w:div w:id="1656765347">
      <w:bodyDiv w:val="1"/>
      <w:marLeft w:val="0"/>
      <w:marRight w:val="0"/>
      <w:marTop w:val="0"/>
      <w:marBottom w:val="0"/>
      <w:divBdr>
        <w:top w:val="none" w:sz="0" w:space="0" w:color="auto"/>
        <w:left w:val="none" w:sz="0" w:space="0" w:color="auto"/>
        <w:bottom w:val="none" w:sz="0" w:space="0" w:color="auto"/>
        <w:right w:val="none" w:sz="0" w:space="0" w:color="auto"/>
      </w:divBdr>
    </w:div>
    <w:div w:id="1658651106">
      <w:bodyDiv w:val="1"/>
      <w:marLeft w:val="0"/>
      <w:marRight w:val="0"/>
      <w:marTop w:val="0"/>
      <w:marBottom w:val="0"/>
      <w:divBdr>
        <w:top w:val="none" w:sz="0" w:space="0" w:color="auto"/>
        <w:left w:val="none" w:sz="0" w:space="0" w:color="auto"/>
        <w:bottom w:val="none" w:sz="0" w:space="0" w:color="auto"/>
        <w:right w:val="none" w:sz="0" w:space="0" w:color="auto"/>
      </w:divBdr>
    </w:div>
    <w:div w:id="1660384618">
      <w:bodyDiv w:val="1"/>
      <w:marLeft w:val="0"/>
      <w:marRight w:val="0"/>
      <w:marTop w:val="0"/>
      <w:marBottom w:val="0"/>
      <w:divBdr>
        <w:top w:val="none" w:sz="0" w:space="0" w:color="auto"/>
        <w:left w:val="none" w:sz="0" w:space="0" w:color="auto"/>
        <w:bottom w:val="none" w:sz="0" w:space="0" w:color="auto"/>
        <w:right w:val="none" w:sz="0" w:space="0" w:color="auto"/>
      </w:divBdr>
    </w:div>
    <w:div w:id="1660504169">
      <w:bodyDiv w:val="1"/>
      <w:marLeft w:val="0"/>
      <w:marRight w:val="0"/>
      <w:marTop w:val="0"/>
      <w:marBottom w:val="0"/>
      <w:divBdr>
        <w:top w:val="none" w:sz="0" w:space="0" w:color="auto"/>
        <w:left w:val="none" w:sz="0" w:space="0" w:color="auto"/>
        <w:bottom w:val="none" w:sz="0" w:space="0" w:color="auto"/>
        <w:right w:val="none" w:sz="0" w:space="0" w:color="auto"/>
      </w:divBdr>
    </w:div>
    <w:div w:id="1661421991">
      <w:bodyDiv w:val="1"/>
      <w:marLeft w:val="0"/>
      <w:marRight w:val="0"/>
      <w:marTop w:val="0"/>
      <w:marBottom w:val="0"/>
      <w:divBdr>
        <w:top w:val="none" w:sz="0" w:space="0" w:color="auto"/>
        <w:left w:val="none" w:sz="0" w:space="0" w:color="auto"/>
        <w:bottom w:val="none" w:sz="0" w:space="0" w:color="auto"/>
        <w:right w:val="none" w:sz="0" w:space="0" w:color="auto"/>
      </w:divBdr>
    </w:div>
    <w:div w:id="1661537955">
      <w:bodyDiv w:val="1"/>
      <w:marLeft w:val="0"/>
      <w:marRight w:val="0"/>
      <w:marTop w:val="0"/>
      <w:marBottom w:val="0"/>
      <w:divBdr>
        <w:top w:val="none" w:sz="0" w:space="0" w:color="auto"/>
        <w:left w:val="none" w:sz="0" w:space="0" w:color="auto"/>
        <w:bottom w:val="none" w:sz="0" w:space="0" w:color="auto"/>
        <w:right w:val="none" w:sz="0" w:space="0" w:color="auto"/>
      </w:divBdr>
    </w:div>
    <w:div w:id="1663464339">
      <w:bodyDiv w:val="1"/>
      <w:marLeft w:val="0"/>
      <w:marRight w:val="0"/>
      <w:marTop w:val="0"/>
      <w:marBottom w:val="0"/>
      <w:divBdr>
        <w:top w:val="none" w:sz="0" w:space="0" w:color="auto"/>
        <w:left w:val="none" w:sz="0" w:space="0" w:color="auto"/>
        <w:bottom w:val="none" w:sz="0" w:space="0" w:color="auto"/>
        <w:right w:val="none" w:sz="0" w:space="0" w:color="auto"/>
      </w:divBdr>
    </w:div>
    <w:div w:id="1663965701">
      <w:bodyDiv w:val="1"/>
      <w:marLeft w:val="0"/>
      <w:marRight w:val="0"/>
      <w:marTop w:val="0"/>
      <w:marBottom w:val="0"/>
      <w:divBdr>
        <w:top w:val="none" w:sz="0" w:space="0" w:color="auto"/>
        <w:left w:val="none" w:sz="0" w:space="0" w:color="auto"/>
        <w:bottom w:val="none" w:sz="0" w:space="0" w:color="auto"/>
        <w:right w:val="none" w:sz="0" w:space="0" w:color="auto"/>
      </w:divBdr>
    </w:div>
    <w:div w:id="1663966555">
      <w:bodyDiv w:val="1"/>
      <w:marLeft w:val="0"/>
      <w:marRight w:val="0"/>
      <w:marTop w:val="0"/>
      <w:marBottom w:val="0"/>
      <w:divBdr>
        <w:top w:val="none" w:sz="0" w:space="0" w:color="auto"/>
        <w:left w:val="none" w:sz="0" w:space="0" w:color="auto"/>
        <w:bottom w:val="none" w:sz="0" w:space="0" w:color="auto"/>
        <w:right w:val="none" w:sz="0" w:space="0" w:color="auto"/>
      </w:divBdr>
    </w:div>
    <w:div w:id="1665009957">
      <w:bodyDiv w:val="1"/>
      <w:marLeft w:val="0"/>
      <w:marRight w:val="0"/>
      <w:marTop w:val="0"/>
      <w:marBottom w:val="0"/>
      <w:divBdr>
        <w:top w:val="none" w:sz="0" w:space="0" w:color="auto"/>
        <w:left w:val="none" w:sz="0" w:space="0" w:color="auto"/>
        <w:bottom w:val="none" w:sz="0" w:space="0" w:color="auto"/>
        <w:right w:val="none" w:sz="0" w:space="0" w:color="auto"/>
      </w:divBdr>
    </w:div>
    <w:div w:id="1665039640">
      <w:bodyDiv w:val="1"/>
      <w:marLeft w:val="0"/>
      <w:marRight w:val="0"/>
      <w:marTop w:val="0"/>
      <w:marBottom w:val="0"/>
      <w:divBdr>
        <w:top w:val="none" w:sz="0" w:space="0" w:color="auto"/>
        <w:left w:val="none" w:sz="0" w:space="0" w:color="auto"/>
        <w:bottom w:val="none" w:sz="0" w:space="0" w:color="auto"/>
        <w:right w:val="none" w:sz="0" w:space="0" w:color="auto"/>
      </w:divBdr>
    </w:div>
    <w:div w:id="1666320920">
      <w:bodyDiv w:val="1"/>
      <w:marLeft w:val="0"/>
      <w:marRight w:val="0"/>
      <w:marTop w:val="0"/>
      <w:marBottom w:val="0"/>
      <w:divBdr>
        <w:top w:val="none" w:sz="0" w:space="0" w:color="auto"/>
        <w:left w:val="none" w:sz="0" w:space="0" w:color="auto"/>
        <w:bottom w:val="none" w:sz="0" w:space="0" w:color="auto"/>
        <w:right w:val="none" w:sz="0" w:space="0" w:color="auto"/>
      </w:divBdr>
    </w:div>
    <w:div w:id="1668097554">
      <w:bodyDiv w:val="1"/>
      <w:marLeft w:val="0"/>
      <w:marRight w:val="0"/>
      <w:marTop w:val="0"/>
      <w:marBottom w:val="0"/>
      <w:divBdr>
        <w:top w:val="none" w:sz="0" w:space="0" w:color="auto"/>
        <w:left w:val="none" w:sz="0" w:space="0" w:color="auto"/>
        <w:bottom w:val="none" w:sz="0" w:space="0" w:color="auto"/>
        <w:right w:val="none" w:sz="0" w:space="0" w:color="auto"/>
      </w:divBdr>
    </w:div>
    <w:div w:id="1669165900">
      <w:bodyDiv w:val="1"/>
      <w:marLeft w:val="0"/>
      <w:marRight w:val="0"/>
      <w:marTop w:val="0"/>
      <w:marBottom w:val="0"/>
      <w:divBdr>
        <w:top w:val="none" w:sz="0" w:space="0" w:color="auto"/>
        <w:left w:val="none" w:sz="0" w:space="0" w:color="auto"/>
        <w:bottom w:val="none" w:sz="0" w:space="0" w:color="auto"/>
        <w:right w:val="none" w:sz="0" w:space="0" w:color="auto"/>
      </w:divBdr>
    </w:div>
    <w:div w:id="1673530965">
      <w:bodyDiv w:val="1"/>
      <w:marLeft w:val="0"/>
      <w:marRight w:val="0"/>
      <w:marTop w:val="0"/>
      <w:marBottom w:val="0"/>
      <w:divBdr>
        <w:top w:val="none" w:sz="0" w:space="0" w:color="auto"/>
        <w:left w:val="none" w:sz="0" w:space="0" w:color="auto"/>
        <w:bottom w:val="none" w:sz="0" w:space="0" w:color="auto"/>
        <w:right w:val="none" w:sz="0" w:space="0" w:color="auto"/>
      </w:divBdr>
    </w:div>
    <w:div w:id="1675645011">
      <w:bodyDiv w:val="1"/>
      <w:marLeft w:val="0"/>
      <w:marRight w:val="0"/>
      <w:marTop w:val="0"/>
      <w:marBottom w:val="0"/>
      <w:divBdr>
        <w:top w:val="none" w:sz="0" w:space="0" w:color="auto"/>
        <w:left w:val="none" w:sz="0" w:space="0" w:color="auto"/>
        <w:bottom w:val="none" w:sz="0" w:space="0" w:color="auto"/>
        <w:right w:val="none" w:sz="0" w:space="0" w:color="auto"/>
      </w:divBdr>
    </w:div>
    <w:div w:id="1676372766">
      <w:bodyDiv w:val="1"/>
      <w:marLeft w:val="0"/>
      <w:marRight w:val="0"/>
      <w:marTop w:val="0"/>
      <w:marBottom w:val="0"/>
      <w:divBdr>
        <w:top w:val="none" w:sz="0" w:space="0" w:color="auto"/>
        <w:left w:val="none" w:sz="0" w:space="0" w:color="auto"/>
        <w:bottom w:val="none" w:sz="0" w:space="0" w:color="auto"/>
        <w:right w:val="none" w:sz="0" w:space="0" w:color="auto"/>
      </w:divBdr>
    </w:div>
    <w:div w:id="1678574581">
      <w:bodyDiv w:val="1"/>
      <w:marLeft w:val="0"/>
      <w:marRight w:val="0"/>
      <w:marTop w:val="0"/>
      <w:marBottom w:val="0"/>
      <w:divBdr>
        <w:top w:val="none" w:sz="0" w:space="0" w:color="auto"/>
        <w:left w:val="none" w:sz="0" w:space="0" w:color="auto"/>
        <w:bottom w:val="none" w:sz="0" w:space="0" w:color="auto"/>
        <w:right w:val="none" w:sz="0" w:space="0" w:color="auto"/>
      </w:divBdr>
    </w:div>
    <w:div w:id="1679042059">
      <w:bodyDiv w:val="1"/>
      <w:marLeft w:val="0"/>
      <w:marRight w:val="0"/>
      <w:marTop w:val="0"/>
      <w:marBottom w:val="0"/>
      <w:divBdr>
        <w:top w:val="none" w:sz="0" w:space="0" w:color="auto"/>
        <w:left w:val="none" w:sz="0" w:space="0" w:color="auto"/>
        <w:bottom w:val="none" w:sz="0" w:space="0" w:color="auto"/>
        <w:right w:val="none" w:sz="0" w:space="0" w:color="auto"/>
      </w:divBdr>
    </w:div>
    <w:div w:id="1681809692">
      <w:bodyDiv w:val="1"/>
      <w:marLeft w:val="0"/>
      <w:marRight w:val="0"/>
      <w:marTop w:val="0"/>
      <w:marBottom w:val="0"/>
      <w:divBdr>
        <w:top w:val="none" w:sz="0" w:space="0" w:color="auto"/>
        <w:left w:val="none" w:sz="0" w:space="0" w:color="auto"/>
        <w:bottom w:val="none" w:sz="0" w:space="0" w:color="auto"/>
        <w:right w:val="none" w:sz="0" w:space="0" w:color="auto"/>
      </w:divBdr>
    </w:div>
    <w:div w:id="1683430032">
      <w:bodyDiv w:val="1"/>
      <w:marLeft w:val="0"/>
      <w:marRight w:val="0"/>
      <w:marTop w:val="0"/>
      <w:marBottom w:val="0"/>
      <w:divBdr>
        <w:top w:val="none" w:sz="0" w:space="0" w:color="auto"/>
        <w:left w:val="none" w:sz="0" w:space="0" w:color="auto"/>
        <w:bottom w:val="none" w:sz="0" w:space="0" w:color="auto"/>
        <w:right w:val="none" w:sz="0" w:space="0" w:color="auto"/>
      </w:divBdr>
    </w:div>
    <w:div w:id="1686440026">
      <w:bodyDiv w:val="1"/>
      <w:marLeft w:val="0"/>
      <w:marRight w:val="0"/>
      <w:marTop w:val="0"/>
      <w:marBottom w:val="0"/>
      <w:divBdr>
        <w:top w:val="none" w:sz="0" w:space="0" w:color="auto"/>
        <w:left w:val="none" w:sz="0" w:space="0" w:color="auto"/>
        <w:bottom w:val="none" w:sz="0" w:space="0" w:color="auto"/>
        <w:right w:val="none" w:sz="0" w:space="0" w:color="auto"/>
      </w:divBdr>
    </w:div>
    <w:div w:id="1686512274">
      <w:bodyDiv w:val="1"/>
      <w:marLeft w:val="0"/>
      <w:marRight w:val="0"/>
      <w:marTop w:val="0"/>
      <w:marBottom w:val="0"/>
      <w:divBdr>
        <w:top w:val="none" w:sz="0" w:space="0" w:color="auto"/>
        <w:left w:val="none" w:sz="0" w:space="0" w:color="auto"/>
        <w:bottom w:val="none" w:sz="0" w:space="0" w:color="auto"/>
        <w:right w:val="none" w:sz="0" w:space="0" w:color="auto"/>
      </w:divBdr>
    </w:div>
    <w:div w:id="1687248952">
      <w:bodyDiv w:val="1"/>
      <w:marLeft w:val="0"/>
      <w:marRight w:val="0"/>
      <w:marTop w:val="0"/>
      <w:marBottom w:val="0"/>
      <w:divBdr>
        <w:top w:val="none" w:sz="0" w:space="0" w:color="auto"/>
        <w:left w:val="none" w:sz="0" w:space="0" w:color="auto"/>
        <w:bottom w:val="none" w:sz="0" w:space="0" w:color="auto"/>
        <w:right w:val="none" w:sz="0" w:space="0" w:color="auto"/>
      </w:divBdr>
    </w:div>
    <w:div w:id="1688746667">
      <w:bodyDiv w:val="1"/>
      <w:marLeft w:val="0"/>
      <w:marRight w:val="0"/>
      <w:marTop w:val="0"/>
      <w:marBottom w:val="0"/>
      <w:divBdr>
        <w:top w:val="none" w:sz="0" w:space="0" w:color="auto"/>
        <w:left w:val="none" w:sz="0" w:space="0" w:color="auto"/>
        <w:bottom w:val="none" w:sz="0" w:space="0" w:color="auto"/>
        <w:right w:val="none" w:sz="0" w:space="0" w:color="auto"/>
      </w:divBdr>
    </w:div>
    <w:div w:id="1688869105">
      <w:bodyDiv w:val="1"/>
      <w:marLeft w:val="0"/>
      <w:marRight w:val="0"/>
      <w:marTop w:val="0"/>
      <w:marBottom w:val="0"/>
      <w:divBdr>
        <w:top w:val="none" w:sz="0" w:space="0" w:color="auto"/>
        <w:left w:val="none" w:sz="0" w:space="0" w:color="auto"/>
        <w:bottom w:val="none" w:sz="0" w:space="0" w:color="auto"/>
        <w:right w:val="none" w:sz="0" w:space="0" w:color="auto"/>
      </w:divBdr>
    </w:div>
    <w:div w:id="1689527389">
      <w:bodyDiv w:val="1"/>
      <w:marLeft w:val="0"/>
      <w:marRight w:val="0"/>
      <w:marTop w:val="0"/>
      <w:marBottom w:val="0"/>
      <w:divBdr>
        <w:top w:val="none" w:sz="0" w:space="0" w:color="auto"/>
        <w:left w:val="none" w:sz="0" w:space="0" w:color="auto"/>
        <w:bottom w:val="none" w:sz="0" w:space="0" w:color="auto"/>
        <w:right w:val="none" w:sz="0" w:space="0" w:color="auto"/>
      </w:divBdr>
    </w:div>
    <w:div w:id="1689746212">
      <w:bodyDiv w:val="1"/>
      <w:marLeft w:val="0"/>
      <w:marRight w:val="0"/>
      <w:marTop w:val="0"/>
      <w:marBottom w:val="0"/>
      <w:divBdr>
        <w:top w:val="none" w:sz="0" w:space="0" w:color="auto"/>
        <w:left w:val="none" w:sz="0" w:space="0" w:color="auto"/>
        <w:bottom w:val="none" w:sz="0" w:space="0" w:color="auto"/>
        <w:right w:val="none" w:sz="0" w:space="0" w:color="auto"/>
      </w:divBdr>
    </w:div>
    <w:div w:id="1690794196">
      <w:bodyDiv w:val="1"/>
      <w:marLeft w:val="0"/>
      <w:marRight w:val="0"/>
      <w:marTop w:val="0"/>
      <w:marBottom w:val="0"/>
      <w:divBdr>
        <w:top w:val="none" w:sz="0" w:space="0" w:color="auto"/>
        <w:left w:val="none" w:sz="0" w:space="0" w:color="auto"/>
        <w:bottom w:val="none" w:sz="0" w:space="0" w:color="auto"/>
        <w:right w:val="none" w:sz="0" w:space="0" w:color="auto"/>
      </w:divBdr>
    </w:div>
    <w:div w:id="1698772785">
      <w:bodyDiv w:val="1"/>
      <w:marLeft w:val="0"/>
      <w:marRight w:val="0"/>
      <w:marTop w:val="0"/>
      <w:marBottom w:val="0"/>
      <w:divBdr>
        <w:top w:val="none" w:sz="0" w:space="0" w:color="auto"/>
        <w:left w:val="none" w:sz="0" w:space="0" w:color="auto"/>
        <w:bottom w:val="none" w:sz="0" w:space="0" w:color="auto"/>
        <w:right w:val="none" w:sz="0" w:space="0" w:color="auto"/>
      </w:divBdr>
    </w:div>
    <w:div w:id="1701782618">
      <w:bodyDiv w:val="1"/>
      <w:marLeft w:val="0"/>
      <w:marRight w:val="0"/>
      <w:marTop w:val="0"/>
      <w:marBottom w:val="0"/>
      <w:divBdr>
        <w:top w:val="none" w:sz="0" w:space="0" w:color="auto"/>
        <w:left w:val="none" w:sz="0" w:space="0" w:color="auto"/>
        <w:bottom w:val="none" w:sz="0" w:space="0" w:color="auto"/>
        <w:right w:val="none" w:sz="0" w:space="0" w:color="auto"/>
      </w:divBdr>
    </w:div>
    <w:div w:id="1701855744">
      <w:bodyDiv w:val="1"/>
      <w:marLeft w:val="0"/>
      <w:marRight w:val="0"/>
      <w:marTop w:val="0"/>
      <w:marBottom w:val="0"/>
      <w:divBdr>
        <w:top w:val="none" w:sz="0" w:space="0" w:color="auto"/>
        <w:left w:val="none" w:sz="0" w:space="0" w:color="auto"/>
        <w:bottom w:val="none" w:sz="0" w:space="0" w:color="auto"/>
        <w:right w:val="none" w:sz="0" w:space="0" w:color="auto"/>
      </w:divBdr>
    </w:div>
    <w:div w:id="1701970110">
      <w:bodyDiv w:val="1"/>
      <w:marLeft w:val="0"/>
      <w:marRight w:val="0"/>
      <w:marTop w:val="0"/>
      <w:marBottom w:val="0"/>
      <w:divBdr>
        <w:top w:val="none" w:sz="0" w:space="0" w:color="auto"/>
        <w:left w:val="none" w:sz="0" w:space="0" w:color="auto"/>
        <w:bottom w:val="none" w:sz="0" w:space="0" w:color="auto"/>
        <w:right w:val="none" w:sz="0" w:space="0" w:color="auto"/>
      </w:divBdr>
    </w:div>
    <w:div w:id="1705472517">
      <w:bodyDiv w:val="1"/>
      <w:marLeft w:val="0"/>
      <w:marRight w:val="0"/>
      <w:marTop w:val="0"/>
      <w:marBottom w:val="0"/>
      <w:divBdr>
        <w:top w:val="none" w:sz="0" w:space="0" w:color="auto"/>
        <w:left w:val="none" w:sz="0" w:space="0" w:color="auto"/>
        <w:bottom w:val="none" w:sz="0" w:space="0" w:color="auto"/>
        <w:right w:val="none" w:sz="0" w:space="0" w:color="auto"/>
      </w:divBdr>
    </w:div>
    <w:div w:id="1705791193">
      <w:bodyDiv w:val="1"/>
      <w:marLeft w:val="0"/>
      <w:marRight w:val="0"/>
      <w:marTop w:val="0"/>
      <w:marBottom w:val="0"/>
      <w:divBdr>
        <w:top w:val="none" w:sz="0" w:space="0" w:color="auto"/>
        <w:left w:val="none" w:sz="0" w:space="0" w:color="auto"/>
        <w:bottom w:val="none" w:sz="0" w:space="0" w:color="auto"/>
        <w:right w:val="none" w:sz="0" w:space="0" w:color="auto"/>
      </w:divBdr>
    </w:div>
    <w:div w:id="1707213507">
      <w:bodyDiv w:val="1"/>
      <w:marLeft w:val="0"/>
      <w:marRight w:val="0"/>
      <w:marTop w:val="0"/>
      <w:marBottom w:val="0"/>
      <w:divBdr>
        <w:top w:val="none" w:sz="0" w:space="0" w:color="auto"/>
        <w:left w:val="none" w:sz="0" w:space="0" w:color="auto"/>
        <w:bottom w:val="none" w:sz="0" w:space="0" w:color="auto"/>
        <w:right w:val="none" w:sz="0" w:space="0" w:color="auto"/>
      </w:divBdr>
    </w:div>
    <w:div w:id="1708018432">
      <w:bodyDiv w:val="1"/>
      <w:marLeft w:val="0"/>
      <w:marRight w:val="0"/>
      <w:marTop w:val="0"/>
      <w:marBottom w:val="0"/>
      <w:divBdr>
        <w:top w:val="none" w:sz="0" w:space="0" w:color="auto"/>
        <w:left w:val="none" w:sz="0" w:space="0" w:color="auto"/>
        <w:bottom w:val="none" w:sz="0" w:space="0" w:color="auto"/>
        <w:right w:val="none" w:sz="0" w:space="0" w:color="auto"/>
      </w:divBdr>
    </w:div>
    <w:div w:id="1708986081">
      <w:bodyDiv w:val="1"/>
      <w:marLeft w:val="0"/>
      <w:marRight w:val="0"/>
      <w:marTop w:val="0"/>
      <w:marBottom w:val="0"/>
      <w:divBdr>
        <w:top w:val="none" w:sz="0" w:space="0" w:color="auto"/>
        <w:left w:val="none" w:sz="0" w:space="0" w:color="auto"/>
        <w:bottom w:val="none" w:sz="0" w:space="0" w:color="auto"/>
        <w:right w:val="none" w:sz="0" w:space="0" w:color="auto"/>
      </w:divBdr>
    </w:div>
    <w:div w:id="1709061811">
      <w:bodyDiv w:val="1"/>
      <w:marLeft w:val="0"/>
      <w:marRight w:val="0"/>
      <w:marTop w:val="0"/>
      <w:marBottom w:val="0"/>
      <w:divBdr>
        <w:top w:val="none" w:sz="0" w:space="0" w:color="auto"/>
        <w:left w:val="none" w:sz="0" w:space="0" w:color="auto"/>
        <w:bottom w:val="none" w:sz="0" w:space="0" w:color="auto"/>
        <w:right w:val="none" w:sz="0" w:space="0" w:color="auto"/>
      </w:divBdr>
    </w:div>
    <w:div w:id="1710569483">
      <w:bodyDiv w:val="1"/>
      <w:marLeft w:val="0"/>
      <w:marRight w:val="0"/>
      <w:marTop w:val="0"/>
      <w:marBottom w:val="0"/>
      <w:divBdr>
        <w:top w:val="none" w:sz="0" w:space="0" w:color="auto"/>
        <w:left w:val="none" w:sz="0" w:space="0" w:color="auto"/>
        <w:bottom w:val="none" w:sz="0" w:space="0" w:color="auto"/>
        <w:right w:val="none" w:sz="0" w:space="0" w:color="auto"/>
      </w:divBdr>
    </w:div>
    <w:div w:id="1711345404">
      <w:bodyDiv w:val="1"/>
      <w:marLeft w:val="0"/>
      <w:marRight w:val="0"/>
      <w:marTop w:val="0"/>
      <w:marBottom w:val="0"/>
      <w:divBdr>
        <w:top w:val="none" w:sz="0" w:space="0" w:color="auto"/>
        <w:left w:val="none" w:sz="0" w:space="0" w:color="auto"/>
        <w:bottom w:val="none" w:sz="0" w:space="0" w:color="auto"/>
        <w:right w:val="none" w:sz="0" w:space="0" w:color="auto"/>
      </w:divBdr>
    </w:div>
    <w:div w:id="1711539734">
      <w:bodyDiv w:val="1"/>
      <w:marLeft w:val="0"/>
      <w:marRight w:val="0"/>
      <w:marTop w:val="0"/>
      <w:marBottom w:val="0"/>
      <w:divBdr>
        <w:top w:val="none" w:sz="0" w:space="0" w:color="auto"/>
        <w:left w:val="none" w:sz="0" w:space="0" w:color="auto"/>
        <w:bottom w:val="none" w:sz="0" w:space="0" w:color="auto"/>
        <w:right w:val="none" w:sz="0" w:space="0" w:color="auto"/>
      </w:divBdr>
    </w:div>
    <w:div w:id="1712801594">
      <w:bodyDiv w:val="1"/>
      <w:marLeft w:val="0"/>
      <w:marRight w:val="0"/>
      <w:marTop w:val="0"/>
      <w:marBottom w:val="0"/>
      <w:divBdr>
        <w:top w:val="none" w:sz="0" w:space="0" w:color="auto"/>
        <w:left w:val="none" w:sz="0" w:space="0" w:color="auto"/>
        <w:bottom w:val="none" w:sz="0" w:space="0" w:color="auto"/>
        <w:right w:val="none" w:sz="0" w:space="0" w:color="auto"/>
      </w:divBdr>
    </w:div>
    <w:div w:id="1713194076">
      <w:bodyDiv w:val="1"/>
      <w:marLeft w:val="0"/>
      <w:marRight w:val="0"/>
      <w:marTop w:val="0"/>
      <w:marBottom w:val="0"/>
      <w:divBdr>
        <w:top w:val="none" w:sz="0" w:space="0" w:color="auto"/>
        <w:left w:val="none" w:sz="0" w:space="0" w:color="auto"/>
        <w:bottom w:val="none" w:sz="0" w:space="0" w:color="auto"/>
        <w:right w:val="none" w:sz="0" w:space="0" w:color="auto"/>
      </w:divBdr>
    </w:div>
    <w:div w:id="1714572475">
      <w:bodyDiv w:val="1"/>
      <w:marLeft w:val="0"/>
      <w:marRight w:val="0"/>
      <w:marTop w:val="0"/>
      <w:marBottom w:val="0"/>
      <w:divBdr>
        <w:top w:val="none" w:sz="0" w:space="0" w:color="auto"/>
        <w:left w:val="none" w:sz="0" w:space="0" w:color="auto"/>
        <w:bottom w:val="none" w:sz="0" w:space="0" w:color="auto"/>
        <w:right w:val="none" w:sz="0" w:space="0" w:color="auto"/>
      </w:divBdr>
    </w:div>
    <w:div w:id="1719695924">
      <w:bodyDiv w:val="1"/>
      <w:marLeft w:val="0"/>
      <w:marRight w:val="0"/>
      <w:marTop w:val="0"/>
      <w:marBottom w:val="0"/>
      <w:divBdr>
        <w:top w:val="none" w:sz="0" w:space="0" w:color="auto"/>
        <w:left w:val="none" w:sz="0" w:space="0" w:color="auto"/>
        <w:bottom w:val="none" w:sz="0" w:space="0" w:color="auto"/>
        <w:right w:val="none" w:sz="0" w:space="0" w:color="auto"/>
      </w:divBdr>
    </w:div>
    <w:div w:id="1720129593">
      <w:bodyDiv w:val="1"/>
      <w:marLeft w:val="0"/>
      <w:marRight w:val="0"/>
      <w:marTop w:val="0"/>
      <w:marBottom w:val="0"/>
      <w:divBdr>
        <w:top w:val="none" w:sz="0" w:space="0" w:color="auto"/>
        <w:left w:val="none" w:sz="0" w:space="0" w:color="auto"/>
        <w:bottom w:val="none" w:sz="0" w:space="0" w:color="auto"/>
        <w:right w:val="none" w:sz="0" w:space="0" w:color="auto"/>
      </w:divBdr>
    </w:div>
    <w:div w:id="1721396211">
      <w:bodyDiv w:val="1"/>
      <w:marLeft w:val="0"/>
      <w:marRight w:val="0"/>
      <w:marTop w:val="0"/>
      <w:marBottom w:val="0"/>
      <w:divBdr>
        <w:top w:val="none" w:sz="0" w:space="0" w:color="auto"/>
        <w:left w:val="none" w:sz="0" w:space="0" w:color="auto"/>
        <w:bottom w:val="none" w:sz="0" w:space="0" w:color="auto"/>
        <w:right w:val="none" w:sz="0" w:space="0" w:color="auto"/>
      </w:divBdr>
    </w:div>
    <w:div w:id="1722165965">
      <w:bodyDiv w:val="1"/>
      <w:marLeft w:val="0"/>
      <w:marRight w:val="0"/>
      <w:marTop w:val="0"/>
      <w:marBottom w:val="0"/>
      <w:divBdr>
        <w:top w:val="none" w:sz="0" w:space="0" w:color="auto"/>
        <w:left w:val="none" w:sz="0" w:space="0" w:color="auto"/>
        <w:bottom w:val="none" w:sz="0" w:space="0" w:color="auto"/>
        <w:right w:val="none" w:sz="0" w:space="0" w:color="auto"/>
      </w:divBdr>
    </w:div>
    <w:div w:id="1724255995">
      <w:bodyDiv w:val="1"/>
      <w:marLeft w:val="0"/>
      <w:marRight w:val="0"/>
      <w:marTop w:val="0"/>
      <w:marBottom w:val="0"/>
      <w:divBdr>
        <w:top w:val="none" w:sz="0" w:space="0" w:color="auto"/>
        <w:left w:val="none" w:sz="0" w:space="0" w:color="auto"/>
        <w:bottom w:val="none" w:sz="0" w:space="0" w:color="auto"/>
        <w:right w:val="none" w:sz="0" w:space="0" w:color="auto"/>
      </w:divBdr>
    </w:div>
    <w:div w:id="1724988209">
      <w:bodyDiv w:val="1"/>
      <w:marLeft w:val="0"/>
      <w:marRight w:val="0"/>
      <w:marTop w:val="0"/>
      <w:marBottom w:val="0"/>
      <w:divBdr>
        <w:top w:val="none" w:sz="0" w:space="0" w:color="auto"/>
        <w:left w:val="none" w:sz="0" w:space="0" w:color="auto"/>
        <w:bottom w:val="none" w:sz="0" w:space="0" w:color="auto"/>
        <w:right w:val="none" w:sz="0" w:space="0" w:color="auto"/>
      </w:divBdr>
    </w:div>
    <w:div w:id="1725517382">
      <w:bodyDiv w:val="1"/>
      <w:marLeft w:val="0"/>
      <w:marRight w:val="0"/>
      <w:marTop w:val="0"/>
      <w:marBottom w:val="0"/>
      <w:divBdr>
        <w:top w:val="none" w:sz="0" w:space="0" w:color="auto"/>
        <w:left w:val="none" w:sz="0" w:space="0" w:color="auto"/>
        <w:bottom w:val="none" w:sz="0" w:space="0" w:color="auto"/>
        <w:right w:val="none" w:sz="0" w:space="0" w:color="auto"/>
      </w:divBdr>
    </w:div>
    <w:div w:id="1725636694">
      <w:bodyDiv w:val="1"/>
      <w:marLeft w:val="0"/>
      <w:marRight w:val="0"/>
      <w:marTop w:val="0"/>
      <w:marBottom w:val="0"/>
      <w:divBdr>
        <w:top w:val="none" w:sz="0" w:space="0" w:color="auto"/>
        <w:left w:val="none" w:sz="0" w:space="0" w:color="auto"/>
        <w:bottom w:val="none" w:sz="0" w:space="0" w:color="auto"/>
        <w:right w:val="none" w:sz="0" w:space="0" w:color="auto"/>
      </w:divBdr>
    </w:div>
    <w:div w:id="1725911186">
      <w:bodyDiv w:val="1"/>
      <w:marLeft w:val="0"/>
      <w:marRight w:val="0"/>
      <w:marTop w:val="0"/>
      <w:marBottom w:val="0"/>
      <w:divBdr>
        <w:top w:val="none" w:sz="0" w:space="0" w:color="auto"/>
        <w:left w:val="none" w:sz="0" w:space="0" w:color="auto"/>
        <w:bottom w:val="none" w:sz="0" w:space="0" w:color="auto"/>
        <w:right w:val="none" w:sz="0" w:space="0" w:color="auto"/>
      </w:divBdr>
    </w:div>
    <w:div w:id="1726103825">
      <w:bodyDiv w:val="1"/>
      <w:marLeft w:val="0"/>
      <w:marRight w:val="0"/>
      <w:marTop w:val="0"/>
      <w:marBottom w:val="0"/>
      <w:divBdr>
        <w:top w:val="none" w:sz="0" w:space="0" w:color="auto"/>
        <w:left w:val="none" w:sz="0" w:space="0" w:color="auto"/>
        <w:bottom w:val="none" w:sz="0" w:space="0" w:color="auto"/>
        <w:right w:val="none" w:sz="0" w:space="0" w:color="auto"/>
      </w:divBdr>
    </w:div>
    <w:div w:id="1726484885">
      <w:bodyDiv w:val="1"/>
      <w:marLeft w:val="0"/>
      <w:marRight w:val="0"/>
      <w:marTop w:val="0"/>
      <w:marBottom w:val="0"/>
      <w:divBdr>
        <w:top w:val="none" w:sz="0" w:space="0" w:color="auto"/>
        <w:left w:val="none" w:sz="0" w:space="0" w:color="auto"/>
        <w:bottom w:val="none" w:sz="0" w:space="0" w:color="auto"/>
        <w:right w:val="none" w:sz="0" w:space="0" w:color="auto"/>
      </w:divBdr>
    </w:div>
    <w:div w:id="1727142623">
      <w:bodyDiv w:val="1"/>
      <w:marLeft w:val="0"/>
      <w:marRight w:val="0"/>
      <w:marTop w:val="0"/>
      <w:marBottom w:val="0"/>
      <w:divBdr>
        <w:top w:val="none" w:sz="0" w:space="0" w:color="auto"/>
        <w:left w:val="none" w:sz="0" w:space="0" w:color="auto"/>
        <w:bottom w:val="none" w:sz="0" w:space="0" w:color="auto"/>
        <w:right w:val="none" w:sz="0" w:space="0" w:color="auto"/>
      </w:divBdr>
    </w:div>
    <w:div w:id="1727489325">
      <w:bodyDiv w:val="1"/>
      <w:marLeft w:val="0"/>
      <w:marRight w:val="0"/>
      <w:marTop w:val="0"/>
      <w:marBottom w:val="0"/>
      <w:divBdr>
        <w:top w:val="none" w:sz="0" w:space="0" w:color="auto"/>
        <w:left w:val="none" w:sz="0" w:space="0" w:color="auto"/>
        <w:bottom w:val="none" w:sz="0" w:space="0" w:color="auto"/>
        <w:right w:val="none" w:sz="0" w:space="0" w:color="auto"/>
      </w:divBdr>
    </w:div>
    <w:div w:id="1727953074">
      <w:bodyDiv w:val="1"/>
      <w:marLeft w:val="0"/>
      <w:marRight w:val="0"/>
      <w:marTop w:val="0"/>
      <w:marBottom w:val="0"/>
      <w:divBdr>
        <w:top w:val="none" w:sz="0" w:space="0" w:color="auto"/>
        <w:left w:val="none" w:sz="0" w:space="0" w:color="auto"/>
        <w:bottom w:val="none" w:sz="0" w:space="0" w:color="auto"/>
        <w:right w:val="none" w:sz="0" w:space="0" w:color="auto"/>
      </w:divBdr>
    </w:div>
    <w:div w:id="1729260211">
      <w:bodyDiv w:val="1"/>
      <w:marLeft w:val="0"/>
      <w:marRight w:val="0"/>
      <w:marTop w:val="0"/>
      <w:marBottom w:val="0"/>
      <w:divBdr>
        <w:top w:val="none" w:sz="0" w:space="0" w:color="auto"/>
        <w:left w:val="none" w:sz="0" w:space="0" w:color="auto"/>
        <w:bottom w:val="none" w:sz="0" w:space="0" w:color="auto"/>
        <w:right w:val="none" w:sz="0" w:space="0" w:color="auto"/>
      </w:divBdr>
    </w:div>
    <w:div w:id="1729766094">
      <w:bodyDiv w:val="1"/>
      <w:marLeft w:val="0"/>
      <w:marRight w:val="0"/>
      <w:marTop w:val="0"/>
      <w:marBottom w:val="0"/>
      <w:divBdr>
        <w:top w:val="none" w:sz="0" w:space="0" w:color="auto"/>
        <w:left w:val="none" w:sz="0" w:space="0" w:color="auto"/>
        <w:bottom w:val="none" w:sz="0" w:space="0" w:color="auto"/>
        <w:right w:val="none" w:sz="0" w:space="0" w:color="auto"/>
      </w:divBdr>
    </w:div>
    <w:div w:id="1730222499">
      <w:bodyDiv w:val="1"/>
      <w:marLeft w:val="0"/>
      <w:marRight w:val="0"/>
      <w:marTop w:val="0"/>
      <w:marBottom w:val="0"/>
      <w:divBdr>
        <w:top w:val="none" w:sz="0" w:space="0" w:color="auto"/>
        <w:left w:val="none" w:sz="0" w:space="0" w:color="auto"/>
        <w:bottom w:val="none" w:sz="0" w:space="0" w:color="auto"/>
        <w:right w:val="none" w:sz="0" w:space="0" w:color="auto"/>
      </w:divBdr>
    </w:div>
    <w:div w:id="1733238122">
      <w:bodyDiv w:val="1"/>
      <w:marLeft w:val="0"/>
      <w:marRight w:val="0"/>
      <w:marTop w:val="0"/>
      <w:marBottom w:val="0"/>
      <w:divBdr>
        <w:top w:val="none" w:sz="0" w:space="0" w:color="auto"/>
        <w:left w:val="none" w:sz="0" w:space="0" w:color="auto"/>
        <w:bottom w:val="none" w:sz="0" w:space="0" w:color="auto"/>
        <w:right w:val="none" w:sz="0" w:space="0" w:color="auto"/>
      </w:divBdr>
    </w:div>
    <w:div w:id="1734499625">
      <w:bodyDiv w:val="1"/>
      <w:marLeft w:val="0"/>
      <w:marRight w:val="0"/>
      <w:marTop w:val="0"/>
      <w:marBottom w:val="0"/>
      <w:divBdr>
        <w:top w:val="none" w:sz="0" w:space="0" w:color="auto"/>
        <w:left w:val="none" w:sz="0" w:space="0" w:color="auto"/>
        <w:bottom w:val="none" w:sz="0" w:space="0" w:color="auto"/>
        <w:right w:val="none" w:sz="0" w:space="0" w:color="auto"/>
      </w:divBdr>
    </w:div>
    <w:div w:id="1736539777">
      <w:bodyDiv w:val="1"/>
      <w:marLeft w:val="0"/>
      <w:marRight w:val="0"/>
      <w:marTop w:val="0"/>
      <w:marBottom w:val="0"/>
      <w:divBdr>
        <w:top w:val="none" w:sz="0" w:space="0" w:color="auto"/>
        <w:left w:val="none" w:sz="0" w:space="0" w:color="auto"/>
        <w:bottom w:val="none" w:sz="0" w:space="0" w:color="auto"/>
        <w:right w:val="none" w:sz="0" w:space="0" w:color="auto"/>
      </w:divBdr>
    </w:div>
    <w:div w:id="1737240745">
      <w:bodyDiv w:val="1"/>
      <w:marLeft w:val="0"/>
      <w:marRight w:val="0"/>
      <w:marTop w:val="0"/>
      <w:marBottom w:val="0"/>
      <w:divBdr>
        <w:top w:val="none" w:sz="0" w:space="0" w:color="auto"/>
        <w:left w:val="none" w:sz="0" w:space="0" w:color="auto"/>
        <w:bottom w:val="none" w:sz="0" w:space="0" w:color="auto"/>
        <w:right w:val="none" w:sz="0" w:space="0" w:color="auto"/>
      </w:divBdr>
    </w:div>
    <w:div w:id="1738016723">
      <w:bodyDiv w:val="1"/>
      <w:marLeft w:val="0"/>
      <w:marRight w:val="0"/>
      <w:marTop w:val="0"/>
      <w:marBottom w:val="0"/>
      <w:divBdr>
        <w:top w:val="none" w:sz="0" w:space="0" w:color="auto"/>
        <w:left w:val="none" w:sz="0" w:space="0" w:color="auto"/>
        <w:bottom w:val="none" w:sz="0" w:space="0" w:color="auto"/>
        <w:right w:val="none" w:sz="0" w:space="0" w:color="auto"/>
      </w:divBdr>
    </w:div>
    <w:div w:id="1740640314">
      <w:bodyDiv w:val="1"/>
      <w:marLeft w:val="0"/>
      <w:marRight w:val="0"/>
      <w:marTop w:val="0"/>
      <w:marBottom w:val="0"/>
      <w:divBdr>
        <w:top w:val="none" w:sz="0" w:space="0" w:color="auto"/>
        <w:left w:val="none" w:sz="0" w:space="0" w:color="auto"/>
        <w:bottom w:val="none" w:sz="0" w:space="0" w:color="auto"/>
        <w:right w:val="none" w:sz="0" w:space="0" w:color="auto"/>
      </w:divBdr>
    </w:div>
    <w:div w:id="1743143277">
      <w:bodyDiv w:val="1"/>
      <w:marLeft w:val="0"/>
      <w:marRight w:val="0"/>
      <w:marTop w:val="0"/>
      <w:marBottom w:val="0"/>
      <w:divBdr>
        <w:top w:val="none" w:sz="0" w:space="0" w:color="auto"/>
        <w:left w:val="none" w:sz="0" w:space="0" w:color="auto"/>
        <w:bottom w:val="none" w:sz="0" w:space="0" w:color="auto"/>
        <w:right w:val="none" w:sz="0" w:space="0" w:color="auto"/>
      </w:divBdr>
    </w:div>
    <w:div w:id="1743944073">
      <w:bodyDiv w:val="1"/>
      <w:marLeft w:val="0"/>
      <w:marRight w:val="0"/>
      <w:marTop w:val="0"/>
      <w:marBottom w:val="0"/>
      <w:divBdr>
        <w:top w:val="none" w:sz="0" w:space="0" w:color="auto"/>
        <w:left w:val="none" w:sz="0" w:space="0" w:color="auto"/>
        <w:bottom w:val="none" w:sz="0" w:space="0" w:color="auto"/>
        <w:right w:val="none" w:sz="0" w:space="0" w:color="auto"/>
      </w:divBdr>
    </w:div>
    <w:div w:id="1744059291">
      <w:bodyDiv w:val="1"/>
      <w:marLeft w:val="0"/>
      <w:marRight w:val="0"/>
      <w:marTop w:val="0"/>
      <w:marBottom w:val="0"/>
      <w:divBdr>
        <w:top w:val="none" w:sz="0" w:space="0" w:color="auto"/>
        <w:left w:val="none" w:sz="0" w:space="0" w:color="auto"/>
        <w:bottom w:val="none" w:sz="0" w:space="0" w:color="auto"/>
        <w:right w:val="none" w:sz="0" w:space="0" w:color="auto"/>
      </w:divBdr>
    </w:div>
    <w:div w:id="1749765759">
      <w:bodyDiv w:val="1"/>
      <w:marLeft w:val="0"/>
      <w:marRight w:val="0"/>
      <w:marTop w:val="0"/>
      <w:marBottom w:val="0"/>
      <w:divBdr>
        <w:top w:val="none" w:sz="0" w:space="0" w:color="auto"/>
        <w:left w:val="none" w:sz="0" w:space="0" w:color="auto"/>
        <w:bottom w:val="none" w:sz="0" w:space="0" w:color="auto"/>
        <w:right w:val="none" w:sz="0" w:space="0" w:color="auto"/>
      </w:divBdr>
    </w:div>
    <w:div w:id="1750231465">
      <w:bodyDiv w:val="1"/>
      <w:marLeft w:val="0"/>
      <w:marRight w:val="0"/>
      <w:marTop w:val="0"/>
      <w:marBottom w:val="0"/>
      <w:divBdr>
        <w:top w:val="none" w:sz="0" w:space="0" w:color="auto"/>
        <w:left w:val="none" w:sz="0" w:space="0" w:color="auto"/>
        <w:bottom w:val="none" w:sz="0" w:space="0" w:color="auto"/>
        <w:right w:val="none" w:sz="0" w:space="0" w:color="auto"/>
      </w:divBdr>
    </w:div>
    <w:div w:id="1759136776">
      <w:bodyDiv w:val="1"/>
      <w:marLeft w:val="0"/>
      <w:marRight w:val="0"/>
      <w:marTop w:val="0"/>
      <w:marBottom w:val="0"/>
      <w:divBdr>
        <w:top w:val="none" w:sz="0" w:space="0" w:color="auto"/>
        <w:left w:val="none" w:sz="0" w:space="0" w:color="auto"/>
        <w:bottom w:val="none" w:sz="0" w:space="0" w:color="auto"/>
        <w:right w:val="none" w:sz="0" w:space="0" w:color="auto"/>
      </w:divBdr>
    </w:div>
    <w:div w:id="1759327661">
      <w:bodyDiv w:val="1"/>
      <w:marLeft w:val="0"/>
      <w:marRight w:val="0"/>
      <w:marTop w:val="0"/>
      <w:marBottom w:val="0"/>
      <w:divBdr>
        <w:top w:val="none" w:sz="0" w:space="0" w:color="auto"/>
        <w:left w:val="none" w:sz="0" w:space="0" w:color="auto"/>
        <w:bottom w:val="none" w:sz="0" w:space="0" w:color="auto"/>
        <w:right w:val="none" w:sz="0" w:space="0" w:color="auto"/>
      </w:divBdr>
    </w:div>
    <w:div w:id="1761679956">
      <w:bodyDiv w:val="1"/>
      <w:marLeft w:val="0"/>
      <w:marRight w:val="0"/>
      <w:marTop w:val="0"/>
      <w:marBottom w:val="0"/>
      <w:divBdr>
        <w:top w:val="none" w:sz="0" w:space="0" w:color="auto"/>
        <w:left w:val="none" w:sz="0" w:space="0" w:color="auto"/>
        <w:bottom w:val="none" w:sz="0" w:space="0" w:color="auto"/>
        <w:right w:val="none" w:sz="0" w:space="0" w:color="auto"/>
      </w:divBdr>
    </w:div>
    <w:div w:id="1761750388">
      <w:bodyDiv w:val="1"/>
      <w:marLeft w:val="0"/>
      <w:marRight w:val="0"/>
      <w:marTop w:val="0"/>
      <w:marBottom w:val="0"/>
      <w:divBdr>
        <w:top w:val="none" w:sz="0" w:space="0" w:color="auto"/>
        <w:left w:val="none" w:sz="0" w:space="0" w:color="auto"/>
        <w:bottom w:val="none" w:sz="0" w:space="0" w:color="auto"/>
        <w:right w:val="none" w:sz="0" w:space="0" w:color="auto"/>
      </w:divBdr>
    </w:div>
    <w:div w:id="1762407437">
      <w:bodyDiv w:val="1"/>
      <w:marLeft w:val="0"/>
      <w:marRight w:val="0"/>
      <w:marTop w:val="0"/>
      <w:marBottom w:val="0"/>
      <w:divBdr>
        <w:top w:val="none" w:sz="0" w:space="0" w:color="auto"/>
        <w:left w:val="none" w:sz="0" w:space="0" w:color="auto"/>
        <w:bottom w:val="none" w:sz="0" w:space="0" w:color="auto"/>
        <w:right w:val="none" w:sz="0" w:space="0" w:color="auto"/>
      </w:divBdr>
    </w:div>
    <w:div w:id="1762483438">
      <w:bodyDiv w:val="1"/>
      <w:marLeft w:val="0"/>
      <w:marRight w:val="0"/>
      <w:marTop w:val="0"/>
      <w:marBottom w:val="0"/>
      <w:divBdr>
        <w:top w:val="none" w:sz="0" w:space="0" w:color="auto"/>
        <w:left w:val="none" w:sz="0" w:space="0" w:color="auto"/>
        <w:bottom w:val="none" w:sz="0" w:space="0" w:color="auto"/>
        <w:right w:val="none" w:sz="0" w:space="0" w:color="auto"/>
      </w:divBdr>
    </w:div>
    <w:div w:id="1765571426">
      <w:bodyDiv w:val="1"/>
      <w:marLeft w:val="0"/>
      <w:marRight w:val="0"/>
      <w:marTop w:val="0"/>
      <w:marBottom w:val="0"/>
      <w:divBdr>
        <w:top w:val="none" w:sz="0" w:space="0" w:color="auto"/>
        <w:left w:val="none" w:sz="0" w:space="0" w:color="auto"/>
        <w:bottom w:val="none" w:sz="0" w:space="0" w:color="auto"/>
        <w:right w:val="none" w:sz="0" w:space="0" w:color="auto"/>
      </w:divBdr>
    </w:div>
    <w:div w:id="1766074660">
      <w:bodyDiv w:val="1"/>
      <w:marLeft w:val="0"/>
      <w:marRight w:val="0"/>
      <w:marTop w:val="0"/>
      <w:marBottom w:val="0"/>
      <w:divBdr>
        <w:top w:val="none" w:sz="0" w:space="0" w:color="auto"/>
        <w:left w:val="none" w:sz="0" w:space="0" w:color="auto"/>
        <w:bottom w:val="none" w:sz="0" w:space="0" w:color="auto"/>
        <w:right w:val="none" w:sz="0" w:space="0" w:color="auto"/>
      </w:divBdr>
    </w:div>
    <w:div w:id="1767384028">
      <w:bodyDiv w:val="1"/>
      <w:marLeft w:val="0"/>
      <w:marRight w:val="0"/>
      <w:marTop w:val="0"/>
      <w:marBottom w:val="0"/>
      <w:divBdr>
        <w:top w:val="none" w:sz="0" w:space="0" w:color="auto"/>
        <w:left w:val="none" w:sz="0" w:space="0" w:color="auto"/>
        <w:bottom w:val="none" w:sz="0" w:space="0" w:color="auto"/>
        <w:right w:val="none" w:sz="0" w:space="0" w:color="auto"/>
      </w:divBdr>
    </w:div>
    <w:div w:id="1769694765">
      <w:bodyDiv w:val="1"/>
      <w:marLeft w:val="0"/>
      <w:marRight w:val="0"/>
      <w:marTop w:val="0"/>
      <w:marBottom w:val="0"/>
      <w:divBdr>
        <w:top w:val="none" w:sz="0" w:space="0" w:color="auto"/>
        <w:left w:val="none" w:sz="0" w:space="0" w:color="auto"/>
        <w:bottom w:val="none" w:sz="0" w:space="0" w:color="auto"/>
        <w:right w:val="none" w:sz="0" w:space="0" w:color="auto"/>
      </w:divBdr>
    </w:div>
    <w:div w:id="1771855662">
      <w:bodyDiv w:val="1"/>
      <w:marLeft w:val="0"/>
      <w:marRight w:val="0"/>
      <w:marTop w:val="0"/>
      <w:marBottom w:val="0"/>
      <w:divBdr>
        <w:top w:val="none" w:sz="0" w:space="0" w:color="auto"/>
        <w:left w:val="none" w:sz="0" w:space="0" w:color="auto"/>
        <w:bottom w:val="none" w:sz="0" w:space="0" w:color="auto"/>
        <w:right w:val="none" w:sz="0" w:space="0" w:color="auto"/>
      </w:divBdr>
    </w:div>
    <w:div w:id="1771966906">
      <w:bodyDiv w:val="1"/>
      <w:marLeft w:val="0"/>
      <w:marRight w:val="0"/>
      <w:marTop w:val="0"/>
      <w:marBottom w:val="0"/>
      <w:divBdr>
        <w:top w:val="none" w:sz="0" w:space="0" w:color="auto"/>
        <w:left w:val="none" w:sz="0" w:space="0" w:color="auto"/>
        <w:bottom w:val="none" w:sz="0" w:space="0" w:color="auto"/>
        <w:right w:val="none" w:sz="0" w:space="0" w:color="auto"/>
      </w:divBdr>
    </w:div>
    <w:div w:id="1772432471">
      <w:bodyDiv w:val="1"/>
      <w:marLeft w:val="0"/>
      <w:marRight w:val="0"/>
      <w:marTop w:val="0"/>
      <w:marBottom w:val="0"/>
      <w:divBdr>
        <w:top w:val="none" w:sz="0" w:space="0" w:color="auto"/>
        <w:left w:val="none" w:sz="0" w:space="0" w:color="auto"/>
        <w:bottom w:val="none" w:sz="0" w:space="0" w:color="auto"/>
        <w:right w:val="none" w:sz="0" w:space="0" w:color="auto"/>
      </w:divBdr>
    </w:div>
    <w:div w:id="1772511436">
      <w:bodyDiv w:val="1"/>
      <w:marLeft w:val="0"/>
      <w:marRight w:val="0"/>
      <w:marTop w:val="0"/>
      <w:marBottom w:val="0"/>
      <w:divBdr>
        <w:top w:val="none" w:sz="0" w:space="0" w:color="auto"/>
        <w:left w:val="none" w:sz="0" w:space="0" w:color="auto"/>
        <w:bottom w:val="none" w:sz="0" w:space="0" w:color="auto"/>
        <w:right w:val="none" w:sz="0" w:space="0" w:color="auto"/>
      </w:divBdr>
    </w:div>
    <w:div w:id="1772897148">
      <w:bodyDiv w:val="1"/>
      <w:marLeft w:val="0"/>
      <w:marRight w:val="0"/>
      <w:marTop w:val="0"/>
      <w:marBottom w:val="0"/>
      <w:divBdr>
        <w:top w:val="none" w:sz="0" w:space="0" w:color="auto"/>
        <w:left w:val="none" w:sz="0" w:space="0" w:color="auto"/>
        <w:bottom w:val="none" w:sz="0" w:space="0" w:color="auto"/>
        <w:right w:val="none" w:sz="0" w:space="0" w:color="auto"/>
      </w:divBdr>
    </w:div>
    <w:div w:id="1773668465">
      <w:bodyDiv w:val="1"/>
      <w:marLeft w:val="0"/>
      <w:marRight w:val="0"/>
      <w:marTop w:val="0"/>
      <w:marBottom w:val="0"/>
      <w:divBdr>
        <w:top w:val="none" w:sz="0" w:space="0" w:color="auto"/>
        <w:left w:val="none" w:sz="0" w:space="0" w:color="auto"/>
        <w:bottom w:val="none" w:sz="0" w:space="0" w:color="auto"/>
        <w:right w:val="none" w:sz="0" w:space="0" w:color="auto"/>
      </w:divBdr>
    </w:div>
    <w:div w:id="1779715111">
      <w:bodyDiv w:val="1"/>
      <w:marLeft w:val="0"/>
      <w:marRight w:val="0"/>
      <w:marTop w:val="0"/>
      <w:marBottom w:val="0"/>
      <w:divBdr>
        <w:top w:val="none" w:sz="0" w:space="0" w:color="auto"/>
        <w:left w:val="none" w:sz="0" w:space="0" w:color="auto"/>
        <w:bottom w:val="none" w:sz="0" w:space="0" w:color="auto"/>
        <w:right w:val="none" w:sz="0" w:space="0" w:color="auto"/>
      </w:divBdr>
    </w:div>
    <w:div w:id="1779981877">
      <w:bodyDiv w:val="1"/>
      <w:marLeft w:val="0"/>
      <w:marRight w:val="0"/>
      <w:marTop w:val="0"/>
      <w:marBottom w:val="0"/>
      <w:divBdr>
        <w:top w:val="none" w:sz="0" w:space="0" w:color="auto"/>
        <w:left w:val="none" w:sz="0" w:space="0" w:color="auto"/>
        <w:bottom w:val="none" w:sz="0" w:space="0" w:color="auto"/>
        <w:right w:val="none" w:sz="0" w:space="0" w:color="auto"/>
      </w:divBdr>
    </w:div>
    <w:div w:id="1780756461">
      <w:bodyDiv w:val="1"/>
      <w:marLeft w:val="0"/>
      <w:marRight w:val="0"/>
      <w:marTop w:val="0"/>
      <w:marBottom w:val="0"/>
      <w:divBdr>
        <w:top w:val="none" w:sz="0" w:space="0" w:color="auto"/>
        <w:left w:val="none" w:sz="0" w:space="0" w:color="auto"/>
        <w:bottom w:val="none" w:sz="0" w:space="0" w:color="auto"/>
        <w:right w:val="none" w:sz="0" w:space="0" w:color="auto"/>
      </w:divBdr>
    </w:div>
    <w:div w:id="1784811598">
      <w:bodyDiv w:val="1"/>
      <w:marLeft w:val="0"/>
      <w:marRight w:val="0"/>
      <w:marTop w:val="0"/>
      <w:marBottom w:val="0"/>
      <w:divBdr>
        <w:top w:val="none" w:sz="0" w:space="0" w:color="auto"/>
        <w:left w:val="none" w:sz="0" w:space="0" w:color="auto"/>
        <w:bottom w:val="none" w:sz="0" w:space="0" w:color="auto"/>
        <w:right w:val="none" w:sz="0" w:space="0" w:color="auto"/>
      </w:divBdr>
    </w:div>
    <w:div w:id="1788115341">
      <w:bodyDiv w:val="1"/>
      <w:marLeft w:val="0"/>
      <w:marRight w:val="0"/>
      <w:marTop w:val="0"/>
      <w:marBottom w:val="0"/>
      <w:divBdr>
        <w:top w:val="none" w:sz="0" w:space="0" w:color="auto"/>
        <w:left w:val="none" w:sz="0" w:space="0" w:color="auto"/>
        <w:bottom w:val="none" w:sz="0" w:space="0" w:color="auto"/>
        <w:right w:val="none" w:sz="0" w:space="0" w:color="auto"/>
      </w:divBdr>
    </w:div>
    <w:div w:id="1790318371">
      <w:bodyDiv w:val="1"/>
      <w:marLeft w:val="0"/>
      <w:marRight w:val="0"/>
      <w:marTop w:val="0"/>
      <w:marBottom w:val="0"/>
      <w:divBdr>
        <w:top w:val="none" w:sz="0" w:space="0" w:color="auto"/>
        <w:left w:val="none" w:sz="0" w:space="0" w:color="auto"/>
        <w:bottom w:val="none" w:sz="0" w:space="0" w:color="auto"/>
        <w:right w:val="none" w:sz="0" w:space="0" w:color="auto"/>
      </w:divBdr>
    </w:div>
    <w:div w:id="1790587845">
      <w:bodyDiv w:val="1"/>
      <w:marLeft w:val="0"/>
      <w:marRight w:val="0"/>
      <w:marTop w:val="0"/>
      <w:marBottom w:val="0"/>
      <w:divBdr>
        <w:top w:val="none" w:sz="0" w:space="0" w:color="auto"/>
        <w:left w:val="none" w:sz="0" w:space="0" w:color="auto"/>
        <w:bottom w:val="none" w:sz="0" w:space="0" w:color="auto"/>
        <w:right w:val="none" w:sz="0" w:space="0" w:color="auto"/>
      </w:divBdr>
    </w:div>
    <w:div w:id="1791322346">
      <w:bodyDiv w:val="1"/>
      <w:marLeft w:val="0"/>
      <w:marRight w:val="0"/>
      <w:marTop w:val="0"/>
      <w:marBottom w:val="0"/>
      <w:divBdr>
        <w:top w:val="none" w:sz="0" w:space="0" w:color="auto"/>
        <w:left w:val="none" w:sz="0" w:space="0" w:color="auto"/>
        <w:bottom w:val="none" w:sz="0" w:space="0" w:color="auto"/>
        <w:right w:val="none" w:sz="0" w:space="0" w:color="auto"/>
      </w:divBdr>
    </w:div>
    <w:div w:id="1794012115">
      <w:bodyDiv w:val="1"/>
      <w:marLeft w:val="0"/>
      <w:marRight w:val="0"/>
      <w:marTop w:val="0"/>
      <w:marBottom w:val="0"/>
      <w:divBdr>
        <w:top w:val="none" w:sz="0" w:space="0" w:color="auto"/>
        <w:left w:val="none" w:sz="0" w:space="0" w:color="auto"/>
        <w:bottom w:val="none" w:sz="0" w:space="0" w:color="auto"/>
        <w:right w:val="none" w:sz="0" w:space="0" w:color="auto"/>
      </w:divBdr>
    </w:div>
    <w:div w:id="1794247047">
      <w:bodyDiv w:val="1"/>
      <w:marLeft w:val="0"/>
      <w:marRight w:val="0"/>
      <w:marTop w:val="0"/>
      <w:marBottom w:val="0"/>
      <w:divBdr>
        <w:top w:val="none" w:sz="0" w:space="0" w:color="auto"/>
        <w:left w:val="none" w:sz="0" w:space="0" w:color="auto"/>
        <w:bottom w:val="none" w:sz="0" w:space="0" w:color="auto"/>
        <w:right w:val="none" w:sz="0" w:space="0" w:color="auto"/>
      </w:divBdr>
    </w:div>
    <w:div w:id="1794253916">
      <w:bodyDiv w:val="1"/>
      <w:marLeft w:val="0"/>
      <w:marRight w:val="0"/>
      <w:marTop w:val="0"/>
      <w:marBottom w:val="0"/>
      <w:divBdr>
        <w:top w:val="none" w:sz="0" w:space="0" w:color="auto"/>
        <w:left w:val="none" w:sz="0" w:space="0" w:color="auto"/>
        <w:bottom w:val="none" w:sz="0" w:space="0" w:color="auto"/>
        <w:right w:val="none" w:sz="0" w:space="0" w:color="auto"/>
      </w:divBdr>
    </w:div>
    <w:div w:id="1795170010">
      <w:bodyDiv w:val="1"/>
      <w:marLeft w:val="0"/>
      <w:marRight w:val="0"/>
      <w:marTop w:val="0"/>
      <w:marBottom w:val="0"/>
      <w:divBdr>
        <w:top w:val="none" w:sz="0" w:space="0" w:color="auto"/>
        <w:left w:val="none" w:sz="0" w:space="0" w:color="auto"/>
        <w:bottom w:val="none" w:sz="0" w:space="0" w:color="auto"/>
        <w:right w:val="none" w:sz="0" w:space="0" w:color="auto"/>
      </w:divBdr>
    </w:div>
    <w:div w:id="1796213257">
      <w:bodyDiv w:val="1"/>
      <w:marLeft w:val="0"/>
      <w:marRight w:val="0"/>
      <w:marTop w:val="0"/>
      <w:marBottom w:val="0"/>
      <w:divBdr>
        <w:top w:val="none" w:sz="0" w:space="0" w:color="auto"/>
        <w:left w:val="none" w:sz="0" w:space="0" w:color="auto"/>
        <w:bottom w:val="none" w:sz="0" w:space="0" w:color="auto"/>
        <w:right w:val="none" w:sz="0" w:space="0" w:color="auto"/>
      </w:divBdr>
    </w:div>
    <w:div w:id="1797406271">
      <w:bodyDiv w:val="1"/>
      <w:marLeft w:val="0"/>
      <w:marRight w:val="0"/>
      <w:marTop w:val="0"/>
      <w:marBottom w:val="0"/>
      <w:divBdr>
        <w:top w:val="none" w:sz="0" w:space="0" w:color="auto"/>
        <w:left w:val="none" w:sz="0" w:space="0" w:color="auto"/>
        <w:bottom w:val="none" w:sz="0" w:space="0" w:color="auto"/>
        <w:right w:val="none" w:sz="0" w:space="0" w:color="auto"/>
      </w:divBdr>
    </w:div>
    <w:div w:id="1798254589">
      <w:bodyDiv w:val="1"/>
      <w:marLeft w:val="0"/>
      <w:marRight w:val="0"/>
      <w:marTop w:val="0"/>
      <w:marBottom w:val="0"/>
      <w:divBdr>
        <w:top w:val="none" w:sz="0" w:space="0" w:color="auto"/>
        <w:left w:val="none" w:sz="0" w:space="0" w:color="auto"/>
        <w:bottom w:val="none" w:sz="0" w:space="0" w:color="auto"/>
        <w:right w:val="none" w:sz="0" w:space="0" w:color="auto"/>
      </w:divBdr>
    </w:div>
    <w:div w:id="1799715000">
      <w:bodyDiv w:val="1"/>
      <w:marLeft w:val="0"/>
      <w:marRight w:val="0"/>
      <w:marTop w:val="0"/>
      <w:marBottom w:val="0"/>
      <w:divBdr>
        <w:top w:val="none" w:sz="0" w:space="0" w:color="auto"/>
        <w:left w:val="none" w:sz="0" w:space="0" w:color="auto"/>
        <w:bottom w:val="none" w:sz="0" w:space="0" w:color="auto"/>
        <w:right w:val="none" w:sz="0" w:space="0" w:color="auto"/>
      </w:divBdr>
    </w:div>
    <w:div w:id="1800487658">
      <w:bodyDiv w:val="1"/>
      <w:marLeft w:val="0"/>
      <w:marRight w:val="0"/>
      <w:marTop w:val="0"/>
      <w:marBottom w:val="0"/>
      <w:divBdr>
        <w:top w:val="none" w:sz="0" w:space="0" w:color="auto"/>
        <w:left w:val="none" w:sz="0" w:space="0" w:color="auto"/>
        <w:bottom w:val="none" w:sz="0" w:space="0" w:color="auto"/>
        <w:right w:val="none" w:sz="0" w:space="0" w:color="auto"/>
      </w:divBdr>
    </w:div>
    <w:div w:id="1801537777">
      <w:bodyDiv w:val="1"/>
      <w:marLeft w:val="0"/>
      <w:marRight w:val="0"/>
      <w:marTop w:val="0"/>
      <w:marBottom w:val="0"/>
      <w:divBdr>
        <w:top w:val="none" w:sz="0" w:space="0" w:color="auto"/>
        <w:left w:val="none" w:sz="0" w:space="0" w:color="auto"/>
        <w:bottom w:val="none" w:sz="0" w:space="0" w:color="auto"/>
        <w:right w:val="none" w:sz="0" w:space="0" w:color="auto"/>
      </w:divBdr>
    </w:div>
    <w:div w:id="1801730248">
      <w:bodyDiv w:val="1"/>
      <w:marLeft w:val="0"/>
      <w:marRight w:val="0"/>
      <w:marTop w:val="0"/>
      <w:marBottom w:val="0"/>
      <w:divBdr>
        <w:top w:val="none" w:sz="0" w:space="0" w:color="auto"/>
        <w:left w:val="none" w:sz="0" w:space="0" w:color="auto"/>
        <w:bottom w:val="none" w:sz="0" w:space="0" w:color="auto"/>
        <w:right w:val="none" w:sz="0" w:space="0" w:color="auto"/>
      </w:divBdr>
    </w:div>
    <w:div w:id="1802965512">
      <w:bodyDiv w:val="1"/>
      <w:marLeft w:val="0"/>
      <w:marRight w:val="0"/>
      <w:marTop w:val="0"/>
      <w:marBottom w:val="0"/>
      <w:divBdr>
        <w:top w:val="none" w:sz="0" w:space="0" w:color="auto"/>
        <w:left w:val="none" w:sz="0" w:space="0" w:color="auto"/>
        <w:bottom w:val="none" w:sz="0" w:space="0" w:color="auto"/>
        <w:right w:val="none" w:sz="0" w:space="0" w:color="auto"/>
      </w:divBdr>
    </w:div>
    <w:div w:id="1803577545">
      <w:bodyDiv w:val="1"/>
      <w:marLeft w:val="0"/>
      <w:marRight w:val="0"/>
      <w:marTop w:val="0"/>
      <w:marBottom w:val="0"/>
      <w:divBdr>
        <w:top w:val="none" w:sz="0" w:space="0" w:color="auto"/>
        <w:left w:val="none" w:sz="0" w:space="0" w:color="auto"/>
        <w:bottom w:val="none" w:sz="0" w:space="0" w:color="auto"/>
        <w:right w:val="none" w:sz="0" w:space="0" w:color="auto"/>
      </w:divBdr>
    </w:div>
    <w:div w:id="1804612095">
      <w:bodyDiv w:val="1"/>
      <w:marLeft w:val="0"/>
      <w:marRight w:val="0"/>
      <w:marTop w:val="0"/>
      <w:marBottom w:val="0"/>
      <w:divBdr>
        <w:top w:val="none" w:sz="0" w:space="0" w:color="auto"/>
        <w:left w:val="none" w:sz="0" w:space="0" w:color="auto"/>
        <w:bottom w:val="none" w:sz="0" w:space="0" w:color="auto"/>
        <w:right w:val="none" w:sz="0" w:space="0" w:color="auto"/>
      </w:divBdr>
    </w:div>
    <w:div w:id="1809130460">
      <w:bodyDiv w:val="1"/>
      <w:marLeft w:val="0"/>
      <w:marRight w:val="0"/>
      <w:marTop w:val="0"/>
      <w:marBottom w:val="0"/>
      <w:divBdr>
        <w:top w:val="none" w:sz="0" w:space="0" w:color="auto"/>
        <w:left w:val="none" w:sz="0" w:space="0" w:color="auto"/>
        <w:bottom w:val="none" w:sz="0" w:space="0" w:color="auto"/>
        <w:right w:val="none" w:sz="0" w:space="0" w:color="auto"/>
      </w:divBdr>
    </w:div>
    <w:div w:id="1810632174">
      <w:bodyDiv w:val="1"/>
      <w:marLeft w:val="0"/>
      <w:marRight w:val="0"/>
      <w:marTop w:val="0"/>
      <w:marBottom w:val="0"/>
      <w:divBdr>
        <w:top w:val="none" w:sz="0" w:space="0" w:color="auto"/>
        <w:left w:val="none" w:sz="0" w:space="0" w:color="auto"/>
        <w:bottom w:val="none" w:sz="0" w:space="0" w:color="auto"/>
        <w:right w:val="none" w:sz="0" w:space="0" w:color="auto"/>
      </w:divBdr>
    </w:div>
    <w:div w:id="1811480724">
      <w:bodyDiv w:val="1"/>
      <w:marLeft w:val="0"/>
      <w:marRight w:val="0"/>
      <w:marTop w:val="0"/>
      <w:marBottom w:val="0"/>
      <w:divBdr>
        <w:top w:val="none" w:sz="0" w:space="0" w:color="auto"/>
        <w:left w:val="none" w:sz="0" w:space="0" w:color="auto"/>
        <w:bottom w:val="none" w:sz="0" w:space="0" w:color="auto"/>
        <w:right w:val="none" w:sz="0" w:space="0" w:color="auto"/>
      </w:divBdr>
    </w:div>
    <w:div w:id="1813983663">
      <w:bodyDiv w:val="1"/>
      <w:marLeft w:val="0"/>
      <w:marRight w:val="0"/>
      <w:marTop w:val="0"/>
      <w:marBottom w:val="0"/>
      <w:divBdr>
        <w:top w:val="none" w:sz="0" w:space="0" w:color="auto"/>
        <w:left w:val="none" w:sz="0" w:space="0" w:color="auto"/>
        <w:bottom w:val="none" w:sz="0" w:space="0" w:color="auto"/>
        <w:right w:val="none" w:sz="0" w:space="0" w:color="auto"/>
      </w:divBdr>
    </w:div>
    <w:div w:id="1814711707">
      <w:bodyDiv w:val="1"/>
      <w:marLeft w:val="0"/>
      <w:marRight w:val="0"/>
      <w:marTop w:val="0"/>
      <w:marBottom w:val="0"/>
      <w:divBdr>
        <w:top w:val="none" w:sz="0" w:space="0" w:color="auto"/>
        <w:left w:val="none" w:sz="0" w:space="0" w:color="auto"/>
        <w:bottom w:val="none" w:sz="0" w:space="0" w:color="auto"/>
        <w:right w:val="none" w:sz="0" w:space="0" w:color="auto"/>
      </w:divBdr>
    </w:div>
    <w:div w:id="1815829412">
      <w:bodyDiv w:val="1"/>
      <w:marLeft w:val="0"/>
      <w:marRight w:val="0"/>
      <w:marTop w:val="0"/>
      <w:marBottom w:val="0"/>
      <w:divBdr>
        <w:top w:val="none" w:sz="0" w:space="0" w:color="auto"/>
        <w:left w:val="none" w:sz="0" w:space="0" w:color="auto"/>
        <w:bottom w:val="none" w:sz="0" w:space="0" w:color="auto"/>
        <w:right w:val="none" w:sz="0" w:space="0" w:color="auto"/>
      </w:divBdr>
    </w:div>
    <w:div w:id="1815872063">
      <w:bodyDiv w:val="1"/>
      <w:marLeft w:val="0"/>
      <w:marRight w:val="0"/>
      <w:marTop w:val="0"/>
      <w:marBottom w:val="0"/>
      <w:divBdr>
        <w:top w:val="none" w:sz="0" w:space="0" w:color="auto"/>
        <w:left w:val="none" w:sz="0" w:space="0" w:color="auto"/>
        <w:bottom w:val="none" w:sz="0" w:space="0" w:color="auto"/>
        <w:right w:val="none" w:sz="0" w:space="0" w:color="auto"/>
      </w:divBdr>
    </w:div>
    <w:div w:id="1815876548">
      <w:bodyDiv w:val="1"/>
      <w:marLeft w:val="0"/>
      <w:marRight w:val="0"/>
      <w:marTop w:val="0"/>
      <w:marBottom w:val="0"/>
      <w:divBdr>
        <w:top w:val="none" w:sz="0" w:space="0" w:color="auto"/>
        <w:left w:val="none" w:sz="0" w:space="0" w:color="auto"/>
        <w:bottom w:val="none" w:sz="0" w:space="0" w:color="auto"/>
        <w:right w:val="none" w:sz="0" w:space="0" w:color="auto"/>
      </w:divBdr>
    </w:div>
    <w:div w:id="1819153153">
      <w:bodyDiv w:val="1"/>
      <w:marLeft w:val="0"/>
      <w:marRight w:val="0"/>
      <w:marTop w:val="0"/>
      <w:marBottom w:val="0"/>
      <w:divBdr>
        <w:top w:val="none" w:sz="0" w:space="0" w:color="auto"/>
        <w:left w:val="none" w:sz="0" w:space="0" w:color="auto"/>
        <w:bottom w:val="none" w:sz="0" w:space="0" w:color="auto"/>
        <w:right w:val="none" w:sz="0" w:space="0" w:color="auto"/>
      </w:divBdr>
    </w:div>
    <w:div w:id="1820488755">
      <w:bodyDiv w:val="1"/>
      <w:marLeft w:val="0"/>
      <w:marRight w:val="0"/>
      <w:marTop w:val="0"/>
      <w:marBottom w:val="0"/>
      <w:divBdr>
        <w:top w:val="none" w:sz="0" w:space="0" w:color="auto"/>
        <w:left w:val="none" w:sz="0" w:space="0" w:color="auto"/>
        <w:bottom w:val="none" w:sz="0" w:space="0" w:color="auto"/>
        <w:right w:val="none" w:sz="0" w:space="0" w:color="auto"/>
      </w:divBdr>
    </w:div>
    <w:div w:id="1820685075">
      <w:bodyDiv w:val="1"/>
      <w:marLeft w:val="0"/>
      <w:marRight w:val="0"/>
      <w:marTop w:val="0"/>
      <w:marBottom w:val="0"/>
      <w:divBdr>
        <w:top w:val="none" w:sz="0" w:space="0" w:color="auto"/>
        <w:left w:val="none" w:sz="0" w:space="0" w:color="auto"/>
        <w:bottom w:val="none" w:sz="0" w:space="0" w:color="auto"/>
        <w:right w:val="none" w:sz="0" w:space="0" w:color="auto"/>
      </w:divBdr>
    </w:div>
    <w:div w:id="1821728260">
      <w:bodyDiv w:val="1"/>
      <w:marLeft w:val="0"/>
      <w:marRight w:val="0"/>
      <w:marTop w:val="0"/>
      <w:marBottom w:val="0"/>
      <w:divBdr>
        <w:top w:val="none" w:sz="0" w:space="0" w:color="auto"/>
        <w:left w:val="none" w:sz="0" w:space="0" w:color="auto"/>
        <w:bottom w:val="none" w:sz="0" w:space="0" w:color="auto"/>
        <w:right w:val="none" w:sz="0" w:space="0" w:color="auto"/>
      </w:divBdr>
    </w:div>
    <w:div w:id="1823697529">
      <w:bodyDiv w:val="1"/>
      <w:marLeft w:val="0"/>
      <w:marRight w:val="0"/>
      <w:marTop w:val="0"/>
      <w:marBottom w:val="0"/>
      <w:divBdr>
        <w:top w:val="none" w:sz="0" w:space="0" w:color="auto"/>
        <w:left w:val="none" w:sz="0" w:space="0" w:color="auto"/>
        <w:bottom w:val="none" w:sz="0" w:space="0" w:color="auto"/>
        <w:right w:val="none" w:sz="0" w:space="0" w:color="auto"/>
      </w:divBdr>
    </w:div>
    <w:div w:id="1824468772">
      <w:bodyDiv w:val="1"/>
      <w:marLeft w:val="0"/>
      <w:marRight w:val="0"/>
      <w:marTop w:val="0"/>
      <w:marBottom w:val="0"/>
      <w:divBdr>
        <w:top w:val="none" w:sz="0" w:space="0" w:color="auto"/>
        <w:left w:val="none" w:sz="0" w:space="0" w:color="auto"/>
        <w:bottom w:val="none" w:sz="0" w:space="0" w:color="auto"/>
        <w:right w:val="none" w:sz="0" w:space="0" w:color="auto"/>
      </w:divBdr>
    </w:div>
    <w:div w:id="1824855531">
      <w:bodyDiv w:val="1"/>
      <w:marLeft w:val="0"/>
      <w:marRight w:val="0"/>
      <w:marTop w:val="0"/>
      <w:marBottom w:val="0"/>
      <w:divBdr>
        <w:top w:val="none" w:sz="0" w:space="0" w:color="auto"/>
        <w:left w:val="none" w:sz="0" w:space="0" w:color="auto"/>
        <w:bottom w:val="none" w:sz="0" w:space="0" w:color="auto"/>
        <w:right w:val="none" w:sz="0" w:space="0" w:color="auto"/>
      </w:divBdr>
    </w:div>
    <w:div w:id="1825319081">
      <w:bodyDiv w:val="1"/>
      <w:marLeft w:val="0"/>
      <w:marRight w:val="0"/>
      <w:marTop w:val="0"/>
      <w:marBottom w:val="0"/>
      <w:divBdr>
        <w:top w:val="none" w:sz="0" w:space="0" w:color="auto"/>
        <w:left w:val="none" w:sz="0" w:space="0" w:color="auto"/>
        <w:bottom w:val="none" w:sz="0" w:space="0" w:color="auto"/>
        <w:right w:val="none" w:sz="0" w:space="0" w:color="auto"/>
      </w:divBdr>
    </w:div>
    <w:div w:id="1826973089">
      <w:bodyDiv w:val="1"/>
      <w:marLeft w:val="0"/>
      <w:marRight w:val="0"/>
      <w:marTop w:val="0"/>
      <w:marBottom w:val="0"/>
      <w:divBdr>
        <w:top w:val="none" w:sz="0" w:space="0" w:color="auto"/>
        <w:left w:val="none" w:sz="0" w:space="0" w:color="auto"/>
        <w:bottom w:val="none" w:sz="0" w:space="0" w:color="auto"/>
        <w:right w:val="none" w:sz="0" w:space="0" w:color="auto"/>
      </w:divBdr>
    </w:div>
    <w:div w:id="1828668821">
      <w:bodyDiv w:val="1"/>
      <w:marLeft w:val="0"/>
      <w:marRight w:val="0"/>
      <w:marTop w:val="0"/>
      <w:marBottom w:val="0"/>
      <w:divBdr>
        <w:top w:val="none" w:sz="0" w:space="0" w:color="auto"/>
        <w:left w:val="none" w:sz="0" w:space="0" w:color="auto"/>
        <w:bottom w:val="none" w:sz="0" w:space="0" w:color="auto"/>
        <w:right w:val="none" w:sz="0" w:space="0" w:color="auto"/>
      </w:divBdr>
    </w:div>
    <w:div w:id="1830905859">
      <w:bodyDiv w:val="1"/>
      <w:marLeft w:val="0"/>
      <w:marRight w:val="0"/>
      <w:marTop w:val="0"/>
      <w:marBottom w:val="0"/>
      <w:divBdr>
        <w:top w:val="none" w:sz="0" w:space="0" w:color="auto"/>
        <w:left w:val="none" w:sz="0" w:space="0" w:color="auto"/>
        <w:bottom w:val="none" w:sz="0" w:space="0" w:color="auto"/>
        <w:right w:val="none" w:sz="0" w:space="0" w:color="auto"/>
      </w:divBdr>
    </w:div>
    <w:div w:id="1832331182">
      <w:bodyDiv w:val="1"/>
      <w:marLeft w:val="0"/>
      <w:marRight w:val="0"/>
      <w:marTop w:val="0"/>
      <w:marBottom w:val="0"/>
      <w:divBdr>
        <w:top w:val="none" w:sz="0" w:space="0" w:color="auto"/>
        <w:left w:val="none" w:sz="0" w:space="0" w:color="auto"/>
        <w:bottom w:val="none" w:sz="0" w:space="0" w:color="auto"/>
        <w:right w:val="none" w:sz="0" w:space="0" w:color="auto"/>
      </w:divBdr>
    </w:div>
    <w:div w:id="1833520958">
      <w:bodyDiv w:val="1"/>
      <w:marLeft w:val="0"/>
      <w:marRight w:val="0"/>
      <w:marTop w:val="0"/>
      <w:marBottom w:val="0"/>
      <w:divBdr>
        <w:top w:val="none" w:sz="0" w:space="0" w:color="auto"/>
        <w:left w:val="none" w:sz="0" w:space="0" w:color="auto"/>
        <w:bottom w:val="none" w:sz="0" w:space="0" w:color="auto"/>
        <w:right w:val="none" w:sz="0" w:space="0" w:color="auto"/>
      </w:divBdr>
    </w:div>
    <w:div w:id="1834297735">
      <w:bodyDiv w:val="1"/>
      <w:marLeft w:val="0"/>
      <w:marRight w:val="0"/>
      <w:marTop w:val="0"/>
      <w:marBottom w:val="0"/>
      <w:divBdr>
        <w:top w:val="none" w:sz="0" w:space="0" w:color="auto"/>
        <w:left w:val="none" w:sz="0" w:space="0" w:color="auto"/>
        <w:bottom w:val="none" w:sz="0" w:space="0" w:color="auto"/>
        <w:right w:val="none" w:sz="0" w:space="0" w:color="auto"/>
      </w:divBdr>
    </w:div>
    <w:div w:id="1834946928">
      <w:bodyDiv w:val="1"/>
      <w:marLeft w:val="0"/>
      <w:marRight w:val="0"/>
      <w:marTop w:val="0"/>
      <w:marBottom w:val="0"/>
      <w:divBdr>
        <w:top w:val="none" w:sz="0" w:space="0" w:color="auto"/>
        <w:left w:val="none" w:sz="0" w:space="0" w:color="auto"/>
        <w:bottom w:val="none" w:sz="0" w:space="0" w:color="auto"/>
        <w:right w:val="none" w:sz="0" w:space="0" w:color="auto"/>
      </w:divBdr>
    </w:div>
    <w:div w:id="1838421516">
      <w:bodyDiv w:val="1"/>
      <w:marLeft w:val="0"/>
      <w:marRight w:val="0"/>
      <w:marTop w:val="0"/>
      <w:marBottom w:val="0"/>
      <w:divBdr>
        <w:top w:val="none" w:sz="0" w:space="0" w:color="auto"/>
        <w:left w:val="none" w:sz="0" w:space="0" w:color="auto"/>
        <w:bottom w:val="none" w:sz="0" w:space="0" w:color="auto"/>
        <w:right w:val="none" w:sz="0" w:space="0" w:color="auto"/>
      </w:divBdr>
    </w:div>
    <w:div w:id="1838614831">
      <w:bodyDiv w:val="1"/>
      <w:marLeft w:val="0"/>
      <w:marRight w:val="0"/>
      <w:marTop w:val="0"/>
      <w:marBottom w:val="0"/>
      <w:divBdr>
        <w:top w:val="none" w:sz="0" w:space="0" w:color="auto"/>
        <w:left w:val="none" w:sz="0" w:space="0" w:color="auto"/>
        <w:bottom w:val="none" w:sz="0" w:space="0" w:color="auto"/>
        <w:right w:val="none" w:sz="0" w:space="0" w:color="auto"/>
      </w:divBdr>
    </w:div>
    <w:div w:id="1839927119">
      <w:bodyDiv w:val="1"/>
      <w:marLeft w:val="0"/>
      <w:marRight w:val="0"/>
      <w:marTop w:val="0"/>
      <w:marBottom w:val="0"/>
      <w:divBdr>
        <w:top w:val="none" w:sz="0" w:space="0" w:color="auto"/>
        <w:left w:val="none" w:sz="0" w:space="0" w:color="auto"/>
        <w:bottom w:val="none" w:sz="0" w:space="0" w:color="auto"/>
        <w:right w:val="none" w:sz="0" w:space="0" w:color="auto"/>
      </w:divBdr>
    </w:div>
    <w:div w:id="1842309486">
      <w:bodyDiv w:val="1"/>
      <w:marLeft w:val="0"/>
      <w:marRight w:val="0"/>
      <w:marTop w:val="0"/>
      <w:marBottom w:val="0"/>
      <w:divBdr>
        <w:top w:val="none" w:sz="0" w:space="0" w:color="auto"/>
        <w:left w:val="none" w:sz="0" w:space="0" w:color="auto"/>
        <w:bottom w:val="none" w:sz="0" w:space="0" w:color="auto"/>
        <w:right w:val="none" w:sz="0" w:space="0" w:color="auto"/>
      </w:divBdr>
    </w:div>
    <w:div w:id="1842813848">
      <w:bodyDiv w:val="1"/>
      <w:marLeft w:val="0"/>
      <w:marRight w:val="0"/>
      <w:marTop w:val="0"/>
      <w:marBottom w:val="0"/>
      <w:divBdr>
        <w:top w:val="none" w:sz="0" w:space="0" w:color="auto"/>
        <w:left w:val="none" w:sz="0" w:space="0" w:color="auto"/>
        <w:bottom w:val="none" w:sz="0" w:space="0" w:color="auto"/>
        <w:right w:val="none" w:sz="0" w:space="0" w:color="auto"/>
      </w:divBdr>
    </w:div>
    <w:div w:id="1843467254">
      <w:bodyDiv w:val="1"/>
      <w:marLeft w:val="0"/>
      <w:marRight w:val="0"/>
      <w:marTop w:val="0"/>
      <w:marBottom w:val="0"/>
      <w:divBdr>
        <w:top w:val="none" w:sz="0" w:space="0" w:color="auto"/>
        <w:left w:val="none" w:sz="0" w:space="0" w:color="auto"/>
        <w:bottom w:val="none" w:sz="0" w:space="0" w:color="auto"/>
        <w:right w:val="none" w:sz="0" w:space="0" w:color="auto"/>
      </w:divBdr>
    </w:div>
    <w:div w:id="1844005391">
      <w:bodyDiv w:val="1"/>
      <w:marLeft w:val="0"/>
      <w:marRight w:val="0"/>
      <w:marTop w:val="0"/>
      <w:marBottom w:val="0"/>
      <w:divBdr>
        <w:top w:val="none" w:sz="0" w:space="0" w:color="auto"/>
        <w:left w:val="none" w:sz="0" w:space="0" w:color="auto"/>
        <w:bottom w:val="none" w:sz="0" w:space="0" w:color="auto"/>
        <w:right w:val="none" w:sz="0" w:space="0" w:color="auto"/>
      </w:divBdr>
    </w:div>
    <w:div w:id="1844465483">
      <w:bodyDiv w:val="1"/>
      <w:marLeft w:val="0"/>
      <w:marRight w:val="0"/>
      <w:marTop w:val="0"/>
      <w:marBottom w:val="0"/>
      <w:divBdr>
        <w:top w:val="none" w:sz="0" w:space="0" w:color="auto"/>
        <w:left w:val="none" w:sz="0" w:space="0" w:color="auto"/>
        <w:bottom w:val="none" w:sz="0" w:space="0" w:color="auto"/>
        <w:right w:val="none" w:sz="0" w:space="0" w:color="auto"/>
      </w:divBdr>
    </w:div>
    <w:div w:id="1844661981">
      <w:bodyDiv w:val="1"/>
      <w:marLeft w:val="0"/>
      <w:marRight w:val="0"/>
      <w:marTop w:val="0"/>
      <w:marBottom w:val="0"/>
      <w:divBdr>
        <w:top w:val="none" w:sz="0" w:space="0" w:color="auto"/>
        <w:left w:val="none" w:sz="0" w:space="0" w:color="auto"/>
        <w:bottom w:val="none" w:sz="0" w:space="0" w:color="auto"/>
        <w:right w:val="none" w:sz="0" w:space="0" w:color="auto"/>
      </w:divBdr>
    </w:div>
    <w:div w:id="1845391584">
      <w:bodyDiv w:val="1"/>
      <w:marLeft w:val="0"/>
      <w:marRight w:val="0"/>
      <w:marTop w:val="0"/>
      <w:marBottom w:val="0"/>
      <w:divBdr>
        <w:top w:val="none" w:sz="0" w:space="0" w:color="auto"/>
        <w:left w:val="none" w:sz="0" w:space="0" w:color="auto"/>
        <w:bottom w:val="none" w:sz="0" w:space="0" w:color="auto"/>
        <w:right w:val="none" w:sz="0" w:space="0" w:color="auto"/>
      </w:divBdr>
    </w:div>
    <w:div w:id="1845780656">
      <w:bodyDiv w:val="1"/>
      <w:marLeft w:val="0"/>
      <w:marRight w:val="0"/>
      <w:marTop w:val="0"/>
      <w:marBottom w:val="0"/>
      <w:divBdr>
        <w:top w:val="none" w:sz="0" w:space="0" w:color="auto"/>
        <w:left w:val="none" w:sz="0" w:space="0" w:color="auto"/>
        <w:bottom w:val="none" w:sz="0" w:space="0" w:color="auto"/>
        <w:right w:val="none" w:sz="0" w:space="0" w:color="auto"/>
      </w:divBdr>
    </w:div>
    <w:div w:id="1847012570">
      <w:bodyDiv w:val="1"/>
      <w:marLeft w:val="0"/>
      <w:marRight w:val="0"/>
      <w:marTop w:val="0"/>
      <w:marBottom w:val="0"/>
      <w:divBdr>
        <w:top w:val="none" w:sz="0" w:space="0" w:color="auto"/>
        <w:left w:val="none" w:sz="0" w:space="0" w:color="auto"/>
        <w:bottom w:val="none" w:sz="0" w:space="0" w:color="auto"/>
        <w:right w:val="none" w:sz="0" w:space="0" w:color="auto"/>
      </w:divBdr>
    </w:div>
    <w:div w:id="1847206266">
      <w:bodyDiv w:val="1"/>
      <w:marLeft w:val="0"/>
      <w:marRight w:val="0"/>
      <w:marTop w:val="0"/>
      <w:marBottom w:val="0"/>
      <w:divBdr>
        <w:top w:val="none" w:sz="0" w:space="0" w:color="auto"/>
        <w:left w:val="none" w:sz="0" w:space="0" w:color="auto"/>
        <w:bottom w:val="none" w:sz="0" w:space="0" w:color="auto"/>
        <w:right w:val="none" w:sz="0" w:space="0" w:color="auto"/>
      </w:divBdr>
    </w:div>
    <w:div w:id="1848592839">
      <w:bodyDiv w:val="1"/>
      <w:marLeft w:val="0"/>
      <w:marRight w:val="0"/>
      <w:marTop w:val="0"/>
      <w:marBottom w:val="0"/>
      <w:divBdr>
        <w:top w:val="none" w:sz="0" w:space="0" w:color="auto"/>
        <w:left w:val="none" w:sz="0" w:space="0" w:color="auto"/>
        <w:bottom w:val="none" w:sz="0" w:space="0" w:color="auto"/>
        <w:right w:val="none" w:sz="0" w:space="0" w:color="auto"/>
      </w:divBdr>
    </w:div>
    <w:div w:id="1848666292">
      <w:bodyDiv w:val="1"/>
      <w:marLeft w:val="0"/>
      <w:marRight w:val="0"/>
      <w:marTop w:val="0"/>
      <w:marBottom w:val="0"/>
      <w:divBdr>
        <w:top w:val="none" w:sz="0" w:space="0" w:color="auto"/>
        <w:left w:val="none" w:sz="0" w:space="0" w:color="auto"/>
        <w:bottom w:val="none" w:sz="0" w:space="0" w:color="auto"/>
        <w:right w:val="none" w:sz="0" w:space="0" w:color="auto"/>
      </w:divBdr>
    </w:div>
    <w:div w:id="1849363311">
      <w:bodyDiv w:val="1"/>
      <w:marLeft w:val="0"/>
      <w:marRight w:val="0"/>
      <w:marTop w:val="0"/>
      <w:marBottom w:val="0"/>
      <w:divBdr>
        <w:top w:val="none" w:sz="0" w:space="0" w:color="auto"/>
        <w:left w:val="none" w:sz="0" w:space="0" w:color="auto"/>
        <w:bottom w:val="none" w:sz="0" w:space="0" w:color="auto"/>
        <w:right w:val="none" w:sz="0" w:space="0" w:color="auto"/>
      </w:divBdr>
    </w:div>
    <w:div w:id="1849824970">
      <w:bodyDiv w:val="1"/>
      <w:marLeft w:val="0"/>
      <w:marRight w:val="0"/>
      <w:marTop w:val="0"/>
      <w:marBottom w:val="0"/>
      <w:divBdr>
        <w:top w:val="none" w:sz="0" w:space="0" w:color="auto"/>
        <w:left w:val="none" w:sz="0" w:space="0" w:color="auto"/>
        <w:bottom w:val="none" w:sz="0" w:space="0" w:color="auto"/>
        <w:right w:val="none" w:sz="0" w:space="0" w:color="auto"/>
      </w:divBdr>
    </w:div>
    <w:div w:id="1854687532">
      <w:bodyDiv w:val="1"/>
      <w:marLeft w:val="0"/>
      <w:marRight w:val="0"/>
      <w:marTop w:val="0"/>
      <w:marBottom w:val="0"/>
      <w:divBdr>
        <w:top w:val="none" w:sz="0" w:space="0" w:color="auto"/>
        <w:left w:val="none" w:sz="0" w:space="0" w:color="auto"/>
        <w:bottom w:val="none" w:sz="0" w:space="0" w:color="auto"/>
        <w:right w:val="none" w:sz="0" w:space="0" w:color="auto"/>
      </w:divBdr>
    </w:div>
    <w:div w:id="1855680904">
      <w:bodyDiv w:val="1"/>
      <w:marLeft w:val="0"/>
      <w:marRight w:val="0"/>
      <w:marTop w:val="0"/>
      <w:marBottom w:val="0"/>
      <w:divBdr>
        <w:top w:val="none" w:sz="0" w:space="0" w:color="auto"/>
        <w:left w:val="none" w:sz="0" w:space="0" w:color="auto"/>
        <w:bottom w:val="none" w:sz="0" w:space="0" w:color="auto"/>
        <w:right w:val="none" w:sz="0" w:space="0" w:color="auto"/>
      </w:divBdr>
    </w:div>
    <w:div w:id="1856186859">
      <w:bodyDiv w:val="1"/>
      <w:marLeft w:val="0"/>
      <w:marRight w:val="0"/>
      <w:marTop w:val="0"/>
      <w:marBottom w:val="0"/>
      <w:divBdr>
        <w:top w:val="none" w:sz="0" w:space="0" w:color="auto"/>
        <w:left w:val="none" w:sz="0" w:space="0" w:color="auto"/>
        <w:bottom w:val="none" w:sz="0" w:space="0" w:color="auto"/>
        <w:right w:val="none" w:sz="0" w:space="0" w:color="auto"/>
      </w:divBdr>
    </w:div>
    <w:div w:id="1856189333">
      <w:bodyDiv w:val="1"/>
      <w:marLeft w:val="0"/>
      <w:marRight w:val="0"/>
      <w:marTop w:val="0"/>
      <w:marBottom w:val="0"/>
      <w:divBdr>
        <w:top w:val="none" w:sz="0" w:space="0" w:color="auto"/>
        <w:left w:val="none" w:sz="0" w:space="0" w:color="auto"/>
        <w:bottom w:val="none" w:sz="0" w:space="0" w:color="auto"/>
        <w:right w:val="none" w:sz="0" w:space="0" w:color="auto"/>
      </w:divBdr>
    </w:div>
    <w:div w:id="1856574707">
      <w:bodyDiv w:val="1"/>
      <w:marLeft w:val="0"/>
      <w:marRight w:val="0"/>
      <w:marTop w:val="0"/>
      <w:marBottom w:val="0"/>
      <w:divBdr>
        <w:top w:val="none" w:sz="0" w:space="0" w:color="auto"/>
        <w:left w:val="none" w:sz="0" w:space="0" w:color="auto"/>
        <w:bottom w:val="none" w:sz="0" w:space="0" w:color="auto"/>
        <w:right w:val="none" w:sz="0" w:space="0" w:color="auto"/>
      </w:divBdr>
    </w:div>
    <w:div w:id="1856723116">
      <w:bodyDiv w:val="1"/>
      <w:marLeft w:val="0"/>
      <w:marRight w:val="0"/>
      <w:marTop w:val="0"/>
      <w:marBottom w:val="0"/>
      <w:divBdr>
        <w:top w:val="none" w:sz="0" w:space="0" w:color="auto"/>
        <w:left w:val="none" w:sz="0" w:space="0" w:color="auto"/>
        <w:bottom w:val="none" w:sz="0" w:space="0" w:color="auto"/>
        <w:right w:val="none" w:sz="0" w:space="0" w:color="auto"/>
      </w:divBdr>
    </w:div>
    <w:div w:id="1858039141">
      <w:bodyDiv w:val="1"/>
      <w:marLeft w:val="0"/>
      <w:marRight w:val="0"/>
      <w:marTop w:val="0"/>
      <w:marBottom w:val="0"/>
      <w:divBdr>
        <w:top w:val="none" w:sz="0" w:space="0" w:color="auto"/>
        <w:left w:val="none" w:sz="0" w:space="0" w:color="auto"/>
        <w:bottom w:val="none" w:sz="0" w:space="0" w:color="auto"/>
        <w:right w:val="none" w:sz="0" w:space="0" w:color="auto"/>
      </w:divBdr>
    </w:div>
    <w:div w:id="1858690441">
      <w:bodyDiv w:val="1"/>
      <w:marLeft w:val="0"/>
      <w:marRight w:val="0"/>
      <w:marTop w:val="0"/>
      <w:marBottom w:val="0"/>
      <w:divBdr>
        <w:top w:val="none" w:sz="0" w:space="0" w:color="auto"/>
        <w:left w:val="none" w:sz="0" w:space="0" w:color="auto"/>
        <w:bottom w:val="none" w:sz="0" w:space="0" w:color="auto"/>
        <w:right w:val="none" w:sz="0" w:space="0" w:color="auto"/>
      </w:divBdr>
    </w:div>
    <w:div w:id="1859079033">
      <w:bodyDiv w:val="1"/>
      <w:marLeft w:val="0"/>
      <w:marRight w:val="0"/>
      <w:marTop w:val="0"/>
      <w:marBottom w:val="0"/>
      <w:divBdr>
        <w:top w:val="none" w:sz="0" w:space="0" w:color="auto"/>
        <w:left w:val="none" w:sz="0" w:space="0" w:color="auto"/>
        <w:bottom w:val="none" w:sz="0" w:space="0" w:color="auto"/>
        <w:right w:val="none" w:sz="0" w:space="0" w:color="auto"/>
      </w:divBdr>
    </w:div>
    <w:div w:id="1861891759">
      <w:bodyDiv w:val="1"/>
      <w:marLeft w:val="0"/>
      <w:marRight w:val="0"/>
      <w:marTop w:val="0"/>
      <w:marBottom w:val="0"/>
      <w:divBdr>
        <w:top w:val="none" w:sz="0" w:space="0" w:color="auto"/>
        <w:left w:val="none" w:sz="0" w:space="0" w:color="auto"/>
        <w:bottom w:val="none" w:sz="0" w:space="0" w:color="auto"/>
        <w:right w:val="none" w:sz="0" w:space="0" w:color="auto"/>
      </w:divBdr>
    </w:div>
    <w:div w:id="1865901739">
      <w:bodyDiv w:val="1"/>
      <w:marLeft w:val="0"/>
      <w:marRight w:val="0"/>
      <w:marTop w:val="0"/>
      <w:marBottom w:val="0"/>
      <w:divBdr>
        <w:top w:val="none" w:sz="0" w:space="0" w:color="auto"/>
        <w:left w:val="none" w:sz="0" w:space="0" w:color="auto"/>
        <w:bottom w:val="none" w:sz="0" w:space="0" w:color="auto"/>
        <w:right w:val="none" w:sz="0" w:space="0" w:color="auto"/>
      </w:divBdr>
    </w:div>
    <w:div w:id="1866822309">
      <w:bodyDiv w:val="1"/>
      <w:marLeft w:val="0"/>
      <w:marRight w:val="0"/>
      <w:marTop w:val="0"/>
      <w:marBottom w:val="0"/>
      <w:divBdr>
        <w:top w:val="none" w:sz="0" w:space="0" w:color="auto"/>
        <w:left w:val="none" w:sz="0" w:space="0" w:color="auto"/>
        <w:bottom w:val="none" w:sz="0" w:space="0" w:color="auto"/>
        <w:right w:val="none" w:sz="0" w:space="0" w:color="auto"/>
      </w:divBdr>
    </w:div>
    <w:div w:id="1867786596">
      <w:bodyDiv w:val="1"/>
      <w:marLeft w:val="0"/>
      <w:marRight w:val="0"/>
      <w:marTop w:val="0"/>
      <w:marBottom w:val="0"/>
      <w:divBdr>
        <w:top w:val="none" w:sz="0" w:space="0" w:color="auto"/>
        <w:left w:val="none" w:sz="0" w:space="0" w:color="auto"/>
        <w:bottom w:val="none" w:sz="0" w:space="0" w:color="auto"/>
        <w:right w:val="none" w:sz="0" w:space="0" w:color="auto"/>
      </w:divBdr>
    </w:div>
    <w:div w:id="1867793603">
      <w:bodyDiv w:val="1"/>
      <w:marLeft w:val="0"/>
      <w:marRight w:val="0"/>
      <w:marTop w:val="0"/>
      <w:marBottom w:val="0"/>
      <w:divBdr>
        <w:top w:val="none" w:sz="0" w:space="0" w:color="auto"/>
        <w:left w:val="none" w:sz="0" w:space="0" w:color="auto"/>
        <w:bottom w:val="none" w:sz="0" w:space="0" w:color="auto"/>
        <w:right w:val="none" w:sz="0" w:space="0" w:color="auto"/>
      </w:divBdr>
    </w:div>
    <w:div w:id="1872373888">
      <w:bodyDiv w:val="1"/>
      <w:marLeft w:val="0"/>
      <w:marRight w:val="0"/>
      <w:marTop w:val="0"/>
      <w:marBottom w:val="0"/>
      <w:divBdr>
        <w:top w:val="none" w:sz="0" w:space="0" w:color="auto"/>
        <w:left w:val="none" w:sz="0" w:space="0" w:color="auto"/>
        <w:bottom w:val="none" w:sz="0" w:space="0" w:color="auto"/>
        <w:right w:val="none" w:sz="0" w:space="0" w:color="auto"/>
      </w:divBdr>
    </w:div>
    <w:div w:id="1877622489">
      <w:bodyDiv w:val="1"/>
      <w:marLeft w:val="0"/>
      <w:marRight w:val="0"/>
      <w:marTop w:val="0"/>
      <w:marBottom w:val="0"/>
      <w:divBdr>
        <w:top w:val="none" w:sz="0" w:space="0" w:color="auto"/>
        <w:left w:val="none" w:sz="0" w:space="0" w:color="auto"/>
        <w:bottom w:val="none" w:sz="0" w:space="0" w:color="auto"/>
        <w:right w:val="none" w:sz="0" w:space="0" w:color="auto"/>
      </w:divBdr>
    </w:div>
    <w:div w:id="1885553675">
      <w:bodyDiv w:val="1"/>
      <w:marLeft w:val="0"/>
      <w:marRight w:val="0"/>
      <w:marTop w:val="0"/>
      <w:marBottom w:val="0"/>
      <w:divBdr>
        <w:top w:val="none" w:sz="0" w:space="0" w:color="auto"/>
        <w:left w:val="none" w:sz="0" w:space="0" w:color="auto"/>
        <w:bottom w:val="none" w:sz="0" w:space="0" w:color="auto"/>
        <w:right w:val="none" w:sz="0" w:space="0" w:color="auto"/>
      </w:divBdr>
    </w:div>
    <w:div w:id="1885751209">
      <w:bodyDiv w:val="1"/>
      <w:marLeft w:val="0"/>
      <w:marRight w:val="0"/>
      <w:marTop w:val="0"/>
      <w:marBottom w:val="0"/>
      <w:divBdr>
        <w:top w:val="none" w:sz="0" w:space="0" w:color="auto"/>
        <w:left w:val="none" w:sz="0" w:space="0" w:color="auto"/>
        <w:bottom w:val="none" w:sz="0" w:space="0" w:color="auto"/>
        <w:right w:val="none" w:sz="0" w:space="0" w:color="auto"/>
      </w:divBdr>
    </w:div>
    <w:div w:id="1888184127">
      <w:bodyDiv w:val="1"/>
      <w:marLeft w:val="0"/>
      <w:marRight w:val="0"/>
      <w:marTop w:val="0"/>
      <w:marBottom w:val="0"/>
      <w:divBdr>
        <w:top w:val="none" w:sz="0" w:space="0" w:color="auto"/>
        <w:left w:val="none" w:sz="0" w:space="0" w:color="auto"/>
        <w:bottom w:val="none" w:sz="0" w:space="0" w:color="auto"/>
        <w:right w:val="none" w:sz="0" w:space="0" w:color="auto"/>
      </w:divBdr>
    </w:div>
    <w:div w:id="1896895194">
      <w:bodyDiv w:val="1"/>
      <w:marLeft w:val="0"/>
      <w:marRight w:val="0"/>
      <w:marTop w:val="0"/>
      <w:marBottom w:val="0"/>
      <w:divBdr>
        <w:top w:val="none" w:sz="0" w:space="0" w:color="auto"/>
        <w:left w:val="none" w:sz="0" w:space="0" w:color="auto"/>
        <w:bottom w:val="none" w:sz="0" w:space="0" w:color="auto"/>
        <w:right w:val="none" w:sz="0" w:space="0" w:color="auto"/>
      </w:divBdr>
    </w:div>
    <w:div w:id="1902280001">
      <w:bodyDiv w:val="1"/>
      <w:marLeft w:val="0"/>
      <w:marRight w:val="0"/>
      <w:marTop w:val="0"/>
      <w:marBottom w:val="0"/>
      <w:divBdr>
        <w:top w:val="none" w:sz="0" w:space="0" w:color="auto"/>
        <w:left w:val="none" w:sz="0" w:space="0" w:color="auto"/>
        <w:bottom w:val="none" w:sz="0" w:space="0" w:color="auto"/>
        <w:right w:val="none" w:sz="0" w:space="0" w:color="auto"/>
      </w:divBdr>
    </w:div>
    <w:div w:id="1904175688">
      <w:bodyDiv w:val="1"/>
      <w:marLeft w:val="0"/>
      <w:marRight w:val="0"/>
      <w:marTop w:val="0"/>
      <w:marBottom w:val="0"/>
      <w:divBdr>
        <w:top w:val="none" w:sz="0" w:space="0" w:color="auto"/>
        <w:left w:val="none" w:sz="0" w:space="0" w:color="auto"/>
        <w:bottom w:val="none" w:sz="0" w:space="0" w:color="auto"/>
        <w:right w:val="none" w:sz="0" w:space="0" w:color="auto"/>
      </w:divBdr>
    </w:div>
    <w:div w:id="1904294337">
      <w:bodyDiv w:val="1"/>
      <w:marLeft w:val="0"/>
      <w:marRight w:val="0"/>
      <w:marTop w:val="0"/>
      <w:marBottom w:val="0"/>
      <w:divBdr>
        <w:top w:val="none" w:sz="0" w:space="0" w:color="auto"/>
        <w:left w:val="none" w:sz="0" w:space="0" w:color="auto"/>
        <w:bottom w:val="none" w:sz="0" w:space="0" w:color="auto"/>
        <w:right w:val="none" w:sz="0" w:space="0" w:color="auto"/>
      </w:divBdr>
    </w:div>
    <w:div w:id="1908220108">
      <w:bodyDiv w:val="1"/>
      <w:marLeft w:val="0"/>
      <w:marRight w:val="0"/>
      <w:marTop w:val="0"/>
      <w:marBottom w:val="0"/>
      <w:divBdr>
        <w:top w:val="none" w:sz="0" w:space="0" w:color="auto"/>
        <w:left w:val="none" w:sz="0" w:space="0" w:color="auto"/>
        <w:bottom w:val="none" w:sz="0" w:space="0" w:color="auto"/>
        <w:right w:val="none" w:sz="0" w:space="0" w:color="auto"/>
      </w:divBdr>
    </w:div>
    <w:div w:id="1908421531">
      <w:bodyDiv w:val="1"/>
      <w:marLeft w:val="0"/>
      <w:marRight w:val="0"/>
      <w:marTop w:val="0"/>
      <w:marBottom w:val="0"/>
      <w:divBdr>
        <w:top w:val="none" w:sz="0" w:space="0" w:color="auto"/>
        <w:left w:val="none" w:sz="0" w:space="0" w:color="auto"/>
        <w:bottom w:val="none" w:sz="0" w:space="0" w:color="auto"/>
        <w:right w:val="none" w:sz="0" w:space="0" w:color="auto"/>
      </w:divBdr>
    </w:div>
    <w:div w:id="1910534851">
      <w:bodyDiv w:val="1"/>
      <w:marLeft w:val="0"/>
      <w:marRight w:val="0"/>
      <w:marTop w:val="0"/>
      <w:marBottom w:val="0"/>
      <w:divBdr>
        <w:top w:val="none" w:sz="0" w:space="0" w:color="auto"/>
        <w:left w:val="none" w:sz="0" w:space="0" w:color="auto"/>
        <w:bottom w:val="none" w:sz="0" w:space="0" w:color="auto"/>
        <w:right w:val="none" w:sz="0" w:space="0" w:color="auto"/>
      </w:divBdr>
    </w:div>
    <w:div w:id="1910924263">
      <w:bodyDiv w:val="1"/>
      <w:marLeft w:val="0"/>
      <w:marRight w:val="0"/>
      <w:marTop w:val="0"/>
      <w:marBottom w:val="0"/>
      <w:divBdr>
        <w:top w:val="none" w:sz="0" w:space="0" w:color="auto"/>
        <w:left w:val="none" w:sz="0" w:space="0" w:color="auto"/>
        <w:bottom w:val="none" w:sz="0" w:space="0" w:color="auto"/>
        <w:right w:val="none" w:sz="0" w:space="0" w:color="auto"/>
      </w:divBdr>
    </w:div>
    <w:div w:id="1912082301">
      <w:bodyDiv w:val="1"/>
      <w:marLeft w:val="0"/>
      <w:marRight w:val="0"/>
      <w:marTop w:val="0"/>
      <w:marBottom w:val="0"/>
      <w:divBdr>
        <w:top w:val="none" w:sz="0" w:space="0" w:color="auto"/>
        <w:left w:val="none" w:sz="0" w:space="0" w:color="auto"/>
        <w:bottom w:val="none" w:sz="0" w:space="0" w:color="auto"/>
        <w:right w:val="none" w:sz="0" w:space="0" w:color="auto"/>
      </w:divBdr>
    </w:div>
    <w:div w:id="1914386914">
      <w:bodyDiv w:val="1"/>
      <w:marLeft w:val="0"/>
      <w:marRight w:val="0"/>
      <w:marTop w:val="0"/>
      <w:marBottom w:val="0"/>
      <w:divBdr>
        <w:top w:val="none" w:sz="0" w:space="0" w:color="auto"/>
        <w:left w:val="none" w:sz="0" w:space="0" w:color="auto"/>
        <w:bottom w:val="none" w:sz="0" w:space="0" w:color="auto"/>
        <w:right w:val="none" w:sz="0" w:space="0" w:color="auto"/>
      </w:divBdr>
    </w:div>
    <w:div w:id="1916548514">
      <w:bodyDiv w:val="1"/>
      <w:marLeft w:val="0"/>
      <w:marRight w:val="0"/>
      <w:marTop w:val="0"/>
      <w:marBottom w:val="0"/>
      <w:divBdr>
        <w:top w:val="none" w:sz="0" w:space="0" w:color="auto"/>
        <w:left w:val="none" w:sz="0" w:space="0" w:color="auto"/>
        <w:bottom w:val="none" w:sz="0" w:space="0" w:color="auto"/>
        <w:right w:val="none" w:sz="0" w:space="0" w:color="auto"/>
      </w:divBdr>
    </w:div>
    <w:div w:id="1917855966">
      <w:bodyDiv w:val="1"/>
      <w:marLeft w:val="0"/>
      <w:marRight w:val="0"/>
      <w:marTop w:val="0"/>
      <w:marBottom w:val="0"/>
      <w:divBdr>
        <w:top w:val="none" w:sz="0" w:space="0" w:color="auto"/>
        <w:left w:val="none" w:sz="0" w:space="0" w:color="auto"/>
        <w:bottom w:val="none" w:sz="0" w:space="0" w:color="auto"/>
        <w:right w:val="none" w:sz="0" w:space="0" w:color="auto"/>
      </w:divBdr>
    </w:div>
    <w:div w:id="1918435867">
      <w:bodyDiv w:val="1"/>
      <w:marLeft w:val="0"/>
      <w:marRight w:val="0"/>
      <w:marTop w:val="0"/>
      <w:marBottom w:val="0"/>
      <w:divBdr>
        <w:top w:val="none" w:sz="0" w:space="0" w:color="auto"/>
        <w:left w:val="none" w:sz="0" w:space="0" w:color="auto"/>
        <w:bottom w:val="none" w:sz="0" w:space="0" w:color="auto"/>
        <w:right w:val="none" w:sz="0" w:space="0" w:color="auto"/>
      </w:divBdr>
    </w:div>
    <w:div w:id="1919165811">
      <w:bodyDiv w:val="1"/>
      <w:marLeft w:val="0"/>
      <w:marRight w:val="0"/>
      <w:marTop w:val="0"/>
      <w:marBottom w:val="0"/>
      <w:divBdr>
        <w:top w:val="none" w:sz="0" w:space="0" w:color="auto"/>
        <w:left w:val="none" w:sz="0" w:space="0" w:color="auto"/>
        <w:bottom w:val="none" w:sz="0" w:space="0" w:color="auto"/>
        <w:right w:val="none" w:sz="0" w:space="0" w:color="auto"/>
      </w:divBdr>
    </w:div>
    <w:div w:id="1920361128">
      <w:bodyDiv w:val="1"/>
      <w:marLeft w:val="0"/>
      <w:marRight w:val="0"/>
      <w:marTop w:val="0"/>
      <w:marBottom w:val="0"/>
      <w:divBdr>
        <w:top w:val="none" w:sz="0" w:space="0" w:color="auto"/>
        <w:left w:val="none" w:sz="0" w:space="0" w:color="auto"/>
        <w:bottom w:val="none" w:sz="0" w:space="0" w:color="auto"/>
        <w:right w:val="none" w:sz="0" w:space="0" w:color="auto"/>
      </w:divBdr>
    </w:div>
    <w:div w:id="1921135412">
      <w:bodyDiv w:val="1"/>
      <w:marLeft w:val="0"/>
      <w:marRight w:val="0"/>
      <w:marTop w:val="0"/>
      <w:marBottom w:val="0"/>
      <w:divBdr>
        <w:top w:val="none" w:sz="0" w:space="0" w:color="auto"/>
        <w:left w:val="none" w:sz="0" w:space="0" w:color="auto"/>
        <w:bottom w:val="none" w:sz="0" w:space="0" w:color="auto"/>
        <w:right w:val="none" w:sz="0" w:space="0" w:color="auto"/>
      </w:divBdr>
    </w:div>
    <w:div w:id="1923642551">
      <w:bodyDiv w:val="1"/>
      <w:marLeft w:val="0"/>
      <w:marRight w:val="0"/>
      <w:marTop w:val="0"/>
      <w:marBottom w:val="0"/>
      <w:divBdr>
        <w:top w:val="none" w:sz="0" w:space="0" w:color="auto"/>
        <w:left w:val="none" w:sz="0" w:space="0" w:color="auto"/>
        <w:bottom w:val="none" w:sz="0" w:space="0" w:color="auto"/>
        <w:right w:val="none" w:sz="0" w:space="0" w:color="auto"/>
      </w:divBdr>
    </w:div>
    <w:div w:id="1924877407">
      <w:bodyDiv w:val="1"/>
      <w:marLeft w:val="0"/>
      <w:marRight w:val="0"/>
      <w:marTop w:val="0"/>
      <w:marBottom w:val="0"/>
      <w:divBdr>
        <w:top w:val="none" w:sz="0" w:space="0" w:color="auto"/>
        <w:left w:val="none" w:sz="0" w:space="0" w:color="auto"/>
        <w:bottom w:val="none" w:sz="0" w:space="0" w:color="auto"/>
        <w:right w:val="none" w:sz="0" w:space="0" w:color="auto"/>
      </w:divBdr>
    </w:div>
    <w:div w:id="1926183763">
      <w:bodyDiv w:val="1"/>
      <w:marLeft w:val="0"/>
      <w:marRight w:val="0"/>
      <w:marTop w:val="0"/>
      <w:marBottom w:val="0"/>
      <w:divBdr>
        <w:top w:val="none" w:sz="0" w:space="0" w:color="auto"/>
        <w:left w:val="none" w:sz="0" w:space="0" w:color="auto"/>
        <w:bottom w:val="none" w:sz="0" w:space="0" w:color="auto"/>
        <w:right w:val="none" w:sz="0" w:space="0" w:color="auto"/>
      </w:divBdr>
    </w:div>
    <w:div w:id="1927029821">
      <w:bodyDiv w:val="1"/>
      <w:marLeft w:val="0"/>
      <w:marRight w:val="0"/>
      <w:marTop w:val="0"/>
      <w:marBottom w:val="0"/>
      <w:divBdr>
        <w:top w:val="none" w:sz="0" w:space="0" w:color="auto"/>
        <w:left w:val="none" w:sz="0" w:space="0" w:color="auto"/>
        <w:bottom w:val="none" w:sz="0" w:space="0" w:color="auto"/>
        <w:right w:val="none" w:sz="0" w:space="0" w:color="auto"/>
      </w:divBdr>
    </w:div>
    <w:div w:id="1928416245">
      <w:bodyDiv w:val="1"/>
      <w:marLeft w:val="0"/>
      <w:marRight w:val="0"/>
      <w:marTop w:val="0"/>
      <w:marBottom w:val="0"/>
      <w:divBdr>
        <w:top w:val="none" w:sz="0" w:space="0" w:color="auto"/>
        <w:left w:val="none" w:sz="0" w:space="0" w:color="auto"/>
        <w:bottom w:val="none" w:sz="0" w:space="0" w:color="auto"/>
        <w:right w:val="none" w:sz="0" w:space="0" w:color="auto"/>
      </w:divBdr>
    </w:div>
    <w:div w:id="1928687753">
      <w:bodyDiv w:val="1"/>
      <w:marLeft w:val="0"/>
      <w:marRight w:val="0"/>
      <w:marTop w:val="0"/>
      <w:marBottom w:val="0"/>
      <w:divBdr>
        <w:top w:val="none" w:sz="0" w:space="0" w:color="auto"/>
        <w:left w:val="none" w:sz="0" w:space="0" w:color="auto"/>
        <w:bottom w:val="none" w:sz="0" w:space="0" w:color="auto"/>
        <w:right w:val="none" w:sz="0" w:space="0" w:color="auto"/>
      </w:divBdr>
    </w:div>
    <w:div w:id="1928925773">
      <w:bodyDiv w:val="1"/>
      <w:marLeft w:val="0"/>
      <w:marRight w:val="0"/>
      <w:marTop w:val="0"/>
      <w:marBottom w:val="0"/>
      <w:divBdr>
        <w:top w:val="none" w:sz="0" w:space="0" w:color="auto"/>
        <w:left w:val="none" w:sz="0" w:space="0" w:color="auto"/>
        <w:bottom w:val="none" w:sz="0" w:space="0" w:color="auto"/>
        <w:right w:val="none" w:sz="0" w:space="0" w:color="auto"/>
      </w:divBdr>
    </w:div>
    <w:div w:id="1930960413">
      <w:bodyDiv w:val="1"/>
      <w:marLeft w:val="0"/>
      <w:marRight w:val="0"/>
      <w:marTop w:val="0"/>
      <w:marBottom w:val="0"/>
      <w:divBdr>
        <w:top w:val="none" w:sz="0" w:space="0" w:color="auto"/>
        <w:left w:val="none" w:sz="0" w:space="0" w:color="auto"/>
        <w:bottom w:val="none" w:sz="0" w:space="0" w:color="auto"/>
        <w:right w:val="none" w:sz="0" w:space="0" w:color="auto"/>
      </w:divBdr>
    </w:div>
    <w:div w:id="1932465381">
      <w:bodyDiv w:val="1"/>
      <w:marLeft w:val="0"/>
      <w:marRight w:val="0"/>
      <w:marTop w:val="0"/>
      <w:marBottom w:val="0"/>
      <w:divBdr>
        <w:top w:val="none" w:sz="0" w:space="0" w:color="auto"/>
        <w:left w:val="none" w:sz="0" w:space="0" w:color="auto"/>
        <w:bottom w:val="none" w:sz="0" w:space="0" w:color="auto"/>
        <w:right w:val="none" w:sz="0" w:space="0" w:color="auto"/>
      </w:divBdr>
    </w:div>
    <w:div w:id="1934704553">
      <w:bodyDiv w:val="1"/>
      <w:marLeft w:val="0"/>
      <w:marRight w:val="0"/>
      <w:marTop w:val="0"/>
      <w:marBottom w:val="0"/>
      <w:divBdr>
        <w:top w:val="none" w:sz="0" w:space="0" w:color="auto"/>
        <w:left w:val="none" w:sz="0" w:space="0" w:color="auto"/>
        <w:bottom w:val="none" w:sz="0" w:space="0" w:color="auto"/>
        <w:right w:val="none" w:sz="0" w:space="0" w:color="auto"/>
      </w:divBdr>
    </w:div>
    <w:div w:id="1936285248">
      <w:bodyDiv w:val="1"/>
      <w:marLeft w:val="0"/>
      <w:marRight w:val="0"/>
      <w:marTop w:val="0"/>
      <w:marBottom w:val="0"/>
      <w:divBdr>
        <w:top w:val="none" w:sz="0" w:space="0" w:color="auto"/>
        <w:left w:val="none" w:sz="0" w:space="0" w:color="auto"/>
        <w:bottom w:val="none" w:sz="0" w:space="0" w:color="auto"/>
        <w:right w:val="none" w:sz="0" w:space="0" w:color="auto"/>
      </w:divBdr>
    </w:div>
    <w:div w:id="1938754739">
      <w:bodyDiv w:val="1"/>
      <w:marLeft w:val="0"/>
      <w:marRight w:val="0"/>
      <w:marTop w:val="0"/>
      <w:marBottom w:val="0"/>
      <w:divBdr>
        <w:top w:val="none" w:sz="0" w:space="0" w:color="auto"/>
        <w:left w:val="none" w:sz="0" w:space="0" w:color="auto"/>
        <w:bottom w:val="none" w:sz="0" w:space="0" w:color="auto"/>
        <w:right w:val="none" w:sz="0" w:space="0" w:color="auto"/>
      </w:divBdr>
    </w:div>
    <w:div w:id="1942761975">
      <w:bodyDiv w:val="1"/>
      <w:marLeft w:val="0"/>
      <w:marRight w:val="0"/>
      <w:marTop w:val="0"/>
      <w:marBottom w:val="0"/>
      <w:divBdr>
        <w:top w:val="none" w:sz="0" w:space="0" w:color="auto"/>
        <w:left w:val="none" w:sz="0" w:space="0" w:color="auto"/>
        <w:bottom w:val="none" w:sz="0" w:space="0" w:color="auto"/>
        <w:right w:val="none" w:sz="0" w:space="0" w:color="auto"/>
      </w:divBdr>
    </w:div>
    <w:div w:id="1942910693">
      <w:bodyDiv w:val="1"/>
      <w:marLeft w:val="0"/>
      <w:marRight w:val="0"/>
      <w:marTop w:val="0"/>
      <w:marBottom w:val="0"/>
      <w:divBdr>
        <w:top w:val="none" w:sz="0" w:space="0" w:color="auto"/>
        <w:left w:val="none" w:sz="0" w:space="0" w:color="auto"/>
        <w:bottom w:val="none" w:sz="0" w:space="0" w:color="auto"/>
        <w:right w:val="none" w:sz="0" w:space="0" w:color="auto"/>
      </w:divBdr>
    </w:div>
    <w:div w:id="1943411003">
      <w:bodyDiv w:val="1"/>
      <w:marLeft w:val="0"/>
      <w:marRight w:val="0"/>
      <w:marTop w:val="0"/>
      <w:marBottom w:val="0"/>
      <w:divBdr>
        <w:top w:val="none" w:sz="0" w:space="0" w:color="auto"/>
        <w:left w:val="none" w:sz="0" w:space="0" w:color="auto"/>
        <w:bottom w:val="none" w:sz="0" w:space="0" w:color="auto"/>
        <w:right w:val="none" w:sz="0" w:space="0" w:color="auto"/>
      </w:divBdr>
    </w:div>
    <w:div w:id="1945258851">
      <w:bodyDiv w:val="1"/>
      <w:marLeft w:val="0"/>
      <w:marRight w:val="0"/>
      <w:marTop w:val="0"/>
      <w:marBottom w:val="0"/>
      <w:divBdr>
        <w:top w:val="none" w:sz="0" w:space="0" w:color="auto"/>
        <w:left w:val="none" w:sz="0" w:space="0" w:color="auto"/>
        <w:bottom w:val="none" w:sz="0" w:space="0" w:color="auto"/>
        <w:right w:val="none" w:sz="0" w:space="0" w:color="auto"/>
      </w:divBdr>
    </w:div>
    <w:div w:id="1945572135">
      <w:bodyDiv w:val="1"/>
      <w:marLeft w:val="0"/>
      <w:marRight w:val="0"/>
      <w:marTop w:val="0"/>
      <w:marBottom w:val="0"/>
      <w:divBdr>
        <w:top w:val="none" w:sz="0" w:space="0" w:color="auto"/>
        <w:left w:val="none" w:sz="0" w:space="0" w:color="auto"/>
        <w:bottom w:val="none" w:sz="0" w:space="0" w:color="auto"/>
        <w:right w:val="none" w:sz="0" w:space="0" w:color="auto"/>
      </w:divBdr>
    </w:div>
    <w:div w:id="1950044013">
      <w:bodyDiv w:val="1"/>
      <w:marLeft w:val="0"/>
      <w:marRight w:val="0"/>
      <w:marTop w:val="0"/>
      <w:marBottom w:val="0"/>
      <w:divBdr>
        <w:top w:val="none" w:sz="0" w:space="0" w:color="auto"/>
        <w:left w:val="none" w:sz="0" w:space="0" w:color="auto"/>
        <w:bottom w:val="none" w:sz="0" w:space="0" w:color="auto"/>
        <w:right w:val="none" w:sz="0" w:space="0" w:color="auto"/>
      </w:divBdr>
    </w:div>
    <w:div w:id="1952124881">
      <w:bodyDiv w:val="1"/>
      <w:marLeft w:val="0"/>
      <w:marRight w:val="0"/>
      <w:marTop w:val="0"/>
      <w:marBottom w:val="0"/>
      <w:divBdr>
        <w:top w:val="none" w:sz="0" w:space="0" w:color="auto"/>
        <w:left w:val="none" w:sz="0" w:space="0" w:color="auto"/>
        <w:bottom w:val="none" w:sz="0" w:space="0" w:color="auto"/>
        <w:right w:val="none" w:sz="0" w:space="0" w:color="auto"/>
      </w:divBdr>
    </w:div>
    <w:div w:id="1953242380">
      <w:bodyDiv w:val="1"/>
      <w:marLeft w:val="0"/>
      <w:marRight w:val="0"/>
      <w:marTop w:val="0"/>
      <w:marBottom w:val="0"/>
      <w:divBdr>
        <w:top w:val="none" w:sz="0" w:space="0" w:color="auto"/>
        <w:left w:val="none" w:sz="0" w:space="0" w:color="auto"/>
        <w:bottom w:val="none" w:sz="0" w:space="0" w:color="auto"/>
        <w:right w:val="none" w:sz="0" w:space="0" w:color="auto"/>
      </w:divBdr>
    </w:div>
    <w:div w:id="1955478517">
      <w:bodyDiv w:val="1"/>
      <w:marLeft w:val="0"/>
      <w:marRight w:val="0"/>
      <w:marTop w:val="0"/>
      <w:marBottom w:val="0"/>
      <w:divBdr>
        <w:top w:val="none" w:sz="0" w:space="0" w:color="auto"/>
        <w:left w:val="none" w:sz="0" w:space="0" w:color="auto"/>
        <w:bottom w:val="none" w:sz="0" w:space="0" w:color="auto"/>
        <w:right w:val="none" w:sz="0" w:space="0" w:color="auto"/>
      </w:divBdr>
    </w:div>
    <w:div w:id="1956130297">
      <w:bodyDiv w:val="1"/>
      <w:marLeft w:val="0"/>
      <w:marRight w:val="0"/>
      <w:marTop w:val="0"/>
      <w:marBottom w:val="0"/>
      <w:divBdr>
        <w:top w:val="none" w:sz="0" w:space="0" w:color="auto"/>
        <w:left w:val="none" w:sz="0" w:space="0" w:color="auto"/>
        <w:bottom w:val="none" w:sz="0" w:space="0" w:color="auto"/>
        <w:right w:val="none" w:sz="0" w:space="0" w:color="auto"/>
      </w:divBdr>
    </w:div>
    <w:div w:id="1957639746">
      <w:bodyDiv w:val="1"/>
      <w:marLeft w:val="0"/>
      <w:marRight w:val="0"/>
      <w:marTop w:val="0"/>
      <w:marBottom w:val="0"/>
      <w:divBdr>
        <w:top w:val="none" w:sz="0" w:space="0" w:color="auto"/>
        <w:left w:val="none" w:sz="0" w:space="0" w:color="auto"/>
        <w:bottom w:val="none" w:sz="0" w:space="0" w:color="auto"/>
        <w:right w:val="none" w:sz="0" w:space="0" w:color="auto"/>
      </w:divBdr>
    </w:div>
    <w:div w:id="1958096015">
      <w:bodyDiv w:val="1"/>
      <w:marLeft w:val="0"/>
      <w:marRight w:val="0"/>
      <w:marTop w:val="0"/>
      <w:marBottom w:val="0"/>
      <w:divBdr>
        <w:top w:val="none" w:sz="0" w:space="0" w:color="auto"/>
        <w:left w:val="none" w:sz="0" w:space="0" w:color="auto"/>
        <w:bottom w:val="none" w:sz="0" w:space="0" w:color="auto"/>
        <w:right w:val="none" w:sz="0" w:space="0" w:color="auto"/>
      </w:divBdr>
    </w:div>
    <w:div w:id="1958414034">
      <w:bodyDiv w:val="1"/>
      <w:marLeft w:val="0"/>
      <w:marRight w:val="0"/>
      <w:marTop w:val="0"/>
      <w:marBottom w:val="0"/>
      <w:divBdr>
        <w:top w:val="none" w:sz="0" w:space="0" w:color="auto"/>
        <w:left w:val="none" w:sz="0" w:space="0" w:color="auto"/>
        <w:bottom w:val="none" w:sz="0" w:space="0" w:color="auto"/>
        <w:right w:val="none" w:sz="0" w:space="0" w:color="auto"/>
      </w:divBdr>
    </w:div>
    <w:div w:id="1959296481">
      <w:bodyDiv w:val="1"/>
      <w:marLeft w:val="0"/>
      <w:marRight w:val="0"/>
      <w:marTop w:val="0"/>
      <w:marBottom w:val="0"/>
      <w:divBdr>
        <w:top w:val="none" w:sz="0" w:space="0" w:color="auto"/>
        <w:left w:val="none" w:sz="0" w:space="0" w:color="auto"/>
        <w:bottom w:val="none" w:sz="0" w:space="0" w:color="auto"/>
        <w:right w:val="none" w:sz="0" w:space="0" w:color="auto"/>
      </w:divBdr>
    </w:div>
    <w:div w:id="1959947963">
      <w:bodyDiv w:val="1"/>
      <w:marLeft w:val="0"/>
      <w:marRight w:val="0"/>
      <w:marTop w:val="0"/>
      <w:marBottom w:val="0"/>
      <w:divBdr>
        <w:top w:val="none" w:sz="0" w:space="0" w:color="auto"/>
        <w:left w:val="none" w:sz="0" w:space="0" w:color="auto"/>
        <w:bottom w:val="none" w:sz="0" w:space="0" w:color="auto"/>
        <w:right w:val="none" w:sz="0" w:space="0" w:color="auto"/>
      </w:divBdr>
    </w:div>
    <w:div w:id="1963226034">
      <w:bodyDiv w:val="1"/>
      <w:marLeft w:val="0"/>
      <w:marRight w:val="0"/>
      <w:marTop w:val="0"/>
      <w:marBottom w:val="0"/>
      <w:divBdr>
        <w:top w:val="none" w:sz="0" w:space="0" w:color="auto"/>
        <w:left w:val="none" w:sz="0" w:space="0" w:color="auto"/>
        <w:bottom w:val="none" w:sz="0" w:space="0" w:color="auto"/>
        <w:right w:val="none" w:sz="0" w:space="0" w:color="auto"/>
      </w:divBdr>
    </w:div>
    <w:div w:id="1963269428">
      <w:bodyDiv w:val="1"/>
      <w:marLeft w:val="0"/>
      <w:marRight w:val="0"/>
      <w:marTop w:val="0"/>
      <w:marBottom w:val="0"/>
      <w:divBdr>
        <w:top w:val="none" w:sz="0" w:space="0" w:color="auto"/>
        <w:left w:val="none" w:sz="0" w:space="0" w:color="auto"/>
        <w:bottom w:val="none" w:sz="0" w:space="0" w:color="auto"/>
        <w:right w:val="none" w:sz="0" w:space="0" w:color="auto"/>
      </w:divBdr>
    </w:div>
    <w:div w:id="1966690847">
      <w:bodyDiv w:val="1"/>
      <w:marLeft w:val="0"/>
      <w:marRight w:val="0"/>
      <w:marTop w:val="0"/>
      <w:marBottom w:val="0"/>
      <w:divBdr>
        <w:top w:val="none" w:sz="0" w:space="0" w:color="auto"/>
        <w:left w:val="none" w:sz="0" w:space="0" w:color="auto"/>
        <w:bottom w:val="none" w:sz="0" w:space="0" w:color="auto"/>
        <w:right w:val="none" w:sz="0" w:space="0" w:color="auto"/>
      </w:divBdr>
    </w:div>
    <w:div w:id="1969627510">
      <w:bodyDiv w:val="1"/>
      <w:marLeft w:val="0"/>
      <w:marRight w:val="0"/>
      <w:marTop w:val="0"/>
      <w:marBottom w:val="0"/>
      <w:divBdr>
        <w:top w:val="none" w:sz="0" w:space="0" w:color="auto"/>
        <w:left w:val="none" w:sz="0" w:space="0" w:color="auto"/>
        <w:bottom w:val="none" w:sz="0" w:space="0" w:color="auto"/>
        <w:right w:val="none" w:sz="0" w:space="0" w:color="auto"/>
      </w:divBdr>
    </w:div>
    <w:div w:id="1970089956">
      <w:bodyDiv w:val="1"/>
      <w:marLeft w:val="0"/>
      <w:marRight w:val="0"/>
      <w:marTop w:val="0"/>
      <w:marBottom w:val="0"/>
      <w:divBdr>
        <w:top w:val="none" w:sz="0" w:space="0" w:color="auto"/>
        <w:left w:val="none" w:sz="0" w:space="0" w:color="auto"/>
        <w:bottom w:val="none" w:sz="0" w:space="0" w:color="auto"/>
        <w:right w:val="none" w:sz="0" w:space="0" w:color="auto"/>
      </w:divBdr>
    </w:div>
    <w:div w:id="1970233989">
      <w:bodyDiv w:val="1"/>
      <w:marLeft w:val="0"/>
      <w:marRight w:val="0"/>
      <w:marTop w:val="0"/>
      <w:marBottom w:val="0"/>
      <w:divBdr>
        <w:top w:val="none" w:sz="0" w:space="0" w:color="auto"/>
        <w:left w:val="none" w:sz="0" w:space="0" w:color="auto"/>
        <w:bottom w:val="none" w:sz="0" w:space="0" w:color="auto"/>
        <w:right w:val="none" w:sz="0" w:space="0" w:color="auto"/>
      </w:divBdr>
    </w:div>
    <w:div w:id="1971205343">
      <w:bodyDiv w:val="1"/>
      <w:marLeft w:val="0"/>
      <w:marRight w:val="0"/>
      <w:marTop w:val="0"/>
      <w:marBottom w:val="0"/>
      <w:divBdr>
        <w:top w:val="none" w:sz="0" w:space="0" w:color="auto"/>
        <w:left w:val="none" w:sz="0" w:space="0" w:color="auto"/>
        <w:bottom w:val="none" w:sz="0" w:space="0" w:color="auto"/>
        <w:right w:val="none" w:sz="0" w:space="0" w:color="auto"/>
      </w:divBdr>
    </w:div>
    <w:div w:id="1971858164">
      <w:bodyDiv w:val="1"/>
      <w:marLeft w:val="0"/>
      <w:marRight w:val="0"/>
      <w:marTop w:val="0"/>
      <w:marBottom w:val="0"/>
      <w:divBdr>
        <w:top w:val="none" w:sz="0" w:space="0" w:color="auto"/>
        <w:left w:val="none" w:sz="0" w:space="0" w:color="auto"/>
        <w:bottom w:val="none" w:sz="0" w:space="0" w:color="auto"/>
        <w:right w:val="none" w:sz="0" w:space="0" w:color="auto"/>
      </w:divBdr>
    </w:div>
    <w:div w:id="1971861414">
      <w:bodyDiv w:val="1"/>
      <w:marLeft w:val="0"/>
      <w:marRight w:val="0"/>
      <w:marTop w:val="0"/>
      <w:marBottom w:val="0"/>
      <w:divBdr>
        <w:top w:val="none" w:sz="0" w:space="0" w:color="auto"/>
        <w:left w:val="none" w:sz="0" w:space="0" w:color="auto"/>
        <w:bottom w:val="none" w:sz="0" w:space="0" w:color="auto"/>
        <w:right w:val="none" w:sz="0" w:space="0" w:color="auto"/>
      </w:divBdr>
    </w:div>
    <w:div w:id="1972514362">
      <w:bodyDiv w:val="1"/>
      <w:marLeft w:val="0"/>
      <w:marRight w:val="0"/>
      <w:marTop w:val="0"/>
      <w:marBottom w:val="0"/>
      <w:divBdr>
        <w:top w:val="none" w:sz="0" w:space="0" w:color="auto"/>
        <w:left w:val="none" w:sz="0" w:space="0" w:color="auto"/>
        <w:bottom w:val="none" w:sz="0" w:space="0" w:color="auto"/>
        <w:right w:val="none" w:sz="0" w:space="0" w:color="auto"/>
      </w:divBdr>
    </w:div>
    <w:div w:id="1972588372">
      <w:bodyDiv w:val="1"/>
      <w:marLeft w:val="0"/>
      <w:marRight w:val="0"/>
      <w:marTop w:val="0"/>
      <w:marBottom w:val="0"/>
      <w:divBdr>
        <w:top w:val="none" w:sz="0" w:space="0" w:color="auto"/>
        <w:left w:val="none" w:sz="0" w:space="0" w:color="auto"/>
        <w:bottom w:val="none" w:sz="0" w:space="0" w:color="auto"/>
        <w:right w:val="none" w:sz="0" w:space="0" w:color="auto"/>
      </w:divBdr>
    </w:div>
    <w:div w:id="1976445970">
      <w:bodyDiv w:val="1"/>
      <w:marLeft w:val="0"/>
      <w:marRight w:val="0"/>
      <w:marTop w:val="0"/>
      <w:marBottom w:val="0"/>
      <w:divBdr>
        <w:top w:val="none" w:sz="0" w:space="0" w:color="auto"/>
        <w:left w:val="none" w:sz="0" w:space="0" w:color="auto"/>
        <w:bottom w:val="none" w:sz="0" w:space="0" w:color="auto"/>
        <w:right w:val="none" w:sz="0" w:space="0" w:color="auto"/>
      </w:divBdr>
    </w:div>
    <w:div w:id="1976448346">
      <w:bodyDiv w:val="1"/>
      <w:marLeft w:val="0"/>
      <w:marRight w:val="0"/>
      <w:marTop w:val="0"/>
      <w:marBottom w:val="0"/>
      <w:divBdr>
        <w:top w:val="none" w:sz="0" w:space="0" w:color="auto"/>
        <w:left w:val="none" w:sz="0" w:space="0" w:color="auto"/>
        <w:bottom w:val="none" w:sz="0" w:space="0" w:color="auto"/>
        <w:right w:val="none" w:sz="0" w:space="0" w:color="auto"/>
      </w:divBdr>
    </w:div>
    <w:div w:id="1978531990">
      <w:bodyDiv w:val="1"/>
      <w:marLeft w:val="0"/>
      <w:marRight w:val="0"/>
      <w:marTop w:val="0"/>
      <w:marBottom w:val="0"/>
      <w:divBdr>
        <w:top w:val="none" w:sz="0" w:space="0" w:color="auto"/>
        <w:left w:val="none" w:sz="0" w:space="0" w:color="auto"/>
        <w:bottom w:val="none" w:sz="0" w:space="0" w:color="auto"/>
        <w:right w:val="none" w:sz="0" w:space="0" w:color="auto"/>
      </w:divBdr>
    </w:div>
    <w:div w:id="1978947392">
      <w:bodyDiv w:val="1"/>
      <w:marLeft w:val="0"/>
      <w:marRight w:val="0"/>
      <w:marTop w:val="0"/>
      <w:marBottom w:val="0"/>
      <w:divBdr>
        <w:top w:val="none" w:sz="0" w:space="0" w:color="auto"/>
        <w:left w:val="none" w:sz="0" w:space="0" w:color="auto"/>
        <w:bottom w:val="none" w:sz="0" w:space="0" w:color="auto"/>
        <w:right w:val="none" w:sz="0" w:space="0" w:color="auto"/>
      </w:divBdr>
    </w:div>
    <w:div w:id="1979146915">
      <w:bodyDiv w:val="1"/>
      <w:marLeft w:val="0"/>
      <w:marRight w:val="0"/>
      <w:marTop w:val="0"/>
      <w:marBottom w:val="0"/>
      <w:divBdr>
        <w:top w:val="none" w:sz="0" w:space="0" w:color="auto"/>
        <w:left w:val="none" w:sz="0" w:space="0" w:color="auto"/>
        <w:bottom w:val="none" w:sz="0" w:space="0" w:color="auto"/>
        <w:right w:val="none" w:sz="0" w:space="0" w:color="auto"/>
      </w:divBdr>
    </w:div>
    <w:div w:id="1979870600">
      <w:bodyDiv w:val="1"/>
      <w:marLeft w:val="0"/>
      <w:marRight w:val="0"/>
      <w:marTop w:val="0"/>
      <w:marBottom w:val="0"/>
      <w:divBdr>
        <w:top w:val="none" w:sz="0" w:space="0" w:color="auto"/>
        <w:left w:val="none" w:sz="0" w:space="0" w:color="auto"/>
        <w:bottom w:val="none" w:sz="0" w:space="0" w:color="auto"/>
        <w:right w:val="none" w:sz="0" w:space="0" w:color="auto"/>
      </w:divBdr>
    </w:div>
    <w:div w:id="1980185074">
      <w:bodyDiv w:val="1"/>
      <w:marLeft w:val="0"/>
      <w:marRight w:val="0"/>
      <w:marTop w:val="0"/>
      <w:marBottom w:val="0"/>
      <w:divBdr>
        <w:top w:val="none" w:sz="0" w:space="0" w:color="auto"/>
        <w:left w:val="none" w:sz="0" w:space="0" w:color="auto"/>
        <w:bottom w:val="none" w:sz="0" w:space="0" w:color="auto"/>
        <w:right w:val="none" w:sz="0" w:space="0" w:color="auto"/>
      </w:divBdr>
    </w:div>
    <w:div w:id="1980527710">
      <w:bodyDiv w:val="1"/>
      <w:marLeft w:val="0"/>
      <w:marRight w:val="0"/>
      <w:marTop w:val="0"/>
      <w:marBottom w:val="0"/>
      <w:divBdr>
        <w:top w:val="none" w:sz="0" w:space="0" w:color="auto"/>
        <w:left w:val="none" w:sz="0" w:space="0" w:color="auto"/>
        <w:bottom w:val="none" w:sz="0" w:space="0" w:color="auto"/>
        <w:right w:val="none" w:sz="0" w:space="0" w:color="auto"/>
      </w:divBdr>
    </w:div>
    <w:div w:id="1982036414">
      <w:bodyDiv w:val="1"/>
      <w:marLeft w:val="0"/>
      <w:marRight w:val="0"/>
      <w:marTop w:val="0"/>
      <w:marBottom w:val="0"/>
      <w:divBdr>
        <w:top w:val="none" w:sz="0" w:space="0" w:color="auto"/>
        <w:left w:val="none" w:sz="0" w:space="0" w:color="auto"/>
        <w:bottom w:val="none" w:sz="0" w:space="0" w:color="auto"/>
        <w:right w:val="none" w:sz="0" w:space="0" w:color="auto"/>
      </w:divBdr>
    </w:div>
    <w:div w:id="1983385271">
      <w:bodyDiv w:val="1"/>
      <w:marLeft w:val="0"/>
      <w:marRight w:val="0"/>
      <w:marTop w:val="0"/>
      <w:marBottom w:val="0"/>
      <w:divBdr>
        <w:top w:val="none" w:sz="0" w:space="0" w:color="auto"/>
        <w:left w:val="none" w:sz="0" w:space="0" w:color="auto"/>
        <w:bottom w:val="none" w:sz="0" w:space="0" w:color="auto"/>
        <w:right w:val="none" w:sz="0" w:space="0" w:color="auto"/>
      </w:divBdr>
    </w:div>
    <w:div w:id="1987318156">
      <w:bodyDiv w:val="1"/>
      <w:marLeft w:val="0"/>
      <w:marRight w:val="0"/>
      <w:marTop w:val="0"/>
      <w:marBottom w:val="0"/>
      <w:divBdr>
        <w:top w:val="none" w:sz="0" w:space="0" w:color="auto"/>
        <w:left w:val="none" w:sz="0" w:space="0" w:color="auto"/>
        <w:bottom w:val="none" w:sz="0" w:space="0" w:color="auto"/>
        <w:right w:val="none" w:sz="0" w:space="0" w:color="auto"/>
      </w:divBdr>
    </w:div>
    <w:div w:id="1990093817">
      <w:bodyDiv w:val="1"/>
      <w:marLeft w:val="0"/>
      <w:marRight w:val="0"/>
      <w:marTop w:val="0"/>
      <w:marBottom w:val="0"/>
      <w:divBdr>
        <w:top w:val="none" w:sz="0" w:space="0" w:color="auto"/>
        <w:left w:val="none" w:sz="0" w:space="0" w:color="auto"/>
        <w:bottom w:val="none" w:sz="0" w:space="0" w:color="auto"/>
        <w:right w:val="none" w:sz="0" w:space="0" w:color="auto"/>
      </w:divBdr>
    </w:div>
    <w:div w:id="1992513738">
      <w:bodyDiv w:val="1"/>
      <w:marLeft w:val="0"/>
      <w:marRight w:val="0"/>
      <w:marTop w:val="0"/>
      <w:marBottom w:val="0"/>
      <w:divBdr>
        <w:top w:val="none" w:sz="0" w:space="0" w:color="auto"/>
        <w:left w:val="none" w:sz="0" w:space="0" w:color="auto"/>
        <w:bottom w:val="none" w:sz="0" w:space="0" w:color="auto"/>
        <w:right w:val="none" w:sz="0" w:space="0" w:color="auto"/>
      </w:divBdr>
    </w:div>
    <w:div w:id="1994484883">
      <w:bodyDiv w:val="1"/>
      <w:marLeft w:val="0"/>
      <w:marRight w:val="0"/>
      <w:marTop w:val="0"/>
      <w:marBottom w:val="0"/>
      <w:divBdr>
        <w:top w:val="none" w:sz="0" w:space="0" w:color="auto"/>
        <w:left w:val="none" w:sz="0" w:space="0" w:color="auto"/>
        <w:bottom w:val="none" w:sz="0" w:space="0" w:color="auto"/>
        <w:right w:val="none" w:sz="0" w:space="0" w:color="auto"/>
      </w:divBdr>
    </w:div>
    <w:div w:id="2000379788">
      <w:bodyDiv w:val="1"/>
      <w:marLeft w:val="0"/>
      <w:marRight w:val="0"/>
      <w:marTop w:val="0"/>
      <w:marBottom w:val="0"/>
      <w:divBdr>
        <w:top w:val="none" w:sz="0" w:space="0" w:color="auto"/>
        <w:left w:val="none" w:sz="0" w:space="0" w:color="auto"/>
        <w:bottom w:val="none" w:sz="0" w:space="0" w:color="auto"/>
        <w:right w:val="none" w:sz="0" w:space="0" w:color="auto"/>
      </w:divBdr>
    </w:div>
    <w:div w:id="2001612735">
      <w:bodyDiv w:val="1"/>
      <w:marLeft w:val="0"/>
      <w:marRight w:val="0"/>
      <w:marTop w:val="0"/>
      <w:marBottom w:val="0"/>
      <w:divBdr>
        <w:top w:val="none" w:sz="0" w:space="0" w:color="auto"/>
        <w:left w:val="none" w:sz="0" w:space="0" w:color="auto"/>
        <w:bottom w:val="none" w:sz="0" w:space="0" w:color="auto"/>
        <w:right w:val="none" w:sz="0" w:space="0" w:color="auto"/>
      </w:divBdr>
    </w:div>
    <w:div w:id="2002079651">
      <w:bodyDiv w:val="1"/>
      <w:marLeft w:val="0"/>
      <w:marRight w:val="0"/>
      <w:marTop w:val="0"/>
      <w:marBottom w:val="0"/>
      <w:divBdr>
        <w:top w:val="none" w:sz="0" w:space="0" w:color="auto"/>
        <w:left w:val="none" w:sz="0" w:space="0" w:color="auto"/>
        <w:bottom w:val="none" w:sz="0" w:space="0" w:color="auto"/>
        <w:right w:val="none" w:sz="0" w:space="0" w:color="auto"/>
      </w:divBdr>
    </w:div>
    <w:div w:id="2003270395">
      <w:bodyDiv w:val="1"/>
      <w:marLeft w:val="0"/>
      <w:marRight w:val="0"/>
      <w:marTop w:val="0"/>
      <w:marBottom w:val="0"/>
      <w:divBdr>
        <w:top w:val="none" w:sz="0" w:space="0" w:color="auto"/>
        <w:left w:val="none" w:sz="0" w:space="0" w:color="auto"/>
        <w:bottom w:val="none" w:sz="0" w:space="0" w:color="auto"/>
        <w:right w:val="none" w:sz="0" w:space="0" w:color="auto"/>
      </w:divBdr>
    </w:div>
    <w:div w:id="2003966950">
      <w:bodyDiv w:val="1"/>
      <w:marLeft w:val="0"/>
      <w:marRight w:val="0"/>
      <w:marTop w:val="0"/>
      <w:marBottom w:val="0"/>
      <w:divBdr>
        <w:top w:val="none" w:sz="0" w:space="0" w:color="auto"/>
        <w:left w:val="none" w:sz="0" w:space="0" w:color="auto"/>
        <w:bottom w:val="none" w:sz="0" w:space="0" w:color="auto"/>
        <w:right w:val="none" w:sz="0" w:space="0" w:color="auto"/>
      </w:divBdr>
    </w:div>
    <w:div w:id="2004623385">
      <w:bodyDiv w:val="1"/>
      <w:marLeft w:val="0"/>
      <w:marRight w:val="0"/>
      <w:marTop w:val="0"/>
      <w:marBottom w:val="0"/>
      <w:divBdr>
        <w:top w:val="none" w:sz="0" w:space="0" w:color="auto"/>
        <w:left w:val="none" w:sz="0" w:space="0" w:color="auto"/>
        <w:bottom w:val="none" w:sz="0" w:space="0" w:color="auto"/>
        <w:right w:val="none" w:sz="0" w:space="0" w:color="auto"/>
      </w:divBdr>
    </w:div>
    <w:div w:id="2006741967">
      <w:bodyDiv w:val="1"/>
      <w:marLeft w:val="0"/>
      <w:marRight w:val="0"/>
      <w:marTop w:val="0"/>
      <w:marBottom w:val="0"/>
      <w:divBdr>
        <w:top w:val="none" w:sz="0" w:space="0" w:color="auto"/>
        <w:left w:val="none" w:sz="0" w:space="0" w:color="auto"/>
        <w:bottom w:val="none" w:sz="0" w:space="0" w:color="auto"/>
        <w:right w:val="none" w:sz="0" w:space="0" w:color="auto"/>
      </w:divBdr>
    </w:div>
    <w:div w:id="2010326040">
      <w:bodyDiv w:val="1"/>
      <w:marLeft w:val="0"/>
      <w:marRight w:val="0"/>
      <w:marTop w:val="0"/>
      <w:marBottom w:val="0"/>
      <w:divBdr>
        <w:top w:val="none" w:sz="0" w:space="0" w:color="auto"/>
        <w:left w:val="none" w:sz="0" w:space="0" w:color="auto"/>
        <w:bottom w:val="none" w:sz="0" w:space="0" w:color="auto"/>
        <w:right w:val="none" w:sz="0" w:space="0" w:color="auto"/>
      </w:divBdr>
    </w:div>
    <w:div w:id="2011635105">
      <w:bodyDiv w:val="1"/>
      <w:marLeft w:val="0"/>
      <w:marRight w:val="0"/>
      <w:marTop w:val="0"/>
      <w:marBottom w:val="0"/>
      <w:divBdr>
        <w:top w:val="none" w:sz="0" w:space="0" w:color="auto"/>
        <w:left w:val="none" w:sz="0" w:space="0" w:color="auto"/>
        <w:bottom w:val="none" w:sz="0" w:space="0" w:color="auto"/>
        <w:right w:val="none" w:sz="0" w:space="0" w:color="auto"/>
      </w:divBdr>
    </w:div>
    <w:div w:id="2012487239">
      <w:bodyDiv w:val="1"/>
      <w:marLeft w:val="0"/>
      <w:marRight w:val="0"/>
      <w:marTop w:val="0"/>
      <w:marBottom w:val="0"/>
      <w:divBdr>
        <w:top w:val="none" w:sz="0" w:space="0" w:color="auto"/>
        <w:left w:val="none" w:sz="0" w:space="0" w:color="auto"/>
        <w:bottom w:val="none" w:sz="0" w:space="0" w:color="auto"/>
        <w:right w:val="none" w:sz="0" w:space="0" w:color="auto"/>
      </w:divBdr>
    </w:div>
    <w:div w:id="2013139951">
      <w:bodyDiv w:val="1"/>
      <w:marLeft w:val="0"/>
      <w:marRight w:val="0"/>
      <w:marTop w:val="0"/>
      <w:marBottom w:val="0"/>
      <w:divBdr>
        <w:top w:val="none" w:sz="0" w:space="0" w:color="auto"/>
        <w:left w:val="none" w:sz="0" w:space="0" w:color="auto"/>
        <w:bottom w:val="none" w:sz="0" w:space="0" w:color="auto"/>
        <w:right w:val="none" w:sz="0" w:space="0" w:color="auto"/>
      </w:divBdr>
    </w:div>
    <w:div w:id="2014188547">
      <w:bodyDiv w:val="1"/>
      <w:marLeft w:val="0"/>
      <w:marRight w:val="0"/>
      <w:marTop w:val="0"/>
      <w:marBottom w:val="0"/>
      <w:divBdr>
        <w:top w:val="none" w:sz="0" w:space="0" w:color="auto"/>
        <w:left w:val="none" w:sz="0" w:space="0" w:color="auto"/>
        <w:bottom w:val="none" w:sz="0" w:space="0" w:color="auto"/>
        <w:right w:val="none" w:sz="0" w:space="0" w:color="auto"/>
      </w:divBdr>
    </w:div>
    <w:div w:id="2018068869">
      <w:bodyDiv w:val="1"/>
      <w:marLeft w:val="0"/>
      <w:marRight w:val="0"/>
      <w:marTop w:val="0"/>
      <w:marBottom w:val="0"/>
      <w:divBdr>
        <w:top w:val="none" w:sz="0" w:space="0" w:color="auto"/>
        <w:left w:val="none" w:sz="0" w:space="0" w:color="auto"/>
        <w:bottom w:val="none" w:sz="0" w:space="0" w:color="auto"/>
        <w:right w:val="none" w:sz="0" w:space="0" w:color="auto"/>
      </w:divBdr>
    </w:div>
    <w:div w:id="2018464722">
      <w:bodyDiv w:val="1"/>
      <w:marLeft w:val="0"/>
      <w:marRight w:val="0"/>
      <w:marTop w:val="0"/>
      <w:marBottom w:val="0"/>
      <w:divBdr>
        <w:top w:val="none" w:sz="0" w:space="0" w:color="auto"/>
        <w:left w:val="none" w:sz="0" w:space="0" w:color="auto"/>
        <w:bottom w:val="none" w:sz="0" w:space="0" w:color="auto"/>
        <w:right w:val="none" w:sz="0" w:space="0" w:color="auto"/>
      </w:divBdr>
    </w:div>
    <w:div w:id="2019038318">
      <w:bodyDiv w:val="1"/>
      <w:marLeft w:val="0"/>
      <w:marRight w:val="0"/>
      <w:marTop w:val="0"/>
      <w:marBottom w:val="0"/>
      <w:divBdr>
        <w:top w:val="none" w:sz="0" w:space="0" w:color="auto"/>
        <w:left w:val="none" w:sz="0" w:space="0" w:color="auto"/>
        <w:bottom w:val="none" w:sz="0" w:space="0" w:color="auto"/>
        <w:right w:val="none" w:sz="0" w:space="0" w:color="auto"/>
      </w:divBdr>
    </w:div>
    <w:div w:id="2019232465">
      <w:bodyDiv w:val="1"/>
      <w:marLeft w:val="0"/>
      <w:marRight w:val="0"/>
      <w:marTop w:val="0"/>
      <w:marBottom w:val="0"/>
      <w:divBdr>
        <w:top w:val="none" w:sz="0" w:space="0" w:color="auto"/>
        <w:left w:val="none" w:sz="0" w:space="0" w:color="auto"/>
        <w:bottom w:val="none" w:sz="0" w:space="0" w:color="auto"/>
        <w:right w:val="none" w:sz="0" w:space="0" w:color="auto"/>
      </w:divBdr>
    </w:div>
    <w:div w:id="2019499504">
      <w:bodyDiv w:val="1"/>
      <w:marLeft w:val="0"/>
      <w:marRight w:val="0"/>
      <w:marTop w:val="0"/>
      <w:marBottom w:val="0"/>
      <w:divBdr>
        <w:top w:val="none" w:sz="0" w:space="0" w:color="auto"/>
        <w:left w:val="none" w:sz="0" w:space="0" w:color="auto"/>
        <w:bottom w:val="none" w:sz="0" w:space="0" w:color="auto"/>
        <w:right w:val="none" w:sz="0" w:space="0" w:color="auto"/>
      </w:divBdr>
    </w:div>
    <w:div w:id="2024280886">
      <w:bodyDiv w:val="1"/>
      <w:marLeft w:val="0"/>
      <w:marRight w:val="0"/>
      <w:marTop w:val="0"/>
      <w:marBottom w:val="0"/>
      <w:divBdr>
        <w:top w:val="none" w:sz="0" w:space="0" w:color="auto"/>
        <w:left w:val="none" w:sz="0" w:space="0" w:color="auto"/>
        <w:bottom w:val="none" w:sz="0" w:space="0" w:color="auto"/>
        <w:right w:val="none" w:sz="0" w:space="0" w:color="auto"/>
      </w:divBdr>
    </w:div>
    <w:div w:id="2028016749">
      <w:bodyDiv w:val="1"/>
      <w:marLeft w:val="0"/>
      <w:marRight w:val="0"/>
      <w:marTop w:val="0"/>
      <w:marBottom w:val="0"/>
      <w:divBdr>
        <w:top w:val="none" w:sz="0" w:space="0" w:color="auto"/>
        <w:left w:val="none" w:sz="0" w:space="0" w:color="auto"/>
        <w:bottom w:val="none" w:sz="0" w:space="0" w:color="auto"/>
        <w:right w:val="none" w:sz="0" w:space="0" w:color="auto"/>
      </w:divBdr>
    </w:div>
    <w:div w:id="2028677376">
      <w:bodyDiv w:val="1"/>
      <w:marLeft w:val="0"/>
      <w:marRight w:val="0"/>
      <w:marTop w:val="0"/>
      <w:marBottom w:val="0"/>
      <w:divBdr>
        <w:top w:val="none" w:sz="0" w:space="0" w:color="auto"/>
        <w:left w:val="none" w:sz="0" w:space="0" w:color="auto"/>
        <w:bottom w:val="none" w:sz="0" w:space="0" w:color="auto"/>
        <w:right w:val="none" w:sz="0" w:space="0" w:color="auto"/>
      </w:divBdr>
    </w:div>
    <w:div w:id="2029329179">
      <w:bodyDiv w:val="1"/>
      <w:marLeft w:val="0"/>
      <w:marRight w:val="0"/>
      <w:marTop w:val="0"/>
      <w:marBottom w:val="0"/>
      <w:divBdr>
        <w:top w:val="none" w:sz="0" w:space="0" w:color="auto"/>
        <w:left w:val="none" w:sz="0" w:space="0" w:color="auto"/>
        <w:bottom w:val="none" w:sz="0" w:space="0" w:color="auto"/>
        <w:right w:val="none" w:sz="0" w:space="0" w:color="auto"/>
      </w:divBdr>
    </w:div>
    <w:div w:id="2029791082">
      <w:bodyDiv w:val="1"/>
      <w:marLeft w:val="0"/>
      <w:marRight w:val="0"/>
      <w:marTop w:val="0"/>
      <w:marBottom w:val="0"/>
      <w:divBdr>
        <w:top w:val="none" w:sz="0" w:space="0" w:color="auto"/>
        <w:left w:val="none" w:sz="0" w:space="0" w:color="auto"/>
        <w:bottom w:val="none" w:sz="0" w:space="0" w:color="auto"/>
        <w:right w:val="none" w:sz="0" w:space="0" w:color="auto"/>
      </w:divBdr>
    </w:div>
    <w:div w:id="2030258572">
      <w:bodyDiv w:val="1"/>
      <w:marLeft w:val="0"/>
      <w:marRight w:val="0"/>
      <w:marTop w:val="0"/>
      <w:marBottom w:val="0"/>
      <w:divBdr>
        <w:top w:val="none" w:sz="0" w:space="0" w:color="auto"/>
        <w:left w:val="none" w:sz="0" w:space="0" w:color="auto"/>
        <w:bottom w:val="none" w:sz="0" w:space="0" w:color="auto"/>
        <w:right w:val="none" w:sz="0" w:space="0" w:color="auto"/>
      </w:divBdr>
    </w:div>
    <w:div w:id="2030836293">
      <w:bodyDiv w:val="1"/>
      <w:marLeft w:val="0"/>
      <w:marRight w:val="0"/>
      <w:marTop w:val="0"/>
      <w:marBottom w:val="0"/>
      <w:divBdr>
        <w:top w:val="none" w:sz="0" w:space="0" w:color="auto"/>
        <w:left w:val="none" w:sz="0" w:space="0" w:color="auto"/>
        <w:bottom w:val="none" w:sz="0" w:space="0" w:color="auto"/>
        <w:right w:val="none" w:sz="0" w:space="0" w:color="auto"/>
      </w:divBdr>
    </w:div>
    <w:div w:id="2031907978">
      <w:bodyDiv w:val="1"/>
      <w:marLeft w:val="0"/>
      <w:marRight w:val="0"/>
      <w:marTop w:val="0"/>
      <w:marBottom w:val="0"/>
      <w:divBdr>
        <w:top w:val="none" w:sz="0" w:space="0" w:color="auto"/>
        <w:left w:val="none" w:sz="0" w:space="0" w:color="auto"/>
        <w:bottom w:val="none" w:sz="0" w:space="0" w:color="auto"/>
        <w:right w:val="none" w:sz="0" w:space="0" w:color="auto"/>
      </w:divBdr>
    </w:div>
    <w:div w:id="2032143619">
      <w:bodyDiv w:val="1"/>
      <w:marLeft w:val="0"/>
      <w:marRight w:val="0"/>
      <w:marTop w:val="0"/>
      <w:marBottom w:val="0"/>
      <w:divBdr>
        <w:top w:val="none" w:sz="0" w:space="0" w:color="auto"/>
        <w:left w:val="none" w:sz="0" w:space="0" w:color="auto"/>
        <w:bottom w:val="none" w:sz="0" w:space="0" w:color="auto"/>
        <w:right w:val="none" w:sz="0" w:space="0" w:color="auto"/>
      </w:divBdr>
    </w:div>
    <w:div w:id="2032484946">
      <w:bodyDiv w:val="1"/>
      <w:marLeft w:val="0"/>
      <w:marRight w:val="0"/>
      <w:marTop w:val="0"/>
      <w:marBottom w:val="0"/>
      <w:divBdr>
        <w:top w:val="none" w:sz="0" w:space="0" w:color="auto"/>
        <w:left w:val="none" w:sz="0" w:space="0" w:color="auto"/>
        <w:bottom w:val="none" w:sz="0" w:space="0" w:color="auto"/>
        <w:right w:val="none" w:sz="0" w:space="0" w:color="auto"/>
      </w:divBdr>
    </w:div>
    <w:div w:id="2034526466">
      <w:bodyDiv w:val="1"/>
      <w:marLeft w:val="0"/>
      <w:marRight w:val="0"/>
      <w:marTop w:val="0"/>
      <w:marBottom w:val="0"/>
      <w:divBdr>
        <w:top w:val="none" w:sz="0" w:space="0" w:color="auto"/>
        <w:left w:val="none" w:sz="0" w:space="0" w:color="auto"/>
        <w:bottom w:val="none" w:sz="0" w:space="0" w:color="auto"/>
        <w:right w:val="none" w:sz="0" w:space="0" w:color="auto"/>
      </w:divBdr>
    </w:div>
    <w:div w:id="2035299714">
      <w:bodyDiv w:val="1"/>
      <w:marLeft w:val="0"/>
      <w:marRight w:val="0"/>
      <w:marTop w:val="0"/>
      <w:marBottom w:val="0"/>
      <w:divBdr>
        <w:top w:val="none" w:sz="0" w:space="0" w:color="auto"/>
        <w:left w:val="none" w:sz="0" w:space="0" w:color="auto"/>
        <w:bottom w:val="none" w:sz="0" w:space="0" w:color="auto"/>
        <w:right w:val="none" w:sz="0" w:space="0" w:color="auto"/>
      </w:divBdr>
    </w:div>
    <w:div w:id="2043741946">
      <w:bodyDiv w:val="1"/>
      <w:marLeft w:val="0"/>
      <w:marRight w:val="0"/>
      <w:marTop w:val="0"/>
      <w:marBottom w:val="0"/>
      <w:divBdr>
        <w:top w:val="none" w:sz="0" w:space="0" w:color="auto"/>
        <w:left w:val="none" w:sz="0" w:space="0" w:color="auto"/>
        <w:bottom w:val="none" w:sz="0" w:space="0" w:color="auto"/>
        <w:right w:val="none" w:sz="0" w:space="0" w:color="auto"/>
      </w:divBdr>
    </w:div>
    <w:div w:id="2044985752">
      <w:bodyDiv w:val="1"/>
      <w:marLeft w:val="0"/>
      <w:marRight w:val="0"/>
      <w:marTop w:val="0"/>
      <w:marBottom w:val="0"/>
      <w:divBdr>
        <w:top w:val="none" w:sz="0" w:space="0" w:color="auto"/>
        <w:left w:val="none" w:sz="0" w:space="0" w:color="auto"/>
        <w:bottom w:val="none" w:sz="0" w:space="0" w:color="auto"/>
        <w:right w:val="none" w:sz="0" w:space="0" w:color="auto"/>
      </w:divBdr>
    </w:div>
    <w:div w:id="2047291649">
      <w:bodyDiv w:val="1"/>
      <w:marLeft w:val="0"/>
      <w:marRight w:val="0"/>
      <w:marTop w:val="0"/>
      <w:marBottom w:val="0"/>
      <w:divBdr>
        <w:top w:val="none" w:sz="0" w:space="0" w:color="auto"/>
        <w:left w:val="none" w:sz="0" w:space="0" w:color="auto"/>
        <w:bottom w:val="none" w:sz="0" w:space="0" w:color="auto"/>
        <w:right w:val="none" w:sz="0" w:space="0" w:color="auto"/>
      </w:divBdr>
    </w:div>
    <w:div w:id="2048870376">
      <w:bodyDiv w:val="1"/>
      <w:marLeft w:val="0"/>
      <w:marRight w:val="0"/>
      <w:marTop w:val="0"/>
      <w:marBottom w:val="0"/>
      <w:divBdr>
        <w:top w:val="none" w:sz="0" w:space="0" w:color="auto"/>
        <w:left w:val="none" w:sz="0" w:space="0" w:color="auto"/>
        <w:bottom w:val="none" w:sz="0" w:space="0" w:color="auto"/>
        <w:right w:val="none" w:sz="0" w:space="0" w:color="auto"/>
      </w:divBdr>
    </w:div>
    <w:div w:id="2049522391">
      <w:bodyDiv w:val="1"/>
      <w:marLeft w:val="0"/>
      <w:marRight w:val="0"/>
      <w:marTop w:val="0"/>
      <w:marBottom w:val="0"/>
      <w:divBdr>
        <w:top w:val="none" w:sz="0" w:space="0" w:color="auto"/>
        <w:left w:val="none" w:sz="0" w:space="0" w:color="auto"/>
        <w:bottom w:val="none" w:sz="0" w:space="0" w:color="auto"/>
        <w:right w:val="none" w:sz="0" w:space="0" w:color="auto"/>
      </w:divBdr>
    </w:div>
    <w:div w:id="2049528130">
      <w:bodyDiv w:val="1"/>
      <w:marLeft w:val="0"/>
      <w:marRight w:val="0"/>
      <w:marTop w:val="0"/>
      <w:marBottom w:val="0"/>
      <w:divBdr>
        <w:top w:val="none" w:sz="0" w:space="0" w:color="auto"/>
        <w:left w:val="none" w:sz="0" w:space="0" w:color="auto"/>
        <w:bottom w:val="none" w:sz="0" w:space="0" w:color="auto"/>
        <w:right w:val="none" w:sz="0" w:space="0" w:color="auto"/>
      </w:divBdr>
    </w:div>
    <w:div w:id="2050758375">
      <w:bodyDiv w:val="1"/>
      <w:marLeft w:val="0"/>
      <w:marRight w:val="0"/>
      <w:marTop w:val="0"/>
      <w:marBottom w:val="0"/>
      <w:divBdr>
        <w:top w:val="none" w:sz="0" w:space="0" w:color="auto"/>
        <w:left w:val="none" w:sz="0" w:space="0" w:color="auto"/>
        <w:bottom w:val="none" w:sz="0" w:space="0" w:color="auto"/>
        <w:right w:val="none" w:sz="0" w:space="0" w:color="auto"/>
      </w:divBdr>
    </w:div>
    <w:div w:id="2052917089">
      <w:bodyDiv w:val="1"/>
      <w:marLeft w:val="0"/>
      <w:marRight w:val="0"/>
      <w:marTop w:val="0"/>
      <w:marBottom w:val="0"/>
      <w:divBdr>
        <w:top w:val="none" w:sz="0" w:space="0" w:color="auto"/>
        <w:left w:val="none" w:sz="0" w:space="0" w:color="auto"/>
        <w:bottom w:val="none" w:sz="0" w:space="0" w:color="auto"/>
        <w:right w:val="none" w:sz="0" w:space="0" w:color="auto"/>
      </w:divBdr>
    </w:div>
    <w:div w:id="2053066436">
      <w:bodyDiv w:val="1"/>
      <w:marLeft w:val="0"/>
      <w:marRight w:val="0"/>
      <w:marTop w:val="0"/>
      <w:marBottom w:val="0"/>
      <w:divBdr>
        <w:top w:val="none" w:sz="0" w:space="0" w:color="auto"/>
        <w:left w:val="none" w:sz="0" w:space="0" w:color="auto"/>
        <w:bottom w:val="none" w:sz="0" w:space="0" w:color="auto"/>
        <w:right w:val="none" w:sz="0" w:space="0" w:color="auto"/>
      </w:divBdr>
    </w:div>
    <w:div w:id="2055233967">
      <w:bodyDiv w:val="1"/>
      <w:marLeft w:val="0"/>
      <w:marRight w:val="0"/>
      <w:marTop w:val="0"/>
      <w:marBottom w:val="0"/>
      <w:divBdr>
        <w:top w:val="none" w:sz="0" w:space="0" w:color="auto"/>
        <w:left w:val="none" w:sz="0" w:space="0" w:color="auto"/>
        <w:bottom w:val="none" w:sz="0" w:space="0" w:color="auto"/>
        <w:right w:val="none" w:sz="0" w:space="0" w:color="auto"/>
      </w:divBdr>
    </w:div>
    <w:div w:id="2055961159">
      <w:bodyDiv w:val="1"/>
      <w:marLeft w:val="0"/>
      <w:marRight w:val="0"/>
      <w:marTop w:val="0"/>
      <w:marBottom w:val="0"/>
      <w:divBdr>
        <w:top w:val="none" w:sz="0" w:space="0" w:color="auto"/>
        <w:left w:val="none" w:sz="0" w:space="0" w:color="auto"/>
        <w:bottom w:val="none" w:sz="0" w:space="0" w:color="auto"/>
        <w:right w:val="none" w:sz="0" w:space="0" w:color="auto"/>
      </w:divBdr>
    </w:div>
    <w:div w:id="2056616510">
      <w:bodyDiv w:val="1"/>
      <w:marLeft w:val="0"/>
      <w:marRight w:val="0"/>
      <w:marTop w:val="0"/>
      <w:marBottom w:val="0"/>
      <w:divBdr>
        <w:top w:val="none" w:sz="0" w:space="0" w:color="auto"/>
        <w:left w:val="none" w:sz="0" w:space="0" w:color="auto"/>
        <w:bottom w:val="none" w:sz="0" w:space="0" w:color="auto"/>
        <w:right w:val="none" w:sz="0" w:space="0" w:color="auto"/>
      </w:divBdr>
    </w:div>
    <w:div w:id="2058430860">
      <w:bodyDiv w:val="1"/>
      <w:marLeft w:val="0"/>
      <w:marRight w:val="0"/>
      <w:marTop w:val="0"/>
      <w:marBottom w:val="0"/>
      <w:divBdr>
        <w:top w:val="none" w:sz="0" w:space="0" w:color="auto"/>
        <w:left w:val="none" w:sz="0" w:space="0" w:color="auto"/>
        <w:bottom w:val="none" w:sz="0" w:space="0" w:color="auto"/>
        <w:right w:val="none" w:sz="0" w:space="0" w:color="auto"/>
      </w:divBdr>
    </w:div>
    <w:div w:id="2064328352">
      <w:bodyDiv w:val="1"/>
      <w:marLeft w:val="0"/>
      <w:marRight w:val="0"/>
      <w:marTop w:val="0"/>
      <w:marBottom w:val="0"/>
      <w:divBdr>
        <w:top w:val="none" w:sz="0" w:space="0" w:color="auto"/>
        <w:left w:val="none" w:sz="0" w:space="0" w:color="auto"/>
        <w:bottom w:val="none" w:sz="0" w:space="0" w:color="auto"/>
        <w:right w:val="none" w:sz="0" w:space="0" w:color="auto"/>
      </w:divBdr>
    </w:div>
    <w:div w:id="2064792202">
      <w:bodyDiv w:val="1"/>
      <w:marLeft w:val="0"/>
      <w:marRight w:val="0"/>
      <w:marTop w:val="0"/>
      <w:marBottom w:val="0"/>
      <w:divBdr>
        <w:top w:val="none" w:sz="0" w:space="0" w:color="auto"/>
        <w:left w:val="none" w:sz="0" w:space="0" w:color="auto"/>
        <w:bottom w:val="none" w:sz="0" w:space="0" w:color="auto"/>
        <w:right w:val="none" w:sz="0" w:space="0" w:color="auto"/>
      </w:divBdr>
    </w:div>
    <w:div w:id="2069911011">
      <w:bodyDiv w:val="1"/>
      <w:marLeft w:val="0"/>
      <w:marRight w:val="0"/>
      <w:marTop w:val="0"/>
      <w:marBottom w:val="0"/>
      <w:divBdr>
        <w:top w:val="none" w:sz="0" w:space="0" w:color="auto"/>
        <w:left w:val="none" w:sz="0" w:space="0" w:color="auto"/>
        <w:bottom w:val="none" w:sz="0" w:space="0" w:color="auto"/>
        <w:right w:val="none" w:sz="0" w:space="0" w:color="auto"/>
      </w:divBdr>
    </w:div>
    <w:div w:id="2071997245">
      <w:bodyDiv w:val="1"/>
      <w:marLeft w:val="0"/>
      <w:marRight w:val="0"/>
      <w:marTop w:val="0"/>
      <w:marBottom w:val="0"/>
      <w:divBdr>
        <w:top w:val="none" w:sz="0" w:space="0" w:color="auto"/>
        <w:left w:val="none" w:sz="0" w:space="0" w:color="auto"/>
        <w:bottom w:val="none" w:sz="0" w:space="0" w:color="auto"/>
        <w:right w:val="none" w:sz="0" w:space="0" w:color="auto"/>
      </w:divBdr>
    </w:div>
    <w:div w:id="2072193991">
      <w:bodyDiv w:val="1"/>
      <w:marLeft w:val="0"/>
      <w:marRight w:val="0"/>
      <w:marTop w:val="0"/>
      <w:marBottom w:val="0"/>
      <w:divBdr>
        <w:top w:val="none" w:sz="0" w:space="0" w:color="auto"/>
        <w:left w:val="none" w:sz="0" w:space="0" w:color="auto"/>
        <w:bottom w:val="none" w:sz="0" w:space="0" w:color="auto"/>
        <w:right w:val="none" w:sz="0" w:space="0" w:color="auto"/>
      </w:divBdr>
    </w:div>
    <w:div w:id="2073237950">
      <w:bodyDiv w:val="1"/>
      <w:marLeft w:val="0"/>
      <w:marRight w:val="0"/>
      <w:marTop w:val="0"/>
      <w:marBottom w:val="0"/>
      <w:divBdr>
        <w:top w:val="none" w:sz="0" w:space="0" w:color="auto"/>
        <w:left w:val="none" w:sz="0" w:space="0" w:color="auto"/>
        <w:bottom w:val="none" w:sz="0" w:space="0" w:color="auto"/>
        <w:right w:val="none" w:sz="0" w:space="0" w:color="auto"/>
      </w:divBdr>
    </w:div>
    <w:div w:id="2074035752">
      <w:bodyDiv w:val="1"/>
      <w:marLeft w:val="0"/>
      <w:marRight w:val="0"/>
      <w:marTop w:val="0"/>
      <w:marBottom w:val="0"/>
      <w:divBdr>
        <w:top w:val="none" w:sz="0" w:space="0" w:color="auto"/>
        <w:left w:val="none" w:sz="0" w:space="0" w:color="auto"/>
        <w:bottom w:val="none" w:sz="0" w:space="0" w:color="auto"/>
        <w:right w:val="none" w:sz="0" w:space="0" w:color="auto"/>
      </w:divBdr>
    </w:div>
    <w:div w:id="2074740783">
      <w:bodyDiv w:val="1"/>
      <w:marLeft w:val="0"/>
      <w:marRight w:val="0"/>
      <w:marTop w:val="0"/>
      <w:marBottom w:val="0"/>
      <w:divBdr>
        <w:top w:val="none" w:sz="0" w:space="0" w:color="auto"/>
        <w:left w:val="none" w:sz="0" w:space="0" w:color="auto"/>
        <w:bottom w:val="none" w:sz="0" w:space="0" w:color="auto"/>
        <w:right w:val="none" w:sz="0" w:space="0" w:color="auto"/>
      </w:divBdr>
    </w:div>
    <w:div w:id="2075157473">
      <w:bodyDiv w:val="1"/>
      <w:marLeft w:val="0"/>
      <w:marRight w:val="0"/>
      <w:marTop w:val="0"/>
      <w:marBottom w:val="0"/>
      <w:divBdr>
        <w:top w:val="none" w:sz="0" w:space="0" w:color="auto"/>
        <w:left w:val="none" w:sz="0" w:space="0" w:color="auto"/>
        <w:bottom w:val="none" w:sz="0" w:space="0" w:color="auto"/>
        <w:right w:val="none" w:sz="0" w:space="0" w:color="auto"/>
      </w:divBdr>
    </w:div>
    <w:div w:id="2077046481">
      <w:bodyDiv w:val="1"/>
      <w:marLeft w:val="0"/>
      <w:marRight w:val="0"/>
      <w:marTop w:val="0"/>
      <w:marBottom w:val="0"/>
      <w:divBdr>
        <w:top w:val="none" w:sz="0" w:space="0" w:color="auto"/>
        <w:left w:val="none" w:sz="0" w:space="0" w:color="auto"/>
        <w:bottom w:val="none" w:sz="0" w:space="0" w:color="auto"/>
        <w:right w:val="none" w:sz="0" w:space="0" w:color="auto"/>
      </w:divBdr>
    </w:div>
    <w:div w:id="2078044436">
      <w:bodyDiv w:val="1"/>
      <w:marLeft w:val="0"/>
      <w:marRight w:val="0"/>
      <w:marTop w:val="0"/>
      <w:marBottom w:val="0"/>
      <w:divBdr>
        <w:top w:val="none" w:sz="0" w:space="0" w:color="auto"/>
        <w:left w:val="none" w:sz="0" w:space="0" w:color="auto"/>
        <w:bottom w:val="none" w:sz="0" w:space="0" w:color="auto"/>
        <w:right w:val="none" w:sz="0" w:space="0" w:color="auto"/>
      </w:divBdr>
    </w:div>
    <w:div w:id="2082101231">
      <w:bodyDiv w:val="1"/>
      <w:marLeft w:val="0"/>
      <w:marRight w:val="0"/>
      <w:marTop w:val="0"/>
      <w:marBottom w:val="0"/>
      <w:divBdr>
        <w:top w:val="none" w:sz="0" w:space="0" w:color="auto"/>
        <w:left w:val="none" w:sz="0" w:space="0" w:color="auto"/>
        <w:bottom w:val="none" w:sz="0" w:space="0" w:color="auto"/>
        <w:right w:val="none" w:sz="0" w:space="0" w:color="auto"/>
      </w:divBdr>
    </w:div>
    <w:div w:id="2083289810">
      <w:bodyDiv w:val="1"/>
      <w:marLeft w:val="0"/>
      <w:marRight w:val="0"/>
      <w:marTop w:val="0"/>
      <w:marBottom w:val="0"/>
      <w:divBdr>
        <w:top w:val="none" w:sz="0" w:space="0" w:color="auto"/>
        <w:left w:val="none" w:sz="0" w:space="0" w:color="auto"/>
        <w:bottom w:val="none" w:sz="0" w:space="0" w:color="auto"/>
        <w:right w:val="none" w:sz="0" w:space="0" w:color="auto"/>
      </w:divBdr>
    </w:div>
    <w:div w:id="2083529320">
      <w:bodyDiv w:val="1"/>
      <w:marLeft w:val="0"/>
      <w:marRight w:val="0"/>
      <w:marTop w:val="0"/>
      <w:marBottom w:val="0"/>
      <w:divBdr>
        <w:top w:val="none" w:sz="0" w:space="0" w:color="auto"/>
        <w:left w:val="none" w:sz="0" w:space="0" w:color="auto"/>
        <w:bottom w:val="none" w:sz="0" w:space="0" w:color="auto"/>
        <w:right w:val="none" w:sz="0" w:space="0" w:color="auto"/>
      </w:divBdr>
    </w:div>
    <w:div w:id="2085369285">
      <w:bodyDiv w:val="1"/>
      <w:marLeft w:val="0"/>
      <w:marRight w:val="0"/>
      <w:marTop w:val="0"/>
      <w:marBottom w:val="0"/>
      <w:divBdr>
        <w:top w:val="none" w:sz="0" w:space="0" w:color="auto"/>
        <w:left w:val="none" w:sz="0" w:space="0" w:color="auto"/>
        <w:bottom w:val="none" w:sz="0" w:space="0" w:color="auto"/>
        <w:right w:val="none" w:sz="0" w:space="0" w:color="auto"/>
      </w:divBdr>
    </w:div>
    <w:div w:id="2088456430">
      <w:bodyDiv w:val="1"/>
      <w:marLeft w:val="0"/>
      <w:marRight w:val="0"/>
      <w:marTop w:val="0"/>
      <w:marBottom w:val="0"/>
      <w:divBdr>
        <w:top w:val="none" w:sz="0" w:space="0" w:color="auto"/>
        <w:left w:val="none" w:sz="0" w:space="0" w:color="auto"/>
        <w:bottom w:val="none" w:sz="0" w:space="0" w:color="auto"/>
        <w:right w:val="none" w:sz="0" w:space="0" w:color="auto"/>
      </w:divBdr>
    </w:div>
    <w:div w:id="2088457018">
      <w:bodyDiv w:val="1"/>
      <w:marLeft w:val="0"/>
      <w:marRight w:val="0"/>
      <w:marTop w:val="0"/>
      <w:marBottom w:val="0"/>
      <w:divBdr>
        <w:top w:val="none" w:sz="0" w:space="0" w:color="auto"/>
        <w:left w:val="none" w:sz="0" w:space="0" w:color="auto"/>
        <w:bottom w:val="none" w:sz="0" w:space="0" w:color="auto"/>
        <w:right w:val="none" w:sz="0" w:space="0" w:color="auto"/>
      </w:divBdr>
    </w:div>
    <w:div w:id="2089576230">
      <w:bodyDiv w:val="1"/>
      <w:marLeft w:val="0"/>
      <w:marRight w:val="0"/>
      <w:marTop w:val="0"/>
      <w:marBottom w:val="0"/>
      <w:divBdr>
        <w:top w:val="none" w:sz="0" w:space="0" w:color="auto"/>
        <w:left w:val="none" w:sz="0" w:space="0" w:color="auto"/>
        <w:bottom w:val="none" w:sz="0" w:space="0" w:color="auto"/>
        <w:right w:val="none" w:sz="0" w:space="0" w:color="auto"/>
      </w:divBdr>
    </w:div>
    <w:div w:id="2091534688">
      <w:bodyDiv w:val="1"/>
      <w:marLeft w:val="0"/>
      <w:marRight w:val="0"/>
      <w:marTop w:val="0"/>
      <w:marBottom w:val="0"/>
      <w:divBdr>
        <w:top w:val="none" w:sz="0" w:space="0" w:color="auto"/>
        <w:left w:val="none" w:sz="0" w:space="0" w:color="auto"/>
        <w:bottom w:val="none" w:sz="0" w:space="0" w:color="auto"/>
        <w:right w:val="none" w:sz="0" w:space="0" w:color="auto"/>
      </w:divBdr>
    </w:div>
    <w:div w:id="2094665587">
      <w:bodyDiv w:val="1"/>
      <w:marLeft w:val="0"/>
      <w:marRight w:val="0"/>
      <w:marTop w:val="0"/>
      <w:marBottom w:val="0"/>
      <w:divBdr>
        <w:top w:val="none" w:sz="0" w:space="0" w:color="auto"/>
        <w:left w:val="none" w:sz="0" w:space="0" w:color="auto"/>
        <w:bottom w:val="none" w:sz="0" w:space="0" w:color="auto"/>
        <w:right w:val="none" w:sz="0" w:space="0" w:color="auto"/>
      </w:divBdr>
    </w:div>
    <w:div w:id="2096397093">
      <w:bodyDiv w:val="1"/>
      <w:marLeft w:val="0"/>
      <w:marRight w:val="0"/>
      <w:marTop w:val="0"/>
      <w:marBottom w:val="0"/>
      <w:divBdr>
        <w:top w:val="none" w:sz="0" w:space="0" w:color="auto"/>
        <w:left w:val="none" w:sz="0" w:space="0" w:color="auto"/>
        <w:bottom w:val="none" w:sz="0" w:space="0" w:color="auto"/>
        <w:right w:val="none" w:sz="0" w:space="0" w:color="auto"/>
      </w:divBdr>
    </w:div>
    <w:div w:id="2100102032">
      <w:bodyDiv w:val="1"/>
      <w:marLeft w:val="0"/>
      <w:marRight w:val="0"/>
      <w:marTop w:val="0"/>
      <w:marBottom w:val="0"/>
      <w:divBdr>
        <w:top w:val="none" w:sz="0" w:space="0" w:color="auto"/>
        <w:left w:val="none" w:sz="0" w:space="0" w:color="auto"/>
        <w:bottom w:val="none" w:sz="0" w:space="0" w:color="auto"/>
        <w:right w:val="none" w:sz="0" w:space="0" w:color="auto"/>
      </w:divBdr>
    </w:div>
    <w:div w:id="2102556374">
      <w:bodyDiv w:val="1"/>
      <w:marLeft w:val="0"/>
      <w:marRight w:val="0"/>
      <w:marTop w:val="0"/>
      <w:marBottom w:val="0"/>
      <w:divBdr>
        <w:top w:val="none" w:sz="0" w:space="0" w:color="auto"/>
        <w:left w:val="none" w:sz="0" w:space="0" w:color="auto"/>
        <w:bottom w:val="none" w:sz="0" w:space="0" w:color="auto"/>
        <w:right w:val="none" w:sz="0" w:space="0" w:color="auto"/>
      </w:divBdr>
    </w:div>
    <w:div w:id="2102947076">
      <w:bodyDiv w:val="1"/>
      <w:marLeft w:val="0"/>
      <w:marRight w:val="0"/>
      <w:marTop w:val="0"/>
      <w:marBottom w:val="0"/>
      <w:divBdr>
        <w:top w:val="none" w:sz="0" w:space="0" w:color="auto"/>
        <w:left w:val="none" w:sz="0" w:space="0" w:color="auto"/>
        <w:bottom w:val="none" w:sz="0" w:space="0" w:color="auto"/>
        <w:right w:val="none" w:sz="0" w:space="0" w:color="auto"/>
      </w:divBdr>
    </w:div>
    <w:div w:id="2105030669">
      <w:bodyDiv w:val="1"/>
      <w:marLeft w:val="0"/>
      <w:marRight w:val="0"/>
      <w:marTop w:val="0"/>
      <w:marBottom w:val="0"/>
      <w:divBdr>
        <w:top w:val="none" w:sz="0" w:space="0" w:color="auto"/>
        <w:left w:val="none" w:sz="0" w:space="0" w:color="auto"/>
        <w:bottom w:val="none" w:sz="0" w:space="0" w:color="auto"/>
        <w:right w:val="none" w:sz="0" w:space="0" w:color="auto"/>
      </w:divBdr>
    </w:div>
    <w:div w:id="2105179529">
      <w:bodyDiv w:val="1"/>
      <w:marLeft w:val="0"/>
      <w:marRight w:val="0"/>
      <w:marTop w:val="0"/>
      <w:marBottom w:val="0"/>
      <w:divBdr>
        <w:top w:val="none" w:sz="0" w:space="0" w:color="auto"/>
        <w:left w:val="none" w:sz="0" w:space="0" w:color="auto"/>
        <w:bottom w:val="none" w:sz="0" w:space="0" w:color="auto"/>
        <w:right w:val="none" w:sz="0" w:space="0" w:color="auto"/>
      </w:divBdr>
    </w:div>
    <w:div w:id="2109428309">
      <w:bodyDiv w:val="1"/>
      <w:marLeft w:val="0"/>
      <w:marRight w:val="0"/>
      <w:marTop w:val="0"/>
      <w:marBottom w:val="0"/>
      <w:divBdr>
        <w:top w:val="none" w:sz="0" w:space="0" w:color="auto"/>
        <w:left w:val="none" w:sz="0" w:space="0" w:color="auto"/>
        <w:bottom w:val="none" w:sz="0" w:space="0" w:color="auto"/>
        <w:right w:val="none" w:sz="0" w:space="0" w:color="auto"/>
      </w:divBdr>
    </w:div>
    <w:div w:id="2113934206">
      <w:bodyDiv w:val="1"/>
      <w:marLeft w:val="0"/>
      <w:marRight w:val="0"/>
      <w:marTop w:val="0"/>
      <w:marBottom w:val="0"/>
      <w:divBdr>
        <w:top w:val="none" w:sz="0" w:space="0" w:color="auto"/>
        <w:left w:val="none" w:sz="0" w:space="0" w:color="auto"/>
        <w:bottom w:val="none" w:sz="0" w:space="0" w:color="auto"/>
        <w:right w:val="none" w:sz="0" w:space="0" w:color="auto"/>
      </w:divBdr>
    </w:div>
    <w:div w:id="2114277516">
      <w:bodyDiv w:val="1"/>
      <w:marLeft w:val="0"/>
      <w:marRight w:val="0"/>
      <w:marTop w:val="0"/>
      <w:marBottom w:val="0"/>
      <w:divBdr>
        <w:top w:val="none" w:sz="0" w:space="0" w:color="auto"/>
        <w:left w:val="none" w:sz="0" w:space="0" w:color="auto"/>
        <w:bottom w:val="none" w:sz="0" w:space="0" w:color="auto"/>
        <w:right w:val="none" w:sz="0" w:space="0" w:color="auto"/>
      </w:divBdr>
    </w:div>
    <w:div w:id="2114395225">
      <w:bodyDiv w:val="1"/>
      <w:marLeft w:val="0"/>
      <w:marRight w:val="0"/>
      <w:marTop w:val="0"/>
      <w:marBottom w:val="0"/>
      <w:divBdr>
        <w:top w:val="none" w:sz="0" w:space="0" w:color="auto"/>
        <w:left w:val="none" w:sz="0" w:space="0" w:color="auto"/>
        <w:bottom w:val="none" w:sz="0" w:space="0" w:color="auto"/>
        <w:right w:val="none" w:sz="0" w:space="0" w:color="auto"/>
      </w:divBdr>
    </w:div>
    <w:div w:id="2116050658">
      <w:bodyDiv w:val="1"/>
      <w:marLeft w:val="0"/>
      <w:marRight w:val="0"/>
      <w:marTop w:val="0"/>
      <w:marBottom w:val="0"/>
      <w:divBdr>
        <w:top w:val="none" w:sz="0" w:space="0" w:color="auto"/>
        <w:left w:val="none" w:sz="0" w:space="0" w:color="auto"/>
        <w:bottom w:val="none" w:sz="0" w:space="0" w:color="auto"/>
        <w:right w:val="none" w:sz="0" w:space="0" w:color="auto"/>
      </w:divBdr>
    </w:div>
    <w:div w:id="2116436898">
      <w:bodyDiv w:val="1"/>
      <w:marLeft w:val="0"/>
      <w:marRight w:val="0"/>
      <w:marTop w:val="0"/>
      <w:marBottom w:val="0"/>
      <w:divBdr>
        <w:top w:val="none" w:sz="0" w:space="0" w:color="auto"/>
        <w:left w:val="none" w:sz="0" w:space="0" w:color="auto"/>
        <w:bottom w:val="none" w:sz="0" w:space="0" w:color="auto"/>
        <w:right w:val="none" w:sz="0" w:space="0" w:color="auto"/>
      </w:divBdr>
    </w:div>
    <w:div w:id="2116897717">
      <w:bodyDiv w:val="1"/>
      <w:marLeft w:val="0"/>
      <w:marRight w:val="0"/>
      <w:marTop w:val="0"/>
      <w:marBottom w:val="0"/>
      <w:divBdr>
        <w:top w:val="none" w:sz="0" w:space="0" w:color="auto"/>
        <w:left w:val="none" w:sz="0" w:space="0" w:color="auto"/>
        <w:bottom w:val="none" w:sz="0" w:space="0" w:color="auto"/>
        <w:right w:val="none" w:sz="0" w:space="0" w:color="auto"/>
      </w:divBdr>
    </w:div>
    <w:div w:id="2119173383">
      <w:bodyDiv w:val="1"/>
      <w:marLeft w:val="0"/>
      <w:marRight w:val="0"/>
      <w:marTop w:val="0"/>
      <w:marBottom w:val="0"/>
      <w:divBdr>
        <w:top w:val="none" w:sz="0" w:space="0" w:color="auto"/>
        <w:left w:val="none" w:sz="0" w:space="0" w:color="auto"/>
        <w:bottom w:val="none" w:sz="0" w:space="0" w:color="auto"/>
        <w:right w:val="none" w:sz="0" w:space="0" w:color="auto"/>
      </w:divBdr>
    </w:div>
    <w:div w:id="2119253497">
      <w:bodyDiv w:val="1"/>
      <w:marLeft w:val="0"/>
      <w:marRight w:val="0"/>
      <w:marTop w:val="0"/>
      <w:marBottom w:val="0"/>
      <w:divBdr>
        <w:top w:val="none" w:sz="0" w:space="0" w:color="auto"/>
        <w:left w:val="none" w:sz="0" w:space="0" w:color="auto"/>
        <w:bottom w:val="none" w:sz="0" w:space="0" w:color="auto"/>
        <w:right w:val="none" w:sz="0" w:space="0" w:color="auto"/>
      </w:divBdr>
    </w:div>
    <w:div w:id="2121560927">
      <w:bodyDiv w:val="1"/>
      <w:marLeft w:val="0"/>
      <w:marRight w:val="0"/>
      <w:marTop w:val="0"/>
      <w:marBottom w:val="0"/>
      <w:divBdr>
        <w:top w:val="none" w:sz="0" w:space="0" w:color="auto"/>
        <w:left w:val="none" w:sz="0" w:space="0" w:color="auto"/>
        <w:bottom w:val="none" w:sz="0" w:space="0" w:color="auto"/>
        <w:right w:val="none" w:sz="0" w:space="0" w:color="auto"/>
      </w:divBdr>
    </w:div>
    <w:div w:id="2122187371">
      <w:bodyDiv w:val="1"/>
      <w:marLeft w:val="0"/>
      <w:marRight w:val="0"/>
      <w:marTop w:val="0"/>
      <w:marBottom w:val="0"/>
      <w:divBdr>
        <w:top w:val="none" w:sz="0" w:space="0" w:color="auto"/>
        <w:left w:val="none" w:sz="0" w:space="0" w:color="auto"/>
        <w:bottom w:val="none" w:sz="0" w:space="0" w:color="auto"/>
        <w:right w:val="none" w:sz="0" w:space="0" w:color="auto"/>
      </w:divBdr>
    </w:div>
    <w:div w:id="2123500765">
      <w:bodyDiv w:val="1"/>
      <w:marLeft w:val="0"/>
      <w:marRight w:val="0"/>
      <w:marTop w:val="0"/>
      <w:marBottom w:val="0"/>
      <w:divBdr>
        <w:top w:val="none" w:sz="0" w:space="0" w:color="auto"/>
        <w:left w:val="none" w:sz="0" w:space="0" w:color="auto"/>
        <w:bottom w:val="none" w:sz="0" w:space="0" w:color="auto"/>
        <w:right w:val="none" w:sz="0" w:space="0" w:color="auto"/>
      </w:divBdr>
    </w:div>
    <w:div w:id="2127652463">
      <w:bodyDiv w:val="1"/>
      <w:marLeft w:val="0"/>
      <w:marRight w:val="0"/>
      <w:marTop w:val="0"/>
      <w:marBottom w:val="0"/>
      <w:divBdr>
        <w:top w:val="none" w:sz="0" w:space="0" w:color="auto"/>
        <w:left w:val="none" w:sz="0" w:space="0" w:color="auto"/>
        <w:bottom w:val="none" w:sz="0" w:space="0" w:color="auto"/>
        <w:right w:val="none" w:sz="0" w:space="0" w:color="auto"/>
      </w:divBdr>
    </w:div>
    <w:div w:id="2129353953">
      <w:bodyDiv w:val="1"/>
      <w:marLeft w:val="0"/>
      <w:marRight w:val="0"/>
      <w:marTop w:val="0"/>
      <w:marBottom w:val="0"/>
      <w:divBdr>
        <w:top w:val="none" w:sz="0" w:space="0" w:color="auto"/>
        <w:left w:val="none" w:sz="0" w:space="0" w:color="auto"/>
        <w:bottom w:val="none" w:sz="0" w:space="0" w:color="auto"/>
        <w:right w:val="none" w:sz="0" w:space="0" w:color="auto"/>
      </w:divBdr>
    </w:div>
    <w:div w:id="2130319897">
      <w:bodyDiv w:val="1"/>
      <w:marLeft w:val="0"/>
      <w:marRight w:val="0"/>
      <w:marTop w:val="0"/>
      <w:marBottom w:val="0"/>
      <w:divBdr>
        <w:top w:val="none" w:sz="0" w:space="0" w:color="auto"/>
        <w:left w:val="none" w:sz="0" w:space="0" w:color="auto"/>
        <w:bottom w:val="none" w:sz="0" w:space="0" w:color="auto"/>
        <w:right w:val="none" w:sz="0" w:space="0" w:color="auto"/>
      </w:divBdr>
    </w:div>
    <w:div w:id="2130539124">
      <w:bodyDiv w:val="1"/>
      <w:marLeft w:val="0"/>
      <w:marRight w:val="0"/>
      <w:marTop w:val="0"/>
      <w:marBottom w:val="0"/>
      <w:divBdr>
        <w:top w:val="none" w:sz="0" w:space="0" w:color="auto"/>
        <w:left w:val="none" w:sz="0" w:space="0" w:color="auto"/>
        <w:bottom w:val="none" w:sz="0" w:space="0" w:color="auto"/>
        <w:right w:val="none" w:sz="0" w:space="0" w:color="auto"/>
      </w:divBdr>
    </w:div>
    <w:div w:id="2130854979">
      <w:bodyDiv w:val="1"/>
      <w:marLeft w:val="0"/>
      <w:marRight w:val="0"/>
      <w:marTop w:val="0"/>
      <w:marBottom w:val="0"/>
      <w:divBdr>
        <w:top w:val="none" w:sz="0" w:space="0" w:color="auto"/>
        <w:left w:val="none" w:sz="0" w:space="0" w:color="auto"/>
        <w:bottom w:val="none" w:sz="0" w:space="0" w:color="auto"/>
        <w:right w:val="none" w:sz="0" w:space="0" w:color="auto"/>
      </w:divBdr>
    </w:div>
    <w:div w:id="2132355864">
      <w:bodyDiv w:val="1"/>
      <w:marLeft w:val="0"/>
      <w:marRight w:val="0"/>
      <w:marTop w:val="0"/>
      <w:marBottom w:val="0"/>
      <w:divBdr>
        <w:top w:val="none" w:sz="0" w:space="0" w:color="auto"/>
        <w:left w:val="none" w:sz="0" w:space="0" w:color="auto"/>
        <w:bottom w:val="none" w:sz="0" w:space="0" w:color="auto"/>
        <w:right w:val="none" w:sz="0" w:space="0" w:color="auto"/>
      </w:divBdr>
    </w:div>
    <w:div w:id="2132704831">
      <w:bodyDiv w:val="1"/>
      <w:marLeft w:val="0"/>
      <w:marRight w:val="0"/>
      <w:marTop w:val="0"/>
      <w:marBottom w:val="0"/>
      <w:divBdr>
        <w:top w:val="none" w:sz="0" w:space="0" w:color="auto"/>
        <w:left w:val="none" w:sz="0" w:space="0" w:color="auto"/>
        <w:bottom w:val="none" w:sz="0" w:space="0" w:color="auto"/>
        <w:right w:val="none" w:sz="0" w:space="0" w:color="auto"/>
      </w:divBdr>
    </w:div>
    <w:div w:id="2134129836">
      <w:bodyDiv w:val="1"/>
      <w:marLeft w:val="0"/>
      <w:marRight w:val="0"/>
      <w:marTop w:val="0"/>
      <w:marBottom w:val="0"/>
      <w:divBdr>
        <w:top w:val="none" w:sz="0" w:space="0" w:color="auto"/>
        <w:left w:val="none" w:sz="0" w:space="0" w:color="auto"/>
        <w:bottom w:val="none" w:sz="0" w:space="0" w:color="auto"/>
        <w:right w:val="none" w:sz="0" w:space="0" w:color="auto"/>
      </w:divBdr>
    </w:div>
    <w:div w:id="2136218602">
      <w:bodyDiv w:val="1"/>
      <w:marLeft w:val="0"/>
      <w:marRight w:val="0"/>
      <w:marTop w:val="0"/>
      <w:marBottom w:val="0"/>
      <w:divBdr>
        <w:top w:val="none" w:sz="0" w:space="0" w:color="auto"/>
        <w:left w:val="none" w:sz="0" w:space="0" w:color="auto"/>
        <w:bottom w:val="none" w:sz="0" w:space="0" w:color="auto"/>
        <w:right w:val="none" w:sz="0" w:space="0" w:color="auto"/>
      </w:divBdr>
    </w:div>
    <w:div w:id="2138835534">
      <w:bodyDiv w:val="1"/>
      <w:marLeft w:val="0"/>
      <w:marRight w:val="0"/>
      <w:marTop w:val="0"/>
      <w:marBottom w:val="0"/>
      <w:divBdr>
        <w:top w:val="none" w:sz="0" w:space="0" w:color="auto"/>
        <w:left w:val="none" w:sz="0" w:space="0" w:color="auto"/>
        <w:bottom w:val="none" w:sz="0" w:space="0" w:color="auto"/>
        <w:right w:val="none" w:sz="0" w:space="0" w:color="auto"/>
      </w:divBdr>
    </w:div>
    <w:div w:id="2139907411">
      <w:bodyDiv w:val="1"/>
      <w:marLeft w:val="0"/>
      <w:marRight w:val="0"/>
      <w:marTop w:val="0"/>
      <w:marBottom w:val="0"/>
      <w:divBdr>
        <w:top w:val="none" w:sz="0" w:space="0" w:color="auto"/>
        <w:left w:val="none" w:sz="0" w:space="0" w:color="auto"/>
        <w:bottom w:val="none" w:sz="0" w:space="0" w:color="auto"/>
        <w:right w:val="none" w:sz="0" w:space="0" w:color="auto"/>
      </w:divBdr>
    </w:div>
    <w:div w:id="2144300489">
      <w:bodyDiv w:val="1"/>
      <w:marLeft w:val="0"/>
      <w:marRight w:val="0"/>
      <w:marTop w:val="0"/>
      <w:marBottom w:val="0"/>
      <w:divBdr>
        <w:top w:val="none" w:sz="0" w:space="0" w:color="auto"/>
        <w:left w:val="none" w:sz="0" w:space="0" w:color="auto"/>
        <w:bottom w:val="none" w:sz="0" w:space="0" w:color="auto"/>
        <w:right w:val="none" w:sz="0" w:space="0" w:color="auto"/>
      </w:divBdr>
    </w:div>
    <w:div w:id="2146269062">
      <w:bodyDiv w:val="1"/>
      <w:marLeft w:val="0"/>
      <w:marRight w:val="0"/>
      <w:marTop w:val="0"/>
      <w:marBottom w:val="0"/>
      <w:divBdr>
        <w:top w:val="none" w:sz="0" w:space="0" w:color="auto"/>
        <w:left w:val="none" w:sz="0" w:space="0" w:color="auto"/>
        <w:bottom w:val="none" w:sz="0" w:space="0" w:color="auto"/>
        <w:right w:val="none" w:sz="0" w:space="0" w:color="auto"/>
      </w:divBdr>
    </w:div>
    <w:div w:id="21473084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chart" Target="charts/chart2.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chart" Target="charts/chart1.xm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chart" Target="charts/chart3.xml"/><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hyperlink" Target="https://upload.wikimedia.org/wikipedia/commons/6/67/Convolution_of_spiky_function_with_box.gif" TargetMode="External"/><Relationship Id="rId41" Type="http://schemas.openxmlformats.org/officeDocument/2006/relationships/image" Target="media/image25.pn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a:t>P</a:t>
            </a:r>
            <a:r>
              <a:rPr lang="sk-SK" sz="1200"/>
              <a:t>ôvodná trénovacia množina</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sk-SK"/>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k-SK"/>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Sheet1!$A$1:$A$8</c:f>
              <c:strCache>
                <c:ptCount val="7"/>
                <c:pt idx="0">
                  <c:v>0-10</c:v>
                </c:pt>
                <c:pt idx="1">
                  <c:v>10-20</c:v>
                </c:pt>
                <c:pt idx="2">
                  <c:v>20-30</c:v>
                </c:pt>
                <c:pt idx="3">
                  <c:v>30-40</c:v>
                </c:pt>
                <c:pt idx="4">
                  <c:v>40-50</c:v>
                </c:pt>
                <c:pt idx="5">
                  <c:v>50-60</c:v>
                </c:pt>
                <c:pt idx="6">
                  <c:v>60-100</c:v>
                </c:pt>
              </c:strCache>
            </c:strRef>
          </c:cat>
          <c:val>
            <c:numRef>
              <c:f>Sheet1!$B$1:$B$8</c:f>
              <c:numCache>
                <c:formatCode>General</c:formatCode>
                <c:ptCount val="8"/>
                <c:pt idx="0">
                  <c:v>3526</c:v>
                </c:pt>
                <c:pt idx="1">
                  <c:v>33472</c:v>
                </c:pt>
                <c:pt idx="2">
                  <c:v>57970</c:v>
                </c:pt>
                <c:pt idx="3">
                  <c:v>10994</c:v>
                </c:pt>
                <c:pt idx="4">
                  <c:v>8809</c:v>
                </c:pt>
                <c:pt idx="5">
                  <c:v>2011</c:v>
                </c:pt>
                <c:pt idx="6">
                  <c:v>1783</c:v>
                </c:pt>
              </c:numCache>
            </c:numRef>
          </c:val>
        </c:ser>
        <c:dLbls>
          <c:dLblPos val="outEnd"/>
          <c:showLegendKey val="0"/>
          <c:showVal val="1"/>
          <c:showCatName val="0"/>
          <c:showSerName val="0"/>
          <c:showPercent val="0"/>
          <c:showBubbleSize val="0"/>
        </c:dLbls>
        <c:gapWidth val="100"/>
        <c:overlap val="-24"/>
        <c:axId val="188658928"/>
        <c:axId val="499250352"/>
      </c:barChart>
      <c:catAx>
        <c:axId val="1886589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k-SK"/>
          </a:p>
        </c:txPr>
        <c:crossAx val="499250352"/>
        <c:crosses val="autoZero"/>
        <c:auto val="1"/>
        <c:lblAlgn val="ctr"/>
        <c:lblOffset val="100"/>
        <c:noMultiLvlLbl val="0"/>
      </c:catAx>
      <c:valAx>
        <c:axId val="49925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k-SK"/>
          </a:p>
        </c:txPr>
        <c:crossAx val="188658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k-SK"/>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sk-SK" sz="1200"/>
              <a:t>Zväšená</a:t>
            </a:r>
            <a:r>
              <a:rPr lang="sk-SK" sz="1200" baseline="0"/>
              <a:t> trénovacia množina</a:t>
            </a:r>
            <a:endParaRPr lang="sk-SK"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sk-SK"/>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k-SK"/>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Sheet1!$A$16:$A$23</c:f>
              <c:strCache>
                <c:ptCount val="7"/>
                <c:pt idx="0">
                  <c:v>0-10</c:v>
                </c:pt>
                <c:pt idx="1">
                  <c:v>10-20</c:v>
                </c:pt>
                <c:pt idx="2">
                  <c:v>20-30</c:v>
                </c:pt>
                <c:pt idx="3">
                  <c:v>30-40</c:v>
                </c:pt>
                <c:pt idx="4">
                  <c:v>40-50</c:v>
                </c:pt>
                <c:pt idx="5">
                  <c:v>50-60</c:v>
                </c:pt>
                <c:pt idx="6">
                  <c:v>60-100</c:v>
                </c:pt>
              </c:strCache>
            </c:strRef>
          </c:cat>
          <c:val>
            <c:numRef>
              <c:f>Sheet1!$B$16:$B$23</c:f>
              <c:numCache>
                <c:formatCode>General</c:formatCode>
                <c:ptCount val="8"/>
                <c:pt idx="0">
                  <c:v>70520</c:v>
                </c:pt>
                <c:pt idx="1">
                  <c:v>133888</c:v>
                </c:pt>
                <c:pt idx="2">
                  <c:v>115940</c:v>
                </c:pt>
                <c:pt idx="3">
                  <c:v>109940</c:v>
                </c:pt>
                <c:pt idx="4">
                  <c:v>123326</c:v>
                </c:pt>
                <c:pt idx="5">
                  <c:v>40220</c:v>
                </c:pt>
                <c:pt idx="6">
                  <c:v>35660</c:v>
                </c:pt>
              </c:numCache>
            </c:numRef>
          </c:val>
        </c:ser>
        <c:dLbls>
          <c:dLblPos val="outEnd"/>
          <c:showLegendKey val="0"/>
          <c:showVal val="1"/>
          <c:showCatName val="0"/>
          <c:showSerName val="0"/>
          <c:showPercent val="0"/>
          <c:showBubbleSize val="0"/>
        </c:dLbls>
        <c:gapWidth val="100"/>
        <c:overlap val="-24"/>
        <c:axId val="499253712"/>
        <c:axId val="499253152"/>
      </c:barChart>
      <c:catAx>
        <c:axId val="49925371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k-SK"/>
          </a:p>
        </c:txPr>
        <c:crossAx val="499253152"/>
        <c:crosses val="autoZero"/>
        <c:auto val="1"/>
        <c:lblAlgn val="ctr"/>
        <c:lblOffset val="100"/>
        <c:noMultiLvlLbl val="0"/>
      </c:catAx>
      <c:valAx>
        <c:axId val="499253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k-SK"/>
          </a:p>
        </c:txPr>
        <c:crossAx val="499253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k-SK"/>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911612486627667"/>
          <c:y val="0.11258465849122307"/>
          <c:w val="0.8285705336404553"/>
          <c:h val="0.62489884170717946"/>
        </c:manualLayout>
      </c:layout>
      <c:scatterChart>
        <c:scatterStyle val="lineMarker"/>
        <c:varyColors val="0"/>
        <c:ser>
          <c:idx val="0"/>
          <c:order val="0"/>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sk-SK"/>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Sheet1!$A$31:$A$39</c:f>
              <c:numCache>
                <c:formatCode>General</c:formatCode>
                <c:ptCount val="9"/>
                <c:pt idx="0">
                  <c:v>2</c:v>
                </c:pt>
                <c:pt idx="1">
                  <c:v>5</c:v>
                </c:pt>
                <c:pt idx="2">
                  <c:v>10</c:v>
                </c:pt>
                <c:pt idx="3">
                  <c:v>15</c:v>
                </c:pt>
                <c:pt idx="4">
                  <c:v>20</c:v>
                </c:pt>
                <c:pt idx="5">
                  <c:v>25</c:v>
                </c:pt>
                <c:pt idx="6">
                  <c:v>30</c:v>
                </c:pt>
                <c:pt idx="7">
                  <c:v>35</c:v>
                </c:pt>
                <c:pt idx="8">
                  <c:v>40</c:v>
                </c:pt>
              </c:numCache>
            </c:numRef>
          </c:xVal>
          <c:yVal>
            <c:numRef>
              <c:f>Sheet1!$H$31:$H$39</c:f>
              <c:numCache>
                <c:formatCode>General</c:formatCode>
                <c:ptCount val="9"/>
                <c:pt idx="0">
                  <c:v>28.306999999999999</c:v>
                </c:pt>
                <c:pt idx="1">
                  <c:v>60.594999999999999</c:v>
                </c:pt>
                <c:pt idx="2">
                  <c:v>87.707999999999998</c:v>
                </c:pt>
                <c:pt idx="3">
                  <c:v>95.861999999999995</c:v>
                </c:pt>
                <c:pt idx="4">
                  <c:v>98.605000000000004</c:v>
                </c:pt>
                <c:pt idx="5">
                  <c:v>99.563000000000002</c:v>
                </c:pt>
                <c:pt idx="6">
                  <c:v>99.835999999999999</c:v>
                </c:pt>
                <c:pt idx="7">
                  <c:v>99.96</c:v>
                </c:pt>
                <c:pt idx="8">
                  <c:v>99.981999999999999</c:v>
                </c:pt>
              </c:numCache>
            </c:numRef>
          </c:yVal>
          <c:smooth val="0"/>
        </c:ser>
        <c:dLbls>
          <c:dLblPos val="t"/>
          <c:showLegendKey val="0"/>
          <c:showVal val="1"/>
          <c:showCatName val="0"/>
          <c:showSerName val="0"/>
          <c:showPercent val="0"/>
          <c:showBubbleSize val="0"/>
        </c:dLbls>
        <c:axId val="189406816"/>
        <c:axId val="328802256"/>
      </c:scatterChart>
      <c:valAx>
        <c:axId val="189406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sk-SK"/>
                  <a:t>Tolerancia</a:t>
                </a:r>
                <a:r>
                  <a:rPr lang="sk-SK" baseline="0"/>
                  <a:t> v rokoch</a:t>
                </a:r>
                <a:endParaRPr lang="sk-SK"/>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k-SK"/>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k-SK"/>
          </a:p>
        </c:txPr>
        <c:crossAx val="328802256"/>
        <c:crosses val="autoZero"/>
        <c:crossBetween val="midCat"/>
      </c:valAx>
      <c:valAx>
        <c:axId val="328802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sk-SK"/>
                  <a:t>Accuracy</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k-SK"/>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sk-SK"/>
          </a:p>
        </c:txPr>
        <c:crossAx val="1894068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sk-SK"/>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kar14</b:Tag>
    <b:SourceType>DocumentFromInternetSite</b:SourceType>
    <b:Guid>{41FF5DB5-E66F-4DB3-8265-D74519EC8235}</b:Guid>
    <b:Title>Convolutional Neural Networks (CNNs / ConvNets)</b:Title>
    <b:Year>2014</b:Year>
    <b:Author>
      <b:Author>
        <b:NameList>
          <b:Person>
            <b:Last>karpathy@cs.stanford.edu</b:Last>
          </b:Person>
        </b:NameList>
      </b:Author>
    </b:Author>
    <b:URL>http://cs231n.github.io/convolutional-networks/</b:URL>
    <b:LCID>sk-SK</b:LCID>
    <b:RefOrder>4</b:RefOrder>
  </b:Source>
  <b:Source>
    <b:Tag>Vla97</b:Tag>
    <b:SourceType>Book</b:SourceType>
    <b:Guid>{8CB0C2AC-3048-4BBD-918A-4C80C846E34C}</b:Guid>
    <b:Title>Úvod do teórie neurónových sietí</b:Title>
    <b:Year>1997</b:Year>
    <b:Author>
      <b:Author>
        <b:Corporate>V. Kvasnička, L. Beňušková, J. Pospíchal, I. Farkaš, P. Tiňo, a A. Kráľ</b:Corporate>
      </b:Author>
    </b:Author>
    <b:Publisher>IRIS</b:Publisher>
    <b:City>Bratislava</b:City>
    <b:StandardNumber>ISBN 80-88778-30-1</b:StandardNumber>
    <b:RefOrder>1</b:RefOrder>
  </b:Source>
  <b:Source>
    <b:Tag>Jia14</b:Tag>
    <b:SourceType>DocumentFromInternetSite</b:SourceType>
    <b:Guid>{3A083375-7BCC-4A22-BCCB-92AF01EEA5BE}</b:Guid>
    <b:Author>
      <b:Author>
        <b:Corporate>Yangqing Jia, Evan Shelhamer, Jeff Donahue, Sergey Karayev, Jonathan Long, Ross Girshick</b:Corporate>
      </b:Author>
    </b:Author>
    <b:Year>2014</b:Year>
    <b:URL>http://caffe.berkeleyvision.org</b:URL>
    <b:StandardNumber>1408.5093</b:StandardNumber>
    <b:LCID>sk-SK</b:LCID>
    <b:Title>Caffe: Convolutional Architecture for Fast Feature Embedding</b:Title>
    <b:RefOrder>6</b:RefOrder>
  </b:Source>
  <b:Source>
    <b:Tag>And14</b:Tag>
    <b:SourceType>DocumentFromInternetSite</b:SourceType>
    <b:Guid>{40F80AB5-AD3E-4029-97C1-FCB3D96E911D}</b:Guid>
    <b:Author>
      <b:Author>
        <b:Corporate>Andrew Gibiansky</b:Corporate>
      </b:Author>
    </b:Author>
    <b:Title>Convolutional Neural Networks</b:Title>
    <b:Year>2014</b:Year>
    <b:URL>http://andrew.gibiansky.com/blog/machine-learning/convolutional-neural-networks/</b:URL>
    <b:LCID>sk-SK</b:LCID>
    <b:RefOrder>2</b:RefOrder>
  </b:Source>
  <b:Source>
    <b:Tag>JGM</b:Tag>
    <b:SourceType>DocumentFromInternetSite</b:SourceType>
    <b:Guid>{FEED6327-7A79-44AB-B0BD-46506C1A121C}</b:Guid>
    <b:Author>
      <b:Author>
        <b:NameList>
          <b:Person>
            <b:Last>Makin</b:Last>
            <b:First>J.G.</b:First>
          </b:Person>
        </b:NameList>
      </b:Author>
    </b:Author>
    <b:Title>Backpropagation</b:Title>
    <b:Year>2015</b:Year>
    <b:URL>https://inst.eecs.berkeley.edu/~cs182/sp06/notes/backprop.pdf</b:URL>
    <b:LCID>sk-SK</b:LCID>
    <b:RefOrder>3</b:RefOrder>
  </b:Source>
  <b:Source>
    <b:Tag>Mic16</b:Tag>
    <b:SourceType>InternetSite</b:SourceType>
    <b:Guid>{EB3E83EB-B659-41FC-9F4E-1B4F9648AE49}</b:Guid>
    <b:Author>
      <b:Author>
        <b:Corporate>Michael A. Nielsen</b:Corporate>
      </b:Author>
    </b:Author>
    <b:URL>http://neuralnetworksanddeeplearning.com/</b:URL>
    <b:Year>2015</b:Year>
    <b:Title>Neural Networks and Deep Learning</b:Title>
    <b:ProductionCompany>Determination Press</b:ProductionCompany>
    <b:RefOrder>5</b:RefOrder>
  </b:Source>
  <b:Source>
    <b:Tag>lmd16</b:Tag>
    <b:SourceType>InternetSite</b:SourceType>
    <b:Guid>{3E4C7E75-7D7D-443D-9712-0262A25957ED}</b:Guid>
    <b:Title>Lightning Memory-Mapped Database</b:Title>
    <b:Year>2016</b:Year>
    <b:URL>http://symas.com/mdb/</b:URL>
    <b:Author>
      <b:Author>
        <b:Corporate>Howard Chu</b:Corporate>
      </b:Author>
    </b:Author>
    <b:RefOrder>9</b:RefOrder>
  </b:Source>
  <b:Source>
    <b:Tag>Lev16</b:Tag>
    <b:SourceType>InternetSite</b:SourceType>
    <b:Guid>{95316187-74AC-415B-92EE-A70F8645419A}</b:Guid>
    <b:Title>LevelDB</b:Title>
    <b:Year>2016</b:Year>
    <b:URL>http://leveldb.org</b:URL>
    <b:Author>
      <b:Author>
        <b:Corporate>Jeffrey Dean, Sanjay Ghemawat</b:Corporate>
      </b:Author>
    </b:Author>
    <b:RefOrder>8</b:RefOrder>
  </b:Source>
  <b:Source>
    <b:Tag>ATT15</b:Tag>
    <b:SourceType>InternetSite</b:SourceType>
    <b:Guid>{B8EC60D2-D5D5-4630-9515-BDF43B137D28}</b:Guid>
    <b:Title>The Database of Faces</b:Title>
    <b:Year>2015</b:Year>
    <b:URL>http://www.cl.cam.ac.uk/research/dtg/attarchive/facedatabase.html</b:URL>
    <b:Author>
      <b:Author>
        <b:Corporate> AT&amp;T Laboratories Cambridge</b:Corporate>
      </b:Author>
    </b:Author>
    <b:RefOrder>14</b:RefOrder>
  </b:Source>
  <b:Source>
    <b:Tag>inf15</b:Tag>
    <b:SourceType>InternetSite</b:SourceType>
    <b:Guid>{2A0EFC3B-ED56-4C14-8E60-01FBA8453562}</b:Guid>
    <b:Author>
      <b:Author>
        <b:Corporate>info@bioid.com</b:Corporate>
      </b:Author>
    </b:Author>
    <b:Title>The BioID Face Database</b:Title>
    <b:Year>2015</b:Year>
    <b:URL>https://www.bioid.com/About/BioID-Face-Database</b:URL>
    <b:RefOrder>15</b:RefOrder>
  </b:Source>
  <b:Source>
    <b:Tag>Gro08</b:Tag>
    <b:SourceType>ConferenceProceedings</b:SourceType>
    <b:Guid>{0A9985A0-176D-429D-A4BE-214E7A0EC114}</b:Guid>
    <b:Author>
      <b:Author>
        <b:Corporate>Gross, R., Matthews, I., Cohn, J. F., Kanade, T., &amp; Baker, S.</b:Corporate>
      </b:Author>
    </b:Author>
    <b:Year>2008</b:Year>
    <b:URL>http://www.multipie.org/</b:URL>
    <b:ConferenceName>Multi-PIE. Proceedings of the Eighth IEEE International Conference on Automatic Face and Gesture Recognition</b:ConferenceName>
    <b:RefOrder>21</b:RefOrder>
  </b:Source>
  <b:Source>
    <b:Tag>SHU07</b:Tag>
    <b:SourceType>JournalArticle</b:SourceType>
    <b:Guid>{A6BC7041-F793-4306-A8DF-33BF50453DC4}</b:Guid>
    <b:Year>2007</b:Year>
    <b:URL>http://www.cs.cmu.edu/~har/ijcv2007-sex.pdf</b:URL>
    <b:Author>
      <b:Author>
        <b:Corporate>SHUMEET BALUJA AND HENRY A. ROWLEY</b:Corporate>
      </b:Author>
    </b:Author>
    <b:Pages>111-119</b:Pages>
    <b:JournalName>"Boosting Sex Identification Performance." International Journal of Computer Vision</b:JournalName>
    <b:RefOrder>12</b:RefOrder>
  </b:Source>
  <b:Source>
    <b:Tag>HWN14</b:Tag>
    <b:SourceType>ConferenceProceedings</b:SourceType>
    <b:Guid>{D608F6B9-1294-4FE9-B68B-589036FF11C2}</b:Guid>
    <b:Year>2014</b:Year>
    <b:City>Paris</b:City>
    <b:URL>http://vintage.winklerbros.net/facescrub.html</b:URL>
    <b:Author>
      <b:Author>
        <b:Corporate>H.-W. Ng, S. Winkler.</b:Corporate>
      </b:Author>
    </b:Author>
    <b:ConferenceName>A data-driven approach to cleaning large face datasets. (ICIP), Proc. IEEE International Conference on Image Processing</b:ConferenceName>
    <b:RefOrder>19</b:RefOrder>
  </b:Source>
  <b:Source>
    <b:Tag>CAS</b:Tag>
    <b:SourceType>InternetSite</b:SourceType>
    <b:Guid>{F6055321-F63F-4258-886A-901825FB092E}</b:Guid>
    <b:Title>“Learning Face Representation from Scratch”. arXiv preprint arXiv:1411.7923</b:Title>
    <b:Year>2014</b:Year>
    <b:URL>http://www.cbsr.ia.ac.cn/english/CASIA-WebFace-Database.html</b:URL>
    <b:Author>
      <b:Author>
        <b:Corporate>Dong Yi, Zhen Lei, Shengcai Liao and Stan Z. Li,</b:Corporate>
      </b:Author>
    </b:Author>
    <b:RefOrder>17</b:RefOrder>
  </b:Source>
  <b:Source>
    <b:Tag>Xiu16</b:Tag>
    <b:SourceType>InternetSite</b:SourceType>
    <b:Guid>{FE8E4C8A-D163-4033-A4CB-95F219A32C4C}</b:Guid>
    <b:Title>Tricks in Deep Neural Networks</b:Title>
    <b:Year>2016</b:Year>
    <b:URL>http://lamda.nju.edu.cn/weixs/project/CNNTricks/CNNTricks.html</b:URL>
    <b:Author>
      <b:Author>
        <b:Corporate>Xiu-Shen Wei</b:Corporate>
      </b:Author>
    </b:Author>
    <b:RefOrder>7</b:RefOrder>
  </b:Source>
  <b:Source>
    <b:Tag>MOR15</b:Tag>
    <b:SourceType>InternetSite</b:SourceType>
    <b:Guid>{84CD634F-95BB-451C-9C0C-D4CDD43E7049}</b:Guid>
    <b:Title>“MORPH: A Longitudinal Image Database of Normal Adult Age-Progression,” IEEE 7th International Conference on Automatic Face and Gesture Recognition, Southampton, UK, April 2006, pp 341-345.</b:Title>
    <b:URL>https://ebill.uncw.edu/C20231_ustores/web/product_detail.jsp?PRODUCTID=10</b:URL>
    <b:Author>
      <b:Author>
        <b:Corporate>Karl Ricanek Jr and Tamirat Tesafaye</b:Corporate>
      </b:Author>
    </b:Author>
    <b:RefOrder>20</b:RefOrder>
  </b:Source>
  <b:Source>
    <b:Tag>Bor14</b:Tag>
    <b:SourceType>DocumentFromInternetSite</b:SourceType>
    <b:Guid>{86C3F009-8BE1-4DC0-A58C-3C79715DB7B1}</b:Guid>
    <b:Title>Cross-Age Reference Coding for Age-Invariant Face Recognition and Retrieval (CACD) ECCV 2014</b:Title>
    <b:URL>http://vintage.winklerbros.net/facescrub.html</b:URL>
    <b:Author>
      <b:Author>
        <b:Corporate>Bor-Chun Chen, Chu-Song Chen, Winston H. Hsu</b:Corporate>
      </b:Author>
    </b:Author>
    <b:JournalName>ECCV</b:JournalName>
    <b:RefOrder>16</b:RefOrder>
  </b:Source>
  <b:Source>
    <b:Tag>Wen15</b:Tag>
    <b:SourceType>InternetSite</b:SourceType>
    <b:Guid>{2CD47C81-222E-419C-B849-A6260E60CCB8}</b:Guid>
    <b:Author>
      <b:Author>
        <b:Corporate>Wen Gao, Bo Cao, Shiguang Shan, Delong Zhou, Xiaohua Zhang, Debin Zhao</b:Corporate>
      </b:Author>
    </b:Author>
    <b:Title>CAS-PEAL Face Database</b:Title>
    <b:Year>2015</b:Year>
    <b:URL>http://www.jdl.ac.cn/peal/</b:URL>
    <b:RefOrder>18</b:RefOrder>
  </b:Source>
  <b:Source>
    <b:Tag>Ale15</b:Tag>
    <b:SourceType>InternetSite</b:SourceType>
    <b:Guid>{B5410998-523A-49D2-9903-ABEEE0CA2336}</b:Guid>
    <b:Author>
      <b:Author>
        <b:Corporate>Aleix M Martinez</b:Corporate>
      </b:Author>
    </b:Author>
    <b:Title>The AR Face Database. CVC Technical Report #24, June 1998</b:Title>
    <b:URL>http://www2.ece.ohio-state.edu/~aleix/ARdatabase.html</b:URL>
    <b:RefOrder>13</b:RefOrder>
  </b:Source>
  <b:Source>
    <b:Tag>Lev15</b:Tag>
    <b:SourceType>DocumentFromInternetSite</b:SourceType>
    <b:Guid>{47B5218B-6A7D-457A-8C00-01DD19C8305D}</b:Guid>
    <b:Author>
      <b:Author>
        <b:Corporate>Gil Levi and Tal Hassner</b:Corporate>
      </b:Author>
    </b:Author>
    <b:Title>Age and Gender Classification using Convolutional Neural Networks, IEEE Workshop on Analysis and Modeling of Faces and Gestures (AMFG), at the IEEE Conf. on Computer Vision and Pattern Recognition (CVPR), Boston, June 2015</b:Title>
    <b:URL>http://www.openu.ac.il/home/hassner/projects/cnn_agegender/</b:URL>
    <b:LCID>sk-SK</b:LCID>
    <b:RefOrder>10</b:RefOrder>
  </b:Source>
  <b:Source>
    <b:Tag>Era14</b:Tag>
    <b:SourceType>InternetSite</b:SourceType>
    <b:Guid>{BF4C0ED8-4E5D-4EE5-93B2-F06ECABAE734}</b:Guid>
    <b:Author>
      <b:Author>
        <b:Corporate>Eran Eidinger, Roee Enbar, Tal Hassner</b:Corporate>
      </b:Author>
    </b:Author>
    <b:Title>Age and Gender Estimation of Unfiltered Faces, Transactions on Information Forensics and Security (IEEE-TIFS), special issue on Facial Biometrics in the Wild, Volume 9, Issue 12, pages 2170 - 2179, Dec. 2014</b:Title>
    <b:URL>http://www.openu.ac.il/home/hassner/Adience/EidingerEnbarHassner_tifs.pdf</b:URL>
    <b:RefOrder>11</b:RefOrder>
  </b:Source>
  <b:Source>
    <b:Tag>GPa15</b:Tag>
    <b:SourceType>DocumentFromInternetSite</b:SourceType>
    <b:Guid>{0E386BFA-97B0-43B4-B18C-F72A780BD276}</b:Guid>
    <b:Author>
      <b:Author>
        <b:Corporate>G. Panis, A. Lanitis , N. Tsapatsoulis and T.F.Cootes</b:Corporate>
      </b:Author>
    </b:Author>
    <b:Title>“An Overview of Research on Facial Aging using the FG-NET Aging Database”. IET  Biometrics</b:Title>
    <b:Year>2015</b:Year>
    <b:URL>https://www.researchgate.net/publication/276026141_An_Overview_of_Research_on_Facial_Aging_using_the_FG-NET_Aging_Database</b:URL>
    <b:RefOrder>22</b:RefOrder>
  </b:Source>
  <b:Source>
    <b:Tag>NIS15</b:Tag>
    <b:SourceType>DocumentFromInternetSite</b:SourceType>
    <b:Guid>{E1916766-6C0C-42CC-BE53-FE31E1682DF7}</b:Guid>
    <b:Author>
      <b:Author>
        <b:Corporate> The National Institute of Standards and Technology (NIST) </b:Corporate>
      </b:Author>
    </b:Author>
    <b:Title>The Color FERET Database</b:Title>
    <b:Year>2015</b:Year>
    <b:URL>http://www.nist.gov/itl/iad/ig/colorferet.cfm</b:URL>
    <b:RefOrder>23</b:RefOrder>
  </b:Source>
  <b:Source>
    <b:Tag>AGa</b:Tag>
    <b:SourceType>DocumentFromInternetSite</b:SourceType>
    <b:Guid>{86E07E8F-E304-457B-8AFA-2E3B37DEC415}</b:Guid>
    <b:Author>
      <b:Author>
        <b:Corporate>A. Gallagher, T. Chen</b:Corporate>
      </b:Author>
    </b:Author>
    <b:Title>Understanding Groups of Images of People, IEEE Conference on Computer Vision and Pattern Recognition, 2009</b:Title>
    <b:URL>http://chenlab.ece.cornell.edu/people/Andy/ImagesOfGroups.html</b:URL>
    <b:RefOrder>26</b:RefOrder>
  </b:Source>
  <b:Source>
    <b:Tag>GBr</b:Tag>
    <b:SourceType>InternetSite</b:SourceType>
    <b:Guid>{4B679BA4-70DA-4060-85AD-B5D11AF91AEB}</b:Guid>
    <b:Author>
      <b:Author>
        <b:Corporate>G. Bradski.</b:Corporate>
      </b:Author>
    </b:Author>
    <b:Title> "The OpenCV Library." Dr. Dobb’s Journal of Software Tools  Key: citeulike:2236121, 2000</b:Title>
    <b:URL>http://opencv.org/</b:URL>
    <b:RefOrder>24</b:RefOrder>
  </b:Source>
  <b:Source>
    <b:Tag>Tri</b:Tag>
    <b:SourceType>InternetSite</b:SourceType>
    <b:Guid>{C2AC895A-3359-452D-83EA-A1BA7E7FC260}</b:Guid>
    <b:Title>Simple, accurate eye center tracking in OpenCV</b:Title>
    <b:URL>http://thume.ca/projects/2012/11/04/simple-accurate-eye-center-tracking-in-opencv/</b:URL>
    <b:Author>
      <b:Author>
        <b:Corporate>Tristan Hume</b:Corporate>
      </b:Author>
    </b:Author>
    <b:Year>2015</b:Year>
    <b:RefOrder>25</b:RefOrder>
  </b:Source>
</b:Sources>
</file>

<file path=customXml/itemProps1.xml><?xml version="1.0" encoding="utf-8"?>
<ds:datastoreItem xmlns:ds="http://schemas.openxmlformats.org/officeDocument/2006/customXml" ds:itemID="{EFA6A764-6049-4DFF-8729-CF3C0528B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4431</TotalTime>
  <Pages>1</Pages>
  <Words>14175</Words>
  <Characters>80800</Characters>
  <Application>Microsoft Office Word</Application>
  <DocSecurity>0</DocSecurity>
  <Lines>673</Lines>
  <Paragraphs>189</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Scheidt &amp; Bachmann Slovensko s.r.o.</Company>
  <LinksUpToDate>false</LinksUpToDate>
  <CharactersWithSpaces>94786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inn</dc:creator>
  <cp:lastModifiedBy>inn</cp:lastModifiedBy>
  <cp:revision>116</cp:revision>
  <cp:lastPrinted>2016-05-04T00:08:00Z</cp:lastPrinted>
  <dcterms:created xsi:type="dcterms:W3CDTF">2016-04-30T09:38:00Z</dcterms:created>
  <dcterms:modified xsi:type="dcterms:W3CDTF">2016-05-04T00:13:00Z</dcterms:modified>
</cp:coreProperties>
</file>